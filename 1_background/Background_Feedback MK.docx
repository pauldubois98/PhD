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8F7C70" w14:textId="77777777" w:rsidR="000B4D66" w:rsidRDefault="00000000">
      <w:pPr>
        <w:spacing w:after="1220" w:line="259" w:lineRule="auto"/>
        <w:ind w:left="0" w:firstLine="0"/>
        <w:jc w:val="center"/>
      </w:pPr>
      <w:r>
        <w:rPr>
          <w:sz w:val="34"/>
        </w:rPr>
        <w:t>Background</w:t>
      </w:r>
    </w:p>
    <w:p w14:paraId="3BA58C96" w14:textId="77777777" w:rsidR="000B4D66" w:rsidRDefault="00000000">
      <w:pPr>
        <w:pStyle w:val="Heading1"/>
        <w:spacing w:after="0"/>
        <w:ind w:left="-5"/>
      </w:pPr>
      <w:r>
        <w:t>Contents</w:t>
      </w:r>
    </w:p>
    <w:p w14:paraId="590F1D4C" w14:textId="77777777" w:rsidR="000B4D66" w:rsidRDefault="00000000">
      <w:pPr>
        <w:numPr>
          <w:ilvl w:val="0"/>
          <w:numId w:val="1"/>
        </w:numPr>
        <w:spacing w:after="160" w:line="259" w:lineRule="auto"/>
        <w:ind w:hanging="299"/>
        <w:jc w:val="left"/>
      </w:pPr>
      <w:r>
        <w:t>Medical context</w:t>
      </w:r>
      <w:r>
        <w:tab/>
        <w:t>3</w:t>
      </w:r>
    </w:p>
    <w:p w14:paraId="33E3DF67" w14:textId="77777777" w:rsidR="000B4D66" w:rsidRDefault="00000000">
      <w:pPr>
        <w:numPr>
          <w:ilvl w:val="1"/>
          <w:numId w:val="1"/>
        </w:numPr>
        <w:spacing w:after="160" w:line="259" w:lineRule="auto"/>
        <w:ind w:hanging="458"/>
        <w:jc w:val="left"/>
      </w:pPr>
      <w:r>
        <w:t>About cancer . . . . . . . . . . . . . . . . . . . . . . . . . . . . . . . . . . . . . . . . . . . . . . . . .</w:t>
      </w:r>
      <w:r>
        <w:tab/>
        <w:t>3</w:t>
      </w:r>
    </w:p>
    <w:p w14:paraId="47FE3062" w14:textId="77777777" w:rsidR="000B4D66" w:rsidRDefault="00000000">
      <w:pPr>
        <w:tabs>
          <w:tab w:val="center" w:pos="5476"/>
          <w:tab w:val="right" w:pos="9972"/>
        </w:tabs>
        <w:spacing w:after="160" w:line="259" w:lineRule="auto"/>
        <w:ind w:left="0" w:firstLine="0"/>
        <w:jc w:val="left"/>
      </w:pPr>
      <w:r>
        <w:rPr>
          <w:sz w:val="22"/>
        </w:rPr>
        <w:tab/>
      </w:r>
      <w:r>
        <w:t>Cancer markers . . . . . . . . . . . . . . . . . . . . . . . . . . . . . . . . . . . . . . . . . . . .</w:t>
      </w:r>
      <w:r>
        <w:tab/>
        <w:t>3</w:t>
      </w:r>
    </w:p>
    <w:p w14:paraId="7D9301C1" w14:textId="77777777" w:rsidR="000B4D66" w:rsidRDefault="00000000">
      <w:pPr>
        <w:tabs>
          <w:tab w:val="center" w:pos="2640"/>
          <w:tab w:val="center" w:pos="6818"/>
          <w:tab w:val="right" w:pos="9972"/>
        </w:tabs>
        <w:spacing w:after="160" w:line="259" w:lineRule="auto"/>
        <w:ind w:left="0" w:firstLine="0"/>
        <w:jc w:val="left"/>
      </w:pPr>
      <w:r>
        <w:rPr>
          <w:sz w:val="22"/>
        </w:rPr>
        <w:tab/>
      </w:r>
      <w:r>
        <w:t>Conditions leading to cancer</w:t>
      </w:r>
      <w:r>
        <w:tab/>
        <w:t>. . . . . . . . . . . . . . . . . . . . . . . . . . . . . . . . . . . .</w:t>
      </w:r>
      <w:r>
        <w:tab/>
        <w:t>3</w:t>
      </w:r>
    </w:p>
    <w:p w14:paraId="0BB7475F" w14:textId="77777777" w:rsidR="000B4D66" w:rsidRDefault="00000000">
      <w:pPr>
        <w:tabs>
          <w:tab w:val="center" w:pos="2114"/>
          <w:tab w:val="center" w:pos="6276"/>
          <w:tab w:val="right" w:pos="9972"/>
        </w:tabs>
        <w:spacing w:after="160" w:line="259" w:lineRule="auto"/>
        <w:ind w:left="0" w:firstLine="0"/>
        <w:jc w:val="left"/>
      </w:pPr>
      <w:r>
        <w:rPr>
          <w:sz w:val="22"/>
        </w:rPr>
        <w:tab/>
      </w:r>
      <w:r>
        <w:t>Phases of cancer</w:t>
      </w:r>
      <w:r>
        <w:tab/>
        <w:t>. . . . . . . . . . . . . . . . . . . . . . . . . . . . . . . . . . . . . . . . . . .</w:t>
      </w:r>
      <w:r>
        <w:tab/>
        <w:t>3</w:t>
      </w:r>
    </w:p>
    <w:p w14:paraId="1139BD8A" w14:textId="77777777" w:rsidR="000B4D66" w:rsidRDefault="00000000">
      <w:pPr>
        <w:tabs>
          <w:tab w:val="center" w:pos="2399"/>
          <w:tab w:val="center" w:pos="6276"/>
          <w:tab w:val="right" w:pos="9972"/>
        </w:tabs>
        <w:spacing w:after="160" w:line="259" w:lineRule="auto"/>
        <w:ind w:left="0" w:firstLine="0"/>
        <w:jc w:val="left"/>
      </w:pPr>
      <w:r>
        <w:rPr>
          <w:sz w:val="22"/>
        </w:rPr>
        <w:tab/>
      </w:r>
      <w:r>
        <w:t>Initiation</w:t>
      </w:r>
      <w:r>
        <w:tab/>
        <w:t>. . . . . . . . . . . . . . . . . . . . . . . . . . . . . . . . . . . . . . . . . . .</w:t>
      </w:r>
      <w:r>
        <w:tab/>
        <w:t>3</w:t>
      </w:r>
    </w:p>
    <w:p w14:paraId="6F29092F" w14:textId="77777777" w:rsidR="000B4D66" w:rsidRDefault="00000000">
      <w:pPr>
        <w:tabs>
          <w:tab w:val="center" w:pos="5775"/>
          <w:tab w:val="right" w:pos="9972"/>
        </w:tabs>
        <w:spacing w:after="160" w:line="259" w:lineRule="auto"/>
        <w:ind w:left="0" w:firstLine="0"/>
        <w:jc w:val="left"/>
      </w:pPr>
      <w:r>
        <w:rPr>
          <w:sz w:val="22"/>
        </w:rPr>
        <w:tab/>
      </w:r>
      <w:r>
        <w:t>Promotion . . . . . . . . . . . . . . . . . . . . . . . . . . . . . . . . . . . . . . . . . . .</w:t>
      </w:r>
      <w:r>
        <w:tab/>
        <w:t>3</w:t>
      </w:r>
    </w:p>
    <w:p w14:paraId="145236CE" w14:textId="77777777" w:rsidR="000B4D66" w:rsidRDefault="00000000">
      <w:pPr>
        <w:tabs>
          <w:tab w:val="center" w:pos="2414"/>
          <w:tab w:val="center" w:pos="6276"/>
          <w:tab w:val="right" w:pos="9972"/>
        </w:tabs>
        <w:spacing w:after="160" w:line="259" w:lineRule="auto"/>
        <w:ind w:left="0" w:firstLine="0"/>
        <w:jc w:val="left"/>
      </w:pPr>
      <w:r>
        <w:rPr>
          <w:sz w:val="22"/>
        </w:rPr>
        <w:tab/>
      </w:r>
      <w:r>
        <w:t>Evolution</w:t>
      </w:r>
      <w:r>
        <w:tab/>
        <w:t>. . . . . . . . . . . . . . . . . . . . . . . . . . . . . . . . . . . . . . . . . . .</w:t>
      </w:r>
      <w:r>
        <w:tab/>
        <w:t>3</w:t>
      </w:r>
    </w:p>
    <w:p w14:paraId="310D3183" w14:textId="77777777" w:rsidR="000B4D66" w:rsidRDefault="00000000">
      <w:pPr>
        <w:tabs>
          <w:tab w:val="center" w:pos="5775"/>
          <w:tab w:val="right" w:pos="9972"/>
        </w:tabs>
        <w:spacing w:after="160" w:line="259" w:lineRule="auto"/>
        <w:ind w:left="0" w:firstLine="0"/>
        <w:jc w:val="left"/>
      </w:pPr>
      <w:r>
        <w:rPr>
          <w:sz w:val="22"/>
        </w:rPr>
        <w:tab/>
      </w:r>
      <w:r>
        <w:t>Cancer stages . . . . . . . . . . . . . . . . . . . . . . . . . . . . . . . . . . . . . . . . .</w:t>
      </w:r>
      <w:r>
        <w:tab/>
        <w:t>3</w:t>
      </w:r>
    </w:p>
    <w:p w14:paraId="62313CAA" w14:textId="77777777" w:rsidR="000B4D66" w:rsidRDefault="00000000">
      <w:pPr>
        <w:tabs>
          <w:tab w:val="center" w:pos="5476"/>
          <w:tab w:val="right" w:pos="9972"/>
        </w:tabs>
        <w:spacing w:after="160" w:line="259" w:lineRule="auto"/>
        <w:ind w:left="0" w:firstLine="0"/>
        <w:jc w:val="left"/>
      </w:pPr>
      <w:r>
        <w:rPr>
          <w:sz w:val="22"/>
        </w:rPr>
        <w:tab/>
      </w:r>
      <w:r>
        <w:t>Most common cancers . . . . . . . . . . . . . . . . . . . . . . . . . . . . . . . . . . . . . . . .</w:t>
      </w:r>
      <w:r>
        <w:tab/>
        <w:t>4</w:t>
      </w:r>
    </w:p>
    <w:p w14:paraId="15F129F1" w14:textId="77777777" w:rsidR="000B4D66" w:rsidRDefault="00000000">
      <w:pPr>
        <w:tabs>
          <w:tab w:val="center" w:pos="5476"/>
          <w:tab w:val="right" w:pos="9972"/>
        </w:tabs>
        <w:spacing w:after="160" w:line="259" w:lineRule="auto"/>
        <w:ind w:left="0" w:firstLine="0"/>
        <w:jc w:val="left"/>
      </w:pPr>
      <w:r>
        <w:rPr>
          <w:sz w:val="22"/>
        </w:rPr>
        <w:tab/>
      </w:r>
      <w:r>
        <w:t>Risk factors . . . . . . . . . . . . . . . . . . . . . . . . . . . . . . . . . . . . . . . . . . . . . .</w:t>
      </w:r>
      <w:r>
        <w:tab/>
        <w:t>4</w:t>
      </w:r>
    </w:p>
    <w:p w14:paraId="5FE2B068" w14:textId="77777777" w:rsidR="000B4D66" w:rsidRDefault="00000000">
      <w:pPr>
        <w:numPr>
          <w:ilvl w:val="1"/>
          <w:numId w:val="1"/>
        </w:numPr>
        <w:spacing w:after="160" w:line="259" w:lineRule="auto"/>
        <w:ind w:hanging="458"/>
        <w:jc w:val="left"/>
      </w:pPr>
      <w:r>
        <w:t>Treatment types</w:t>
      </w:r>
      <w:r>
        <w:tab/>
        <w:t>. . . . . . . . . . . . . . . . . . . . . . . . . . . . . . . . . . . . . . . . . . . . . . .</w:t>
      </w:r>
      <w:r>
        <w:tab/>
        <w:t>4</w:t>
      </w:r>
    </w:p>
    <w:p w14:paraId="169665EB" w14:textId="77777777" w:rsidR="000B4D66" w:rsidRDefault="00000000">
      <w:pPr>
        <w:numPr>
          <w:ilvl w:val="2"/>
          <w:numId w:val="1"/>
        </w:numPr>
        <w:spacing w:after="160" w:line="259" w:lineRule="auto"/>
        <w:ind w:hanging="637"/>
        <w:jc w:val="left"/>
      </w:pPr>
      <w:r>
        <w:t>Surgery</w:t>
      </w:r>
      <w:r>
        <w:tab/>
        <w:t>. . . . . . . . . . . . . . . . . . . . . . . . . . . . . . . . . . . . . . . . . . . . . . . .</w:t>
      </w:r>
      <w:r>
        <w:tab/>
        <w:t>4</w:t>
      </w:r>
    </w:p>
    <w:p w14:paraId="22D09D93" w14:textId="77777777" w:rsidR="000B4D66" w:rsidRDefault="00000000">
      <w:pPr>
        <w:tabs>
          <w:tab w:val="center" w:pos="2491"/>
          <w:tab w:val="center" w:pos="6353"/>
          <w:tab w:val="right" w:pos="9972"/>
        </w:tabs>
        <w:spacing w:after="160" w:line="259" w:lineRule="auto"/>
        <w:ind w:left="0" w:firstLine="0"/>
        <w:jc w:val="left"/>
      </w:pPr>
      <w:r>
        <w:rPr>
          <w:sz w:val="22"/>
        </w:rPr>
        <w:tab/>
      </w:r>
      <w:r>
        <w:t>Advantages</w:t>
      </w:r>
      <w:r>
        <w:tab/>
        <w:t>. . . . . . . . . . . . . . . . . . . . . . . . . . . . . . . . . . . . . . . . . .</w:t>
      </w:r>
      <w:r>
        <w:tab/>
        <w:t>4</w:t>
      </w:r>
    </w:p>
    <w:p w14:paraId="3839C288" w14:textId="77777777" w:rsidR="000B4D66" w:rsidRDefault="00000000">
      <w:pPr>
        <w:tabs>
          <w:tab w:val="center" w:pos="5775"/>
          <w:tab w:val="right" w:pos="9972"/>
        </w:tabs>
        <w:spacing w:after="160" w:line="259" w:lineRule="auto"/>
        <w:ind w:left="0" w:firstLine="0"/>
        <w:jc w:val="left"/>
      </w:pPr>
      <w:r>
        <w:rPr>
          <w:sz w:val="22"/>
        </w:rPr>
        <w:tab/>
      </w:r>
      <w:r>
        <w:t>Disadvantages . . . . . . . . . . . . . . . . . . . . . . . . . . . . . . . . . . . . . . . . .</w:t>
      </w:r>
      <w:r>
        <w:tab/>
        <w:t>4</w:t>
      </w:r>
    </w:p>
    <w:p w14:paraId="1AE8A2BE" w14:textId="77777777" w:rsidR="000B4D66" w:rsidRDefault="00000000">
      <w:pPr>
        <w:numPr>
          <w:ilvl w:val="2"/>
          <w:numId w:val="1"/>
        </w:numPr>
        <w:spacing w:after="160" w:line="259" w:lineRule="auto"/>
        <w:ind w:hanging="637"/>
        <w:jc w:val="left"/>
      </w:pPr>
      <w:r>
        <w:t>Chemotherapy</w:t>
      </w:r>
      <w:r>
        <w:tab/>
        <w:t>. . . . . . . . . . . . . . . . . . . . . . . . . . . . . . . . . . . . . . . . . . . .</w:t>
      </w:r>
      <w:r>
        <w:tab/>
        <w:t>4</w:t>
      </w:r>
    </w:p>
    <w:p w14:paraId="69B80380" w14:textId="77777777" w:rsidR="000B4D66" w:rsidRDefault="00000000">
      <w:pPr>
        <w:tabs>
          <w:tab w:val="center" w:pos="2491"/>
          <w:tab w:val="center" w:pos="6353"/>
          <w:tab w:val="right" w:pos="9972"/>
        </w:tabs>
        <w:spacing w:after="160" w:line="259" w:lineRule="auto"/>
        <w:ind w:left="0" w:firstLine="0"/>
        <w:jc w:val="left"/>
      </w:pPr>
      <w:r>
        <w:rPr>
          <w:sz w:val="22"/>
        </w:rPr>
        <w:tab/>
      </w:r>
      <w:r>
        <w:t>Advantages</w:t>
      </w:r>
      <w:r>
        <w:tab/>
        <w:t>. . . . . . . . . . . . . . . . . . . . . . . . . . . . . . . . . . . . . . . . . .</w:t>
      </w:r>
      <w:r>
        <w:tab/>
        <w:t>4</w:t>
      </w:r>
    </w:p>
    <w:p w14:paraId="536B3358" w14:textId="77777777" w:rsidR="000B4D66" w:rsidRDefault="00000000">
      <w:pPr>
        <w:tabs>
          <w:tab w:val="center" w:pos="5775"/>
          <w:tab w:val="right" w:pos="9972"/>
        </w:tabs>
        <w:spacing w:after="160" w:line="259" w:lineRule="auto"/>
        <w:ind w:left="0" w:firstLine="0"/>
        <w:jc w:val="left"/>
      </w:pPr>
      <w:r>
        <w:rPr>
          <w:sz w:val="22"/>
        </w:rPr>
        <w:tab/>
      </w:r>
      <w:r>
        <w:t>Disadvantages . . . . . . . . . . . . . . . . . . . . . . . . . . . . . . . . . . . . . . . . .</w:t>
      </w:r>
      <w:r>
        <w:tab/>
        <w:t>4</w:t>
      </w:r>
    </w:p>
    <w:p w14:paraId="529D9BBF" w14:textId="77777777" w:rsidR="000B4D66" w:rsidRDefault="00000000">
      <w:pPr>
        <w:numPr>
          <w:ilvl w:val="2"/>
          <w:numId w:val="1"/>
        </w:numPr>
        <w:spacing w:after="160" w:line="259" w:lineRule="auto"/>
        <w:ind w:hanging="637"/>
        <w:jc w:val="left"/>
      </w:pPr>
      <w:r>
        <w:t>Radiation therapy</w:t>
      </w:r>
      <w:r>
        <w:tab/>
        <w:t>. . . . . . . . . . . . . . . . . . . . . . . . . . . . . . . . . . . . . . . . . .</w:t>
      </w:r>
      <w:r>
        <w:tab/>
        <w:t>4</w:t>
      </w:r>
    </w:p>
    <w:p w14:paraId="036CD3FE" w14:textId="77777777" w:rsidR="000B4D66" w:rsidRDefault="00000000">
      <w:pPr>
        <w:tabs>
          <w:tab w:val="center" w:pos="2491"/>
          <w:tab w:val="center" w:pos="6353"/>
          <w:tab w:val="right" w:pos="9972"/>
        </w:tabs>
        <w:spacing w:after="160" w:line="259" w:lineRule="auto"/>
        <w:ind w:left="0" w:firstLine="0"/>
        <w:jc w:val="left"/>
      </w:pPr>
      <w:r>
        <w:rPr>
          <w:sz w:val="22"/>
        </w:rPr>
        <w:tab/>
      </w:r>
      <w:r>
        <w:t>Advantages</w:t>
      </w:r>
      <w:r>
        <w:tab/>
        <w:t>. . . . . . . . . . . . . . . . . . . . . . . . . . . . . . . . . . . . . . . . . .</w:t>
      </w:r>
      <w:r>
        <w:tab/>
        <w:t>4</w:t>
      </w:r>
    </w:p>
    <w:p w14:paraId="010D7671" w14:textId="77777777" w:rsidR="000B4D66" w:rsidRDefault="00000000">
      <w:pPr>
        <w:tabs>
          <w:tab w:val="center" w:pos="5775"/>
          <w:tab w:val="right" w:pos="9972"/>
        </w:tabs>
        <w:spacing w:after="160" w:line="259" w:lineRule="auto"/>
        <w:ind w:left="0" w:firstLine="0"/>
        <w:jc w:val="left"/>
      </w:pPr>
      <w:r>
        <w:rPr>
          <w:sz w:val="22"/>
        </w:rPr>
        <w:tab/>
      </w:r>
      <w:r>
        <w:t>Disadvantages . . . . . . . . . . . . . . . . . . . . . . . . . . . . . . . . . . . . . . . . .</w:t>
      </w:r>
      <w:r>
        <w:tab/>
        <w:t>5</w:t>
      </w:r>
    </w:p>
    <w:p w14:paraId="7C85853E" w14:textId="77777777" w:rsidR="000B4D66" w:rsidRDefault="00000000">
      <w:pPr>
        <w:numPr>
          <w:ilvl w:val="2"/>
          <w:numId w:val="1"/>
        </w:numPr>
        <w:spacing w:after="160" w:line="259" w:lineRule="auto"/>
        <w:ind w:hanging="637"/>
        <w:jc w:val="left"/>
      </w:pPr>
      <w:r>
        <w:t>Other treatments . . . . . . . . . . . . . . . . . . . . . . . . . . . . . . . . . . . . . . . . . . .</w:t>
      </w:r>
      <w:r>
        <w:tab/>
        <w:t>5</w:t>
      </w:r>
    </w:p>
    <w:p w14:paraId="2955A492" w14:textId="77777777" w:rsidR="000B4D66" w:rsidRDefault="00000000">
      <w:pPr>
        <w:tabs>
          <w:tab w:val="center" w:pos="5476"/>
          <w:tab w:val="right" w:pos="9972"/>
        </w:tabs>
        <w:spacing w:after="160" w:line="259" w:lineRule="auto"/>
        <w:ind w:left="0" w:firstLine="0"/>
        <w:jc w:val="left"/>
      </w:pPr>
      <w:r>
        <w:rPr>
          <w:sz w:val="22"/>
        </w:rPr>
        <w:tab/>
      </w:r>
      <w:r>
        <w:t>Immunotherapy . . . . . . . . . . . . . . . . . . . . . . . . . . . . . . . . . . . . . . . . . . . .</w:t>
      </w:r>
      <w:r>
        <w:tab/>
        <w:t>5</w:t>
      </w:r>
    </w:p>
    <w:p w14:paraId="55973C72" w14:textId="77777777" w:rsidR="000B4D66" w:rsidRDefault="00000000">
      <w:pPr>
        <w:tabs>
          <w:tab w:val="center" w:pos="5476"/>
          <w:tab w:val="right" w:pos="9972"/>
        </w:tabs>
        <w:spacing w:after="160" w:line="259" w:lineRule="auto"/>
        <w:ind w:left="0" w:firstLine="0"/>
        <w:jc w:val="left"/>
      </w:pPr>
      <w:r>
        <w:rPr>
          <w:sz w:val="22"/>
        </w:rPr>
        <w:tab/>
      </w:r>
      <w:r>
        <w:t>Targeted therapy . . . . . . . . . . . . . . . . . . . . . . . . . . . . . . . . . . . . . . . . . . .</w:t>
      </w:r>
      <w:r>
        <w:tab/>
        <w:t>5</w:t>
      </w:r>
    </w:p>
    <w:p w14:paraId="25F6BF3A" w14:textId="77777777" w:rsidR="000B4D66" w:rsidRDefault="00000000">
      <w:pPr>
        <w:tabs>
          <w:tab w:val="center" w:pos="5476"/>
          <w:tab w:val="right" w:pos="9972"/>
        </w:tabs>
        <w:spacing w:after="160" w:line="259" w:lineRule="auto"/>
        <w:ind w:left="0" w:firstLine="0"/>
        <w:jc w:val="left"/>
      </w:pPr>
      <w:r>
        <w:rPr>
          <w:sz w:val="22"/>
        </w:rPr>
        <w:tab/>
      </w:r>
      <w:r>
        <w:t>Hormone therapy . . . . . . . . . . . . . . . . . . . . . . . . . . . . . . . . . . . . . . . . . . .</w:t>
      </w:r>
      <w:r>
        <w:tab/>
        <w:t>5</w:t>
      </w:r>
    </w:p>
    <w:p w14:paraId="0612D76F" w14:textId="77777777" w:rsidR="000B4D66" w:rsidRDefault="00000000">
      <w:pPr>
        <w:tabs>
          <w:tab w:val="center" w:pos="2272"/>
          <w:tab w:val="center" w:pos="6431"/>
          <w:tab w:val="right" w:pos="9972"/>
        </w:tabs>
        <w:spacing w:after="160" w:line="259" w:lineRule="auto"/>
        <w:ind w:left="0" w:firstLine="0"/>
        <w:jc w:val="left"/>
      </w:pPr>
      <w:r>
        <w:rPr>
          <w:sz w:val="22"/>
        </w:rPr>
        <w:tab/>
      </w:r>
      <w:r>
        <w:t>Stem cell transplant</w:t>
      </w:r>
      <w:r>
        <w:tab/>
        <w:t>. . . . . . . . . . . . . . . . . . . . . . . . . . . . . . . . . . . . . . . . .</w:t>
      </w:r>
      <w:r>
        <w:tab/>
        <w:t>5</w:t>
      </w:r>
    </w:p>
    <w:p w14:paraId="1BDF7C1E" w14:textId="77777777" w:rsidR="000B4D66" w:rsidRDefault="00000000">
      <w:pPr>
        <w:numPr>
          <w:ilvl w:val="0"/>
          <w:numId w:val="1"/>
        </w:numPr>
        <w:spacing w:after="160" w:line="259" w:lineRule="auto"/>
        <w:ind w:hanging="299"/>
        <w:jc w:val="left"/>
      </w:pPr>
      <w:r>
        <w:t>Physics of Radiotherapy</w:t>
      </w:r>
      <w:r>
        <w:tab/>
        <w:t>5</w:t>
      </w:r>
    </w:p>
    <w:p w14:paraId="67A9469D" w14:textId="77777777" w:rsidR="000B4D66" w:rsidRDefault="00000000">
      <w:pPr>
        <w:numPr>
          <w:ilvl w:val="1"/>
          <w:numId w:val="1"/>
        </w:numPr>
        <w:spacing w:after="160" w:line="259" w:lineRule="auto"/>
        <w:ind w:hanging="458"/>
        <w:jc w:val="left"/>
      </w:pPr>
      <w:r>
        <w:lastRenderedPageBreak/>
        <w:t>Ionizing radiation . . . . . . . . . . . . . . . . . . . . . . . . . . . . . . . . . . . . . . . . . . . . . . .</w:t>
      </w:r>
      <w:r>
        <w:tab/>
        <w:t>5</w:t>
      </w:r>
    </w:p>
    <w:p w14:paraId="6406EC52" w14:textId="77777777" w:rsidR="000B4D66" w:rsidRDefault="00000000">
      <w:pPr>
        <w:numPr>
          <w:ilvl w:val="1"/>
          <w:numId w:val="1"/>
        </w:numPr>
        <w:spacing w:after="160" w:line="259" w:lineRule="auto"/>
        <w:ind w:hanging="458"/>
        <w:jc w:val="left"/>
      </w:pPr>
      <w:r>
        <w:t>Photon interactions . . . . . . . . . . . . . . . . . . . . . . . . . . . . . . . . . . . . . . . . . . . . . .</w:t>
      </w:r>
      <w:r>
        <w:tab/>
        <w:t>5</w:t>
      </w:r>
    </w:p>
    <w:p w14:paraId="78A4E638" w14:textId="77777777" w:rsidR="000B4D66" w:rsidRDefault="00000000">
      <w:pPr>
        <w:numPr>
          <w:ilvl w:val="2"/>
          <w:numId w:val="1"/>
        </w:numPr>
        <w:spacing w:after="160" w:line="259" w:lineRule="auto"/>
        <w:ind w:hanging="637"/>
        <w:jc w:val="left"/>
      </w:pPr>
      <w:r>
        <w:t>Rayleigh scattering . . . . . . . . . . . . . . . . . . . . . . . . . . . . . . . . . . . . . . . . . .</w:t>
      </w:r>
      <w:r>
        <w:tab/>
        <w:t>5</w:t>
      </w:r>
    </w:p>
    <w:p w14:paraId="6920E9C7" w14:textId="77777777" w:rsidR="000B4D66" w:rsidRDefault="00000000">
      <w:pPr>
        <w:numPr>
          <w:ilvl w:val="2"/>
          <w:numId w:val="1"/>
        </w:numPr>
        <w:spacing w:after="160" w:line="259" w:lineRule="auto"/>
        <w:ind w:hanging="637"/>
        <w:jc w:val="left"/>
      </w:pPr>
      <w:r>
        <w:t>Photoelectric absorption . . . . . . . . . . . . . . . . . . . . . . . . . . . . . . . . . . . . . . .</w:t>
      </w:r>
      <w:r>
        <w:tab/>
        <w:t>5</w:t>
      </w:r>
    </w:p>
    <w:p w14:paraId="2EB565AA" w14:textId="77777777" w:rsidR="000B4D66" w:rsidRDefault="00000000">
      <w:pPr>
        <w:numPr>
          <w:ilvl w:val="2"/>
          <w:numId w:val="1"/>
        </w:numPr>
        <w:spacing w:after="160" w:line="259" w:lineRule="auto"/>
        <w:ind w:hanging="637"/>
        <w:jc w:val="left"/>
      </w:pPr>
      <w:r>
        <w:t>Compton scattering</w:t>
      </w:r>
      <w:r>
        <w:tab/>
        <w:t>. . . . . . . . . . . . . . . . . . . . . . . . . . . . . . . . . . . . . . . . .</w:t>
      </w:r>
      <w:r>
        <w:tab/>
        <w:t>6</w:t>
      </w:r>
    </w:p>
    <w:p w14:paraId="0009F398" w14:textId="77777777" w:rsidR="000B4D66" w:rsidRDefault="00000000">
      <w:pPr>
        <w:numPr>
          <w:ilvl w:val="2"/>
          <w:numId w:val="1"/>
        </w:numPr>
        <w:spacing w:after="160" w:line="259" w:lineRule="auto"/>
        <w:ind w:hanging="637"/>
        <w:jc w:val="left"/>
      </w:pPr>
      <w:r>
        <w:t>Pair production . . . . . . . . . . . . . . . . . . . . . . . . . . . . . . . . . . . . . . . . . . . .</w:t>
      </w:r>
      <w:r>
        <w:tab/>
        <w:t>6</w:t>
      </w:r>
    </w:p>
    <w:p w14:paraId="18D2B09D" w14:textId="77777777" w:rsidR="000B4D66" w:rsidRDefault="00000000">
      <w:pPr>
        <w:numPr>
          <w:ilvl w:val="1"/>
          <w:numId w:val="1"/>
        </w:numPr>
        <w:spacing w:after="160" w:line="259" w:lineRule="auto"/>
        <w:ind w:hanging="458"/>
        <w:jc w:val="left"/>
      </w:pPr>
      <w:r>
        <w:t>Photon attenuation . . . . . . . . . . . . . . . . . . . . . . . . . . . . . . . . . . . . . . . . . . . . . .</w:t>
      </w:r>
      <w:r>
        <w:tab/>
        <w:t>6</w:t>
      </w:r>
    </w:p>
    <w:p w14:paraId="65CE38D2" w14:textId="77777777" w:rsidR="000B4D66" w:rsidRDefault="00000000">
      <w:pPr>
        <w:numPr>
          <w:ilvl w:val="0"/>
          <w:numId w:val="1"/>
        </w:numPr>
        <w:spacing w:after="160" w:line="259" w:lineRule="auto"/>
        <w:ind w:hanging="299"/>
        <w:jc w:val="left"/>
      </w:pPr>
      <w:r>
        <w:t>Biological e ect on cells</w:t>
      </w:r>
      <w:r>
        <w:tab/>
        <w:t>7</w:t>
      </w:r>
    </w:p>
    <w:p w14:paraId="3366CA38" w14:textId="77777777" w:rsidR="000B4D66" w:rsidRDefault="00000000">
      <w:pPr>
        <w:numPr>
          <w:ilvl w:val="1"/>
          <w:numId w:val="1"/>
        </w:numPr>
        <w:spacing w:after="160" w:line="259" w:lineRule="auto"/>
        <w:ind w:hanging="458"/>
        <w:jc w:val="left"/>
      </w:pPr>
      <w:r>
        <w:t>Radiation e ects on DNA . . . . . . . . . . . . . . . . . . . . . . . . . . . . . . . . . . . . . . . . . .</w:t>
      </w:r>
      <w:r>
        <w:tab/>
        <w:t>7</w:t>
      </w:r>
    </w:p>
    <w:p w14:paraId="09688643" w14:textId="77777777" w:rsidR="000B4D66" w:rsidRDefault="00000000">
      <w:pPr>
        <w:tabs>
          <w:tab w:val="center" w:pos="5476"/>
          <w:tab w:val="right" w:pos="9972"/>
        </w:tabs>
        <w:spacing w:after="160" w:line="259" w:lineRule="auto"/>
        <w:ind w:left="0" w:firstLine="0"/>
        <w:jc w:val="left"/>
      </w:pPr>
      <w:r>
        <w:rPr>
          <w:sz w:val="22"/>
        </w:rPr>
        <w:tab/>
      </w:r>
      <w:r>
        <w:t>DNA repair . . . . . . . . . . . . . . . . . . . . . . . . . . . . . . . . . . . . . . . . . . . . . .</w:t>
      </w:r>
      <w:r>
        <w:tab/>
        <w:t>7</w:t>
      </w:r>
    </w:p>
    <w:p w14:paraId="09F3697F" w14:textId="77777777" w:rsidR="000B4D66" w:rsidRDefault="00000000">
      <w:pPr>
        <w:numPr>
          <w:ilvl w:val="1"/>
          <w:numId w:val="1"/>
        </w:numPr>
        <w:spacing w:after="160" w:line="259" w:lineRule="auto"/>
        <w:ind w:hanging="458"/>
        <w:jc w:val="left"/>
      </w:pPr>
      <w:r>
        <w:t>Radiation a ects the plasma membrane</w:t>
      </w:r>
      <w:r>
        <w:tab/>
        <w:t>. . . . . . . . . . . . . . . . . . . . . . . . . . . . . . . . . .</w:t>
      </w:r>
      <w:r>
        <w:tab/>
        <w:t>7</w:t>
      </w:r>
    </w:p>
    <w:p w14:paraId="5A22E69B" w14:textId="77777777" w:rsidR="000B4D66" w:rsidRDefault="00000000">
      <w:pPr>
        <w:numPr>
          <w:ilvl w:val="1"/>
          <w:numId w:val="1"/>
        </w:numPr>
        <w:spacing w:after="160" w:line="259" w:lineRule="auto"/>
        <w:ind w:hanging="458"/>
        <w:jc w:val="left"/>
      </w:pPr>
      <w:r>
        <w:t>Radiations and cell organelles performances . . . . . . . . . . . . . . . . . . . . . . . . . . . . . . . .</w:t>
      </w:r>
      <w:r>
        <w:tab/>
        <w:t>7</w:t>
      </w:r>
    </w:p>
    <w:p w14:paraId="07F5AE5D" w14:textId="77777777" w:rsidR="000B4D66" w:rsidRDefault="00000000">
      <w:pPr>
        <w:numPr>
          <w:ilvl w:val="1"/>
          <w:numId w:val="1"/>
        </w:numPr>
        <w:spacing w:after="160" w:line="259" w:lineRule="auto"/>
        <w:ind w:hanging="458"/>
        <w:jc w:val="left"/>
      </w:pPr>
      <w:r>
        <w:t>Radiation alters the biological behavior of tumor cells and the immune system</w:t>
      </w:r>
      <w:r>
        <w:tab/>
        <w:t>. . . . . . . . . . . .</w:t>
      </w:r>
      <w:r>
        <w:tab/>
        <w:t>8</w:t>
      </w:r>
    </w:p>
    <w:p w14:paraId="772EE865" w14:textId="77777777" w:rsidR="000B4D66" w:rsidRDefault="00000000">
      <w:pPr>
        <w:numPr>
          <w:ilvl w:val="1"/>
          <w:numId w:val="1"/>
        </w:numPr>
        <w:spacing w:after="160" w:line="259" w:lineRule="auto"/>
        <w:ind w:hanging="458"/>
        <w:jc w:val="left"/>
      </w:pPr>
      <w:r>
        <w:t>Radiation e ects when combined with immunotherapy . . . . . . . . . . . . . . . . . . . . . . . . . .</w:t>
      </w:r>
      <w:r>
        <w:tab/>
        <w:t>8</w:t>
      </w:r>
    </w:p>
    <w:p w14:paraId="5D9656E3" w14:textId="77777777" w:rsidR="000B4D66" w:rsidRDefault="00000000">
      <w:pPr>
        <w:tabs>
          <w:tab w:val="center" w:pos="5476"/>
          <w:tab w:val="right" w:pos="9972"/>
        </w:tabs>
        <w:spacing w:after="160" w:line="259" w:lineRule="auto"/>
        <w:ind w:left="0" w:firstLine="0"/>
        <w:jc w:val="left"/>
      </w:pPr>
      <w:r>
        <w:rPr>
          <w:sz w:val="22"/>
        </w:rPr>
        <w:tab/>
      </w:r>
      <w:r>
        <w:t>Ray-Enhanced Anti-CTLA-4 Immunotherapy . . . . . . . . . . . . . . . . . . . . . . . . . . .</w:t>
      </w:r>
      <w:r>
        <w:tab/>
        <w:t>8</w:t>
      </w:r>
    </w:p>
    <w:p w14:paraId="6B902764" w14:textId="77777777" w:rsidR="000B4D66" w:rsidRDefault="00000000">
      <w:pPr>
        <w:tabs>
          <w:tab w:val="center" w:pos="5476"/>
          <w:tab w:val="right" w:pos="9972"/>
        </w:tabs>
        <w:spacing w:after="160" w:line="259" w:lineRule="auto"/>
        <w:ind w:left="0" w:firstLine="0"/>
        <w:jc w:val="left"/>
      </w:pPr>
      <w:r>
        <w:rPr>
          <w:sz w:val="22"/>
        </w:rPr>
        <w:tab/>
      </w:r>
      <w:r>
        <w:t>Radiation Combined with Anti PD-1/PD-L1 Immunotherapy . . . . . . . . . . . . . . . . . .</w:t>
      </w:r>
      <w:r>
        <w:tab/>
        <w:t>8</w:t>
      </w:r>
    </w:p>
    <w:p w14:paraId="14441ADF" w14:textId="77777777" w:rsidR="000B4D66" w:rsidRDefault="00000000">
      <w:pPr>
        <w:tabs>
          <w:tab w:val="center" w:pos="5476"/>
          <w:tab w:val="right" w:pos="9972"/>
        </w:tabs>
        <w:spacing w:after="160" w:line="259" w:lineRule="auto"/>
        <w:ind w:left="0" w:firstLine="0"/>
        <w:jc w:val="left"/>
      </w:pPr>
      <w:r>
        <w:rPr>
          <w:sz w:val="22"/>
        </w:rPr>
        <w:tab/>
      </w:r>
      <w:r>
        <w:t>TLR-Mediated Immunologic E ects of Radiation Therapy . . . . . . . . . . . . . . . . . . . .</w:t>
      </w:r>
      <w:r>
        <w:tab/>
        <w:t>8</w:t>
      </w:r>
    </w:p>
    <w:p w14:paraId="13C793F0" w14:textId="77777777" w:rsidR="000B4D66" w:rsidRDefault="00000000">
      <w:pPr>
        <w:numPr>
          <w:ilvl w:val="0"/>
          <w:numId w:val="1"/>
        </w:numPr>
        <w:spacing w:after="160" w:line="259" w:lineRule="auto"/>
        <w:ind w:hanging="299"/>
        <w:jc w:val="left"/>
      </w:pPr>
      <w:r>
        <w:t>Patient Path</w:t>
      </w:r>
      <w:r>
        <w:tab/>
        <w:t>8</w:t>
      </w:r>
    </w:p>
    <w:p w14:paraId="6A831721" w14:textId="77777777" w:rsidR="000B4D66" w:rsidRDefault="00000000">
      <w:pPr>
        <w:numPr>
          <w:ilvl w:val="1"/>
          <w:numId w:val="1"/>
        </w:numPr>
        <w:spacing w:after="160" w:line="259" w:lineRule="auto"/>
        <w:ind w:hanging="458"/>
        <w:jc w:val="left"/>
      </w:pPr>
      <w:r>
        <w:t>Diagnostic . . . . . . . . . . . . . . . . . . . . . . . . . . . . . . . . . . . . . . . . . . . . . . . . . . .</w:t>
      </w:r>
      <w:r>
        <w:tab/>
        <w:t>9</w:t>
      </w:r>
    </w:p>
    <w:p w14:paraId="421B4EFD" w14:textId="77777777" w:rsidR="000B4D66" w:rsidRDefault="00000000">
      <w:pPr>
        <w:numPr>
          <w:ilvl w:val="1"/>
          <w:numId w:val="1"/>
        </w:numPr>
        <w:spacing w:after="160" w:line="259" w:lineRule="auto"/>
        <w:ind w:hanging="458"/>
        <w:jc w:val="left"/>
      </w:pPr>
      <w:r>
        <w:t>Radiotherapy Prescription . . . . . . . . . . . . . . . . . . . . . . . . . . . . . . . . . . . . . . . . . .</w:t>
      </w:r>
      <w:r>
        <w:tab/>
        <w:t>9</w:t>
      </w:r>
    </w:p>
    <w:p w14:paraId="2CB21F5F" w14:textId="77777777" w:rsidR="000B4D66" w:rsidRDefault="00000000">
      <w:pPr>
        <w:numPr>
          <w:ilvl w:val="1"/>
          <w:numId w:val="1"/>
        </w:numPr>
        <w:spacing w:after="160" w:line="259" w:lineRule="auto"/>
        <w:ind w:hanging="458"/>
        <w:jc w:val="left"/>
      </w:pPr>
      <w:r>
        <w:t>CT scan and Contouring . . . . . . . . . . . . . . . . . . . . . . . . . . . . . . . . . . . . . . . . . . .</w:t>
      </w:r>
      <w:r>
        <w:tab/>
        <w:t>9</w:t>
      </w:r>
    </w:p>
    <w:p w14:paraId="486A42B9" w14:textId="77777777" w:rsidR="000B4D66" w:rsidRDefault="00000000">
      <w:pPr>
        <w:numPr>
          <w:ilvl w:val="1"/>
          <w:numId w:val="1"/>
        </w:numPr>
        <w:spacing w:after="160" w:line="259" w:lineRule="auto"/>
        <w:ind w:hanging="458"/>
        <w:jc w:val="left"/>
      </w:pPr>
      <w:r>
        <w:t>Treatment Planning</w:t>
      </w:r>
      <w:r>
        <w:tab/>
        <w:t>. . . . . . . . . . . . . . . . . . . . . . . . . . . . . . . . . . . . . . . . . . . . .</w:t>
      </w:r>
      <w:r>
        <w:tab/>
        <w:t>9</w:t>
      </w:r>
    </w:p>
    <w:p w14:paraId="2F8E8A6D" w14:textId="77777777" w:rsidR="000B4D66" w:rsidRDefault="00000000">
      <w:pPr>
        <w:numPr>
          <w:ilvl w:val="1"/>
          <w:numId w:val="1"/>
        </w:numPr>
        <w:spacing w:after="160" w:line="259" w:lineRule="auto"/>
        <w:ind w:hanging="458"/>
        <w:jc w:val="left"/>
      </w:pPr>
      <w:r>
        <w:t>Irradiation Sessions . . . . . . . . . . . . . . . . . . . . . . . . . . . . . . . . . . . . . . . . . . . . . .</w:t>
      </w:r>
      <w:r>
        <w:tab/>
        <w:t>9</w:t>
      </w:r>
    </w:p>
    <w:p w14:paraId="0A613B90" w14:textId="77777777" w:rsidR="000B4D66" w:rsidRDefault="00000000">
      <w:pPr>
        <w:numPr>
          <w:ilvl w:val="1"/>
          <w:numId w:val="1"/>
        </w:numPr>
        <w:spacing w:after="160" w:line="259" w:lineRule="auto"/>
        <w:ind w:hanging="458"/>
        <w:jc w:val="left"/>
      </w:pPr>
      <w:r>
        <w:t>Follow-up . . . . . . . . . . . . . . . . . . . . . . . . . . . . . . . . . . . . . . . . . . . . . . . . . . .</w:t>
      </w:r>
      <w:r>
        <w:tab/>
        <w:t>9</w:t>
      </w:r>
    </w:p>
    <w:p w14:paraId="4F36AD1F" w14:textId="77777777" w:rsidR="000B4D66" w:rsidRDefault="00000000">
      <w:pPr>
        <w:numPr>
          <w:ilvl w:val="0"/>
          <w:numId w:val="1"/>
        </w:numPr>
        <w:spacing w:after="160" w:line="259" w:lineRule="auto"/>
        <w:ind w:hanging="299"/>
        <w:jc w:val="left"/>
      </w:pPr>
      <w:r>
        <w:t>Machines</w:t>
      </w:r>
      <w:r>
        <w:tab/>
        <w:t>9</w:t>
      </w:r>
    </w:p>
    <w:p w14:paraId="7F9C65BC" w14:textId="77777777" w:rsidR="000B4D66" w:rsidRDefault="00000000">
      <w:pPr>
        <w:numPr>
          <w:ilvl w:val="1"/>
          <w:numId w:val="1"/>
        </w:numPr>
        <w:spacing w:after="160" w:line="259" w:lineRule="auto"/>
        <w:ind w:hanging="458"/>
        <w:jc w:val="left"/>
      </w:pPr>
      <w:r>
        <w:t>Molds</w:t>
      </w:r>
      <w:r>
        <w:tab/>
        <w:t>. . . . . . . . . . . . . . . . . . . . . . . . . . . . . . . . . . . . . . . . . . . . . . . . . . . . .</w:t>
      </w:r>
      <w:r>
        <w:tab/>
        <w:t>9</w:t>
      </w:r>
    </w:p>
    <w:p w14:paraId="2DF7D795" w14:textId="77777777" w:rsidR="000B4D66" w:rsidRDefault="00000000">
      <w:pPr>
        <w:numPr>
          <w:ilvl w:val="1"/>
          <w:numId w:val="1"/>
        </w:numPr>
        <w:spacing w:after="160" w:line="259" w:lineRule="auto"/>
        <w:ind w:hanging="458"/>
        <w:jc w:val="left"/>
      </w:pPr>
      <w:r>
        <w:t>MLC-LINAC</w:t>
      </w:r>
      <w:r>
        <w:tab/>
        <w:t>. . . . . . . . . . . . . . . . . . . . . . . . . . . . . . . . . . . . . . . . . . . . . . . . .</w:t>
      </w:r>
      <w:r>
        <w:tab/>
        <w:t>10</w:t>
      </w:r>
    </w:p>
    <w:p w14:paraId="18163364" w14:textId="77777777" w:rsidR="000B4D66" w:rsidRDefault="00000000">
      <w:pPr>
        <w:numPr>
          <w:ilvl w:val="1"/>
          <w:numId w:val="1"/>
        </w:numPr>
        <w:spacing w:after="160" w:line="259" w:lineRule="auto"/>
        <w:ind w:hanging="458"/>
        <w:jc w:val="left"/>
      </w:pPr>
      <w:r>
        <w:t>Tomotherapy . . . . . . . . . . . . . . . . . . . . . . . . . . . . . . . . . . . . . . . . . . . . . . . . .</w:t>
      </w:r>
      <w:r>
        <w:tab/>
        <w:t>10</w:t>
      </w:r>
    </w:p>
    <w:p w14:paraId="26BE4903" w14:textId="77777777" w:rsidR="000B4D66" w:rsidRDefault="00000000">
      <w:pPr>
        <w:numPr>
          <w:ilvl w:val="1"/>
          <w:numId w:val="1"/>
        </w:numPr>
        <w:spacing w:after="160" w:line="259" w:lineRule="auto"/>
        <w:ind w:hanging="458"/>
        <w:jc w:val="left"/>
      </w:pPr>
      <w:r>
        <w:t>CyberKnife . . . . . . . . . . . . . . . . . . . . . . . . . . . . . . . . . . . . . . . . . . . . . . . . . .</w:t>
      </w:r>
      <w:r>
        <w:tab/>
        <w:t>10</w:t>
      </w:r>
    </w:p>
    <w:p w14:paraId="6D03CF14" w14:textId="77777777" w:rsidR="000B4D66" w:rsidRDefault="00000000">
      <w:pPr>
        <w:numPr>
          <w:ilvl w:val="1"/>
          <w:numId w:val="1"/>
        </w:numPr>
        <w:spacing w:after="160" w:line="259" w:lineRule="auto"/>
        <w:ind w:hanging="458"/>
        <w:jc w:val="left"/>
      </w:pPr>
      <w:r>
        <w:t>Brachytherapy</w:t>
      </w:r>
      <w:r>
        <w:tab/>
        <w:t>. . . . . . . . . . . . . . . . . . . . . . . . . . . . . . . . . . . . . . . . . . . . . . . .</w:t>
      </w:r>
      <w:r>
        <w:tab/>
        <w:t>10</w:t>
      </w:r>
    </w:p>
    <w:p w14:paraId="462C2E0C" w14:textId="77777777" w:rsidR="000B4D66" w:rsidRDefault="00000000">
      <w:pPr>
        <w:numPr>
          <w:ilvl w:val="0"/>
          <w:numId w:val="1"/>
        </w:numPr>
        <w:spacing w:after="160" w:line="259" w:lineRule="auto"/>
        <w:ind w:hanging="299"/>
        <w:jc w:val="left"/>
      </w:pPr>
      <w:r>
        <w:t>Irradiations techniques</w:t>
      </w:r>
      <w:r>
        <w:tab/>
        <w:t>11</w:t>
      </w:r>
    </w:p>
    <w:p w14:paraId="27EF5EE6" w14:textId="77777777" w:rsidR="000B4D66" w:rsidRDefault="00000000">
      <w:pPr>
        <w:numPr>
          <w:ilvl w:val="1"/>
          <w:numId w:val="1"/>
        </w:numPr>
        <w:spacing w:after="160" w:line="259" w:lineRule="auto"/>
        <w:ind w:hanging="458"/>
        <w:jc w:val="left"/>
      </w:pPr>
      <w:r>
        <w:t>3D-CRT . . . . . . . . . . . . . . . . . . . . . . . . . . . . . . . . . . . . . . . . . . . . . . . . . . . .</w:t>
      </w:r>
      <w:r>
        <w:tab/>
        <w:t>11</w:t>
      </w:r>
    </w:p>
    <w:p w14:paraId="25185D8C" w14:textId="77777777" w:rsidR="000B4D66" w:rsidRDefault="00000000">
      <w:pPr>
        <w:numPr>
          <w:ilvl w:val="1"/>
          <w:numId w:val="1"/>
        </w:numPr>
        <w:spacing w:after="160" w:line="259" w:lineRule="auto"/>
        <w:ind w:hanging="458"/>
        <w:jc w:val="left"/>
      </w:pPr>
      <w:r>
        <w:lastRenderedPageBreak/>
        <w:t>IMRT</w:t>
      </w:r>
      <w:r>
        <w:tab/>
        <w:t>. . . . . . . . . . . . . . . . . . . . . . . . . . . . . . . . . . . . . . . . . . . . . . . . . . . . .</w:t>
      </w:r>
      <w:r>
        <w:tab/>
        <w:t>11</w:t>
      </w:r>
    </w:p>
    <w:p w14:paraId="32C97BFB" w14:textId="77777777" w:rsidR="000B4D66" w:rsidRDefault="00000000">
      <w:pPr>
        <w:tabs>
          <w:tab w:val="center" w:pos="2180"/>
          <w:tab w:val="center" w:pos="6353"/>
          <w:tab w:val="right" w:pos="9972"/>
        </w:tabs>
        <w:spacing w:after="160" w:line="259" w:lineRule="auto"/>
        <w:ind w:left="0" w:firstLine="0"/>
        <w:jc w:val="left"/>
      </w:pPr>
      <w:r>
        <w:rPr>
          <w:sz w:val="22"/>
        </w:rPr>
        <w:tab/>
      </w:r>
      <w:r>
        <w:t>Number of Beams</w:t>
      </w:r>
      <w:r>
        <w:tab/>
        <w:t>. . . . . . . . . . . . . . . . . . . . . . . . . . . . . . . . . . . . . . . . . .</w:t>
      </w:r>
      <w:r>
        <w:tab/>
        <w:t>11</w:t>
      </w:r>
    </w:p>
    <w:p w14:paraId="76A627E5" w14:textId="77777777" w:rsidR="000B4D66" w:rsidRDefault="00000000">
      <w:pPr>
        <w:numPr>
          <w:ilvl w:val="1"/>
          <w:numId w:val="1"/>
        </w:numPr>
        <w:spacing w:after="160" w:line="259" w:lineRule="auto"/>
        <w:ind w:hanging="458"/>
        <w:jc w:val="left"/>
      </w:pPr>
      <w:r>
        <w:t>VMAT . . . . . . . . . . . . . . . . . . . . . . . . . . . . . . . . . . . . . . . . . . . . . . . . . . . . .</w:t>
      </w:r>
      <w:r>
        <w:tab/>
        <w:t>11</w:t>
      </w:r>
    </w:p>
    <w:p w14:paraId="5F55629E" w14:textId="77777777" w:rsidR="000B4D66" w:rsidRDefault="00000000">
      <w:pPr>
        <w:numPr>
          <w:ilvl w:val="0"/>
          <w:numId w:val="1"/>
        </w:numPr>
        <w:spacing w:after="160" w:line="259" w:lineRule="auto"/>
        <w:ind w:hanging="299"/>
        <w:jc w:val="left"/>
      </w:pPr>
      <w:r>
        <w:t>Dosimetry steps</w:t>
      </w:r>
      <w:r>
        <w:tab/>
        <w:t>11</w:t>
      </w:r>
    </w:p>
    <w:p w14:paraId="69B52CED" w14:textId="77777777" w:rsidR="000B4D66" w:rsidRDefault="00000000">
      <w:pPr>
        <w:numPr>
          <w:ilvl w:val="1"/>
          <w:numId w:val="1"/>
        </w:numPr>
        <w:spacing w:after="160" w:line="259" w:lineRule="auto"/>
        <w:ind w:hanging="458"/>
        <w:jc w:val="left"/>
      </w:pPr>
      <w:r>
        <w:t>BOO . . . . . . . . . . . . . . . . . . . . . . . . . . . . . . . . . . . . . . . . . . . . . . . . . . . . . .</w:t>
      </w:r>
      <w:r>
        <w:tab/>
        <w:t>11</w:t>
      </w:r>
    </w:p>
    <w:p w14:paraId="66895EA8" w14:textId="77777777" w:rsidR="000B4D66" w:rsidRDefault="00000000">
      <w:pPr>
        <w:numPr>
          <w:ilvl w:val="1"/>
          <w:numId w:val="1"/>
        </w:numPr>
        <w:spacing w:after="160" w:line="259" w:lineRule="auto"/>
        <w:ind w:hanging="458"/>
        <w:jc w:val="left"/>
      </w:pPr>
      <w:r>
        <w:t>FMO . . . . . . . . . . . . . . . . . . . . . . . . . . . . . . . . . . . . . . . . . . . . . . . . . . . . . .</w:t>
      </w:r>
      <w:r>
        <w:tab/>
        <w:t>12</w:t>
      </w:r>
    </w:p>
    <w:p w14:paraId="3F0135B6" w14:textId="77777777" w:rsidR="000B4D66" w:rsidRDefault="00000000">
      <w:pPr>
        <w:numPr>
          <w:ilvl w:val="1"/>
          <w:numId w:val="1"/>
        </w:numPr>
        <w:spacing w:after="160" w:line="259" w:lineRule="auto"/>
        <w:ind w:hanging="458"/>
        <w:jc w:val="left"/>
      </w:pPr>
      <w:r>
        <w:t>LS . . . . . . . . . . . . . . . . . . . . . . . . . . . . . . . . . . . . . . . . . . . . . . . . . . . . . . .</w:t>
      </w:r>
      <w:r>
        <w:tab/>
        <w:t>12</w:t>
      </w:r>
    </w:p>
    <w:p w14:paraId="2C76696D" w14:textId="77777777" w:rsidR="000B4D66" w:rsidRDefault="00000000">
      <w:pPr>
        <w:tabs>
          <w:tab w:val="center" w:pos="5476"/>
          <w:tab w:val="right" w:pos="9972"/>
        </w:tabs>
        <w:spacing w:after="160" w:line="259" w:lineRule="auto"/>
        <w:ind w:left="0" w:firstLine="0"/>
        <w:jc w:val="left"/>
      </w:pPr>
      <w:r>
        <w:rPr>
          <w:sz w:val="22"/>
        </w:rPr>
        <w:tab/>
      </w:r>
      <w:r>
        <w:t>S&amp;S . . . . . . . . . . . . . . . . . . . . . . . . . . . . . . . . . . . . . . . . . . . . . . . . . .</w:t>
      </w:r>
      <w:r>
        <w:tab/>
        <w:t>12</w:t>
      </w:r>
    </w:p>
    <w:p w14:paraId="55B73A10" w14:textId="77777777" w:rsidR="000B4D66" w:rsidRDefault="00000000">
      <w:pPr>
        <w:tabs>
          <w:tab w:val="center" w:pos="1552"/>
          <w:tab w:val="center" w:pos="5733"/>
          <w:tab w:val="right" w:pos="9972"/>
        </w:tabs>
        <w:spacing w:after="160" w:line="259" w:lineRule="auto"/>
        <w:ind w:left="0" w:firstLine="0"/>
        <w:jc w:val="left"/>
      </w:pPr>
      <w:r>
        <w:rPr>
          <w:sz w:val="22"/>
        </w:rPr>
        <w:tab/>
      </w:r>
      <w:r>
        <w:t>SW</w:t>
      </w:r>
      <w:r>
        <w:tab/>
        <w:t>. . . . . . . . . . . . . . . . . . . . . . . . . . . . . . . . . . . . . . . . . . . . . . . . . .</w:t>
      </w:r>
      <w:r>
        <w:tab/>
        <w:t>12</w:t>
      </w:r>
    </w:p>
    <w:p w14:paraId="713B4BE1" w14:textId="77777777" w:rsidR="000B4D66" w:rsidRDefault="00000000">
      <w:pPr>
        <w:numPr>
          <w:ilvl w:val="1"/>
          <w:numId w:val="1"/>
        </w:numPr>
        <w:spacing w:after="160" w:line="259" w:lineRule="auto"/>
        <w:ind w:hanging="458"/>
        <w:jc w:val="left"/>
      </w:pPr>
      <w:r>
        <w:t>DAO . . . . . . . . . . . . . . . . . . . . . . . . . . . . . . . . . . . . . . . . . . . . . . . . . . . . . .</w:t>
      </w:r>
      <w:r>
        <w:tab/>
        <w:t>14</w:t>
      </w:r>
    </w:p>
    <w:p w14:paraId="0ADAEF4D" w14:textId="77777777" w:rsidR="000B4D66" w:rsidRDefault="00000000">
      <w:pPr>
        <w:numPr>
          <w:ilvl w:val="0"/>
          <w:numId w:val="1"/>
        </w:numPr>
        <w:spacing w:after="160" w:line="259" w:lineRule="auto"/>
        <w:ind w:hanging="299"/>
        <w:jc w:val="left"/>
      </w:pPr>
      <w:r>
        <w:t>Simulation</w:t>
      </w:r>
      <w:r>
        <w:tab/>
        <w:t>14</w:t>
      </w:r>
    </w:p>
    <w:p w14:paraId="0C1B1A7E" w14:textId="77777777" w:rsidR="000B4D66" w:rsidRDefault="00000000">
      <w:pPr>
        <w:numPr>
          <w:ilvl w:val="0"/>
          <w:numId w:val="1"/>
        </w:numPr>
        <w:spacing w:after="160" w:line="259" w:lineRule="auto"/>
        <w:ind w:hanging="299"/>
        <w:jc w:val="left"/>
      </w:pPr>
      <w:r>
        <w:t>Treatment Planning Systems</w:t>
      </w:r>
      <w:r>
        <w:tab/>
        <w:t>16</w:t>
      </w:r>
    </w:p>
    <w:p w14:paraId="06D40C20" w14:textId="77777777" w:rsidR="000B4D66" w:rsidRDefault="00000000">
      <w:pPr>
        <w:numPr>
          <w:ilvl w:val="1"/>
          <w:numId w:val="1"/>
        </w:numPr>
        <w:spacing w:after="160" w:line="259" w:lineRule="auto"/>
        <w:ind w:hanging="458"/>
        <w:jc w:val="left"/>
      </w:pPr>
      <w:r>
        <w:t>Manufacturer . . . . . . . . . . . . . . . . . . . . . . . . . . . . . . . . . . . . . . . . . . . . . . . . .</w:t>
      </w:r>
      <w:r>
        <w:tab/>
        <w:t>16</w:t>
      </w:r>
    </w:p>
    <w:p w14:paraId="0FE1CB85" w14:textId="77777777" w:rsidR="000B4D66" w:rsidRDefault="00000000">
      <w:pPr>
        <w:tabs>
          <w:tab w:val="center" w:pos="1701"/>
          <w:tab w:val="center" w:pos="5882"/>
          <w:tab w:val="right" w:pos="9972"/>
        </w:tabs>
        <w:spacing w:after="160" w:line="259" w:lineRule="auto"/>
        <w:ind w:left="0" w:firstLine="0"/>
        <w:jc w:val="left"/>
      </w:pPr>
      <w:r>
        <w:rPr>
          <w:sz w:val="22"/>
        </w:rPr>
        <w:tab/>
      </w:r>
      <w:r>
        <w:t>Eclipse</w:t>
      </w:r>
      <w:r>
        <w:tab/>
        <w:t>(Varian) . . . . . . . . . . . . . . . . . . . . . . . . . . . . . . . . . . . . . . . . . . .</w:t>
      </w:r>
      <w:r>
        <w:tab/>
        <w:t>16</w:t>
      </w:r>
    </w:p>
    <w:p w14:paraId="64496104" w14:textId="77777777" w:rsidR="000B4D66" w:rsidRDefault="00000000">
      <w:pPr>
        <w:tabs>
          <w:tab w:val="center" w:pos="5476"/>
          <w:tab w:val="right" w:pos="9972"/>
        </w:tabs>
        <w:spacing w:after="160" w:line="259" w:lineRule="auto"/>
        <w:ind w:left="0" w:firstLine="0"/>
        <w:jc w:val="left"/>
      </w:pPr>
      <w:r>
        <w:rPr>
          <w:sz w:val="22"/>
        </w:rPr>
        <w:tab/>
      </w:r>
      <w:r>
        <w:t>ONEfi | Planning (Elekta) . . . . . . . . . . . . . . . . . . . . . . . . . . . . . . . . . . . . .</w:t>
      </w:r>
      <w:r>
        <w:tab/>
        <w:t>16</w:t>
      </w:r>
    </w:p>
    <w:p w14:paraId="6E1BBD07" w14:textId="77777777" w:rsidR="000B4D66" w:rsidRDefault="00000000">
      <w:pPr>
        <w:tabs>
          <w:tab w:val="center" w:pos="5476"/>
          <w:tab w:val="right" w:pos="9972"/>
        </w:tabs>
        <w:spacing w:after="160" w:line="259" w:lineRule="auto"/>
        <w:ind w:left="0" w:firstLine="0"/>
        <w:jc w:val="left"/>
      </w:pPr>
      <w:r>
        <w:rPr>
          <w:sz w:val="22"/>
        </w:rPr>
        <w:tab/>
      </w:r>
      <w:r>
        <w:t>Precisionfi (Accuray) . . . . . . . . . . . . . . . . . . . . . . . . . . . . . . . . . . . . . . . .</w:t>
      </w:r>
      <w:r>
        <w:tab/>
        <w:t>17</w:t>
      </w:r>
    </w:p>
    <w:p w14:paraId="392FA8EF" w14:textId="77777777" w:rsidR="000B4D66" w:rsidRDefault="00000000">
      <w:pPr>
        <w:numPr>
          <w:ilvl w:val="1"/>
          <w:numId w:val="1"/>
        </w:numPr>
        <w:spacing w:after="160" w:line="259" w:lineRule="auto"/>
        <w:ind w:hanging="458"/>
        <w:jc w:val="left"/>
      </w:pPr>
      <w:r>
        <w:t>Non-manufacturer</w:t>
      </w:r>
      <w:r>
        <w:tab/>
        <w:t>. . . . . . . . . . . . . . . . . . . . . . . . . . . . . . . . . . . . . . . . . . . . . .</w:t>
      </w:r>
      <w:r>
        <w:tab/>
        <w:t>17</w:t>
      </w:r>
    </w:p>
    <w:p w14:paraId="7470A82C" w14:textId="77777777" w:rsidR="000B4D66" w:rsidRDefault="00000000">
      <w:pPr>
        <w:tabs>
          <w:tab w:val="center" w:pos="5476"/>
          <w:tab w:val="right" w:pos="9972"/>
        </w:tabs>
        <w:spacing w:after="160" w:line="259" w:lineRule="auto"/>
        <w:ind w:left="0" w:firstLine="0"/>
        <w:jc w:val="left"/>
      </w:pPr>
      <w:r>
        <w:rPr>
          <w:sz w:val="22"/>
        </w:rPr>
        <w:tab/>
      </w:r>
      <w:r>
        <w:t>RayStation (RaySearch) . . . . . . . . . . . . . . . . . . . . . . . . . . . . . . . . . . . . . . .</w:t>
      </w:r>
      <w:r>
        <w:tab/>
        <w:t>17</w:t>
      </w:r>
    </w:p>
    <w:p w14:paraId="20F0878A" w14:textId="77777777" w:rsidR="000B4D66" w:rsidRDefault="00000000">
      <w:pPr>
        <w:tabs>
          <w:tab w:val="center" w:pos="3665"/>
          <w:tab w:val="center" w:pos="7825"/>
          <w:tab w:val="right" w:pos="9972"/>
        </w:tabs>
        <w:spacing w:after="160" w:line="259" w:lineRule="auto"/>
        <w:ind w:left="0" w:firstLine="0"/>
        <w:jc w:val="left"/>
      </w:pPr>
      <w:r>
        <w:rPr>
          <w:sz w:val="22"/>
        </w:rPr>
        <w:tab/>
      </w:r>
      <w:r>
        <w:t>matRad (German Cancer Research Center - DKFZ)</w:t>
      </w:r>
      <w:r>
        <w:tab/>
        <w:t>. . . . . . . . . . . . . . . . . . . . . . .</w:t>
      </w:r>
      <w:r>
        <w:tab/>
        <w:t>17</w:t>
      </w:r>
    </w:p>
    <w:p w14:paraId="468C6DA8" w14:textId="77777777" w:rsidR="000B4D66" w:rsidRDefault="00000000">
      <w:pPr>
        <w:tabs>
          <w:tab w:val="center" w:pos="3188"/>
          <w:tab w:val="center" w:pos="7361"/>
          <w:tab w:val="right" w:pos="9972"/>
        </w:tabs>
        <w:spacing w:after="160" w:line="259" w:lineRule="auto"/>
        <w:ind w:left="0" w:firstLine="0"/>
        <w:jc w:val="left"/>
      </w:pPr>
      <w:r>
        <w:rPr>
          <w:sz w:val="22"/>
        </w:rPr>
        <w:tab/>
      </w:r>
      <w:r>
        <w:t>AutoPlan (TheraPanacea - Unpublished)</w:t>
      </w:r>
      <w:r>
        <w:tab/>
        <w:t>. . . . . . . . . . . . . . . . . . . . . . . . . . . . .</w:t>
      </w:r>
      <w:r>
        <w:tab/>
        <w:t>17</w:t>
      </w:r>
    </w:p>
    <w:p w14:paraId="4913A9DB" w14:textId="77777777" w:rsidR="00502BFE" w:rsidRDefault="00502BFE">
      <w:pPr>
        <w:tabs>
          <w:tab w:val="center" w:pos="3188"/>
          <w:tab w:val="center" w:pos="7361"/>
          <w:tab w:val="right" w:pos="9972"/>
        </w:tabs>
        <w:spacing w:after="160" w:line="259" w:lineRule="auto"/>
        <w:ind w:left="0" w:firstLine="0"/>
        <w:jc w:val="left"/>
      </w:pPr>
    </w:p>
    <w:p w14:paraId="3D6F490C" w14:textId="77777777" w:rsidR="00502BFE" w:rsidRDefault="00502BFE">
      <w:pPr>
        <w:tabs>
          <w:tab w:val="center" w:pos="3188"/>
          <w:tab w:val="center" w:pos="7361"/>
          <w:tab w:val="right" w:pos="9972"/>
        </w:tabs>
        <w:spacing w:after="160" w:line="259" w:lineRule="auto"/>
        <w:ind w:left="0" w:firstLine="0"/>
        <w:jc w:val="left"/>
      </w:pPr>
    </w:p>
    <w:p w14:paraId="75F7503A" w14:textId="77777777" w:rsidR="00502BFE" w:rsidRDefault="00502BFE">
      <w:pPr>
        <w:tabs>
          <w:tab w:val="center" w:pos="3188"/>
          <w:tab w:val="center" w:pos="7361"/>
          <w:tab w:val="right" w:pos="9972"/>
        </w:tabs>
        <w:spacing w:after="160" w:line="259" w:lineRule="auto"/>
        <w:ind w:left="0" w:firstLine="0"/>
        <w:jc w:val="left"/>
      </w:pPr>
    </w:p>
    <w:p w14:paraId="0C46512B" w14:textId="77777777" w:rsidR="00502BFE" w:rsidRDefault="00502BFE">
      <w:pPr>
        <w:tabs>
          <w:tab w:val="center" w:pos="3188"/>
          <w:tab w:val="center" w:pos="7361"/>
          <w:tab w:val="right" w:pos="9972"/>
        </w:tabs>
        <w:spacing w:after="160" w:line="259" w:lineRule="auto"/>
        <w:ind w:left="0" w:firstLine="0"/>
        <w:jc w:val="left"/>
      </w:pPr>
    </w:p>
    <w:p w14:paraId="4CBD6E66" w14:textId="77777777" w:rsidR="00502BFE" w:rsidRDefault="00502BFE">
      <w:pPr>
        <w:tabs>
          <w:tab w:val="center" w:pos="3188"/>
          <w:tab w:val="center" w:pos="7361"/>
          <w:tab w:val="right" w:pos="9972"/>
        </w:tabs>
        <w:spacing w:after="160" w:line="259" w:lineRule="auto"/>
        <w:ind w:left="0" w:firstLine="0"/>
        <w:jc w:val="left"/>
      </w:pPr>
    </w:p>
    <w:p w14:paraId="1457AC89" w14:textId="77777777" w:rsidR="000B4D66" w:rsidRDefault="00000000">
      <w:pPr>
        <w:spacing w:after="80" w:line="253" w:lineRule="auto"/>
        <w:jc w:val="center"/>
      </w:pPr>
      <w:r>
        <w:rPr>
          <w:sz w:val="18"/>
        </w:rPr>
        <w:t>Abstract</w:t>
      </w:r>
    </w:p>
    <w:p w14:paraId="0282C9D5" w14:textId="77777777" w:rsidR="000B4D66" w:rsidRDefault="00000000">
      <w:pPr>
        <w:spacing w:after="3" w:line="250" w:lineRule="auto"/>
        <w:ind w:left="483" w:right="483" w:firstLine="266"/>
      </w:pPr>
      <w:r>
        <w:rPr>
          <w:sz w:val="18"/>
        </w:rPr>
        <w:t>The background chapter of this PhD provides a comprehensive overview of key concepts in cancer treatment and radiotherapy. If you already know about radiotherapy and multi-leaf collimator, I strongly advise to skip this chapter.</w:t>
      </w:r>
    </w:p>
    <w:p w14:paraId="6E859D7C" w14:textId="77777777" w:rsidR="000B4D66" w:rsidRDefault="00000000">
      <w:pPr>
        <w:spacing w:after="3" w:line="250" w:lineRule="auto"/>
        <w:ind w:left="483" w:right="483" w:firstLine="266"/>
      </w:pPr>
      <w:r>
        <w:rPr>
          <w:sz w:val="18"/>
        </w:rPr>
        <w:t>This chapter begins by outlining the nature of cancer, its phases, stages, risk factors, and common types of treatments (with their advantages and disadvantages). Then, the physics of radiotherapy is explored, with a focus on ionizing radiation, and biological e ects of radiation. This chapter also presents the patient journey in radiotherapy, from diagnosis and treatment prescription to planning and follow-up. Key technologies used in radiation therapy, such as multi-leaf collimator (MLC) linear accelerator (LINAC) are introduced. Lastly, this chapter covers the irradiation techniques, and details major steps in the dosimetry process: beam orientation optimization (BOO), uence map optimization (FMO), leaf sequencing (LS), and direct aperture optimization (DAO).</w:t>
      </w:r>
    </w:p>
    <w:p w14:paraId="16F7853A" w14:textId="77777777" w:rsidR="000B4D66" w:rsidRDefault="00000000">
      <w:pPr>
        <w:pStyle w:val="Heading1"/>
        <w:tabs>
          <w:tab w:val="center" w:pos="1582"/>
        </w:tabs>
        <w:ind w:left="-15" w:firstLine="0"/>
      </w:pPr>
      <w:r>
        <w:lastRenderedPageBreak/>
        <w:t>1</w:t>
      </w:r>
      <w:r>
        <w:tab/>
        <w:t>Medical context</w:t>
      </w:r>
    </w:p>
    <w:p w14:paraId="30BED11F" w14:textId="77777777" w:rsidR="000B4D66" w:rsidRDefault="00000000">
      <w:pPr>
        <w:spacing w:after="320"/>
        <w:ind w:left="-5"/>
      </w:pPr>
      <w:r>
        <w:t>This PhD thesis is about radiation therapy (RT) for cancer treatment.</w:t>
      </w:r>
    </w:p>
    <w:p w14:paraId="23695DF1" w14:textId="77777777" w:rsidR="000B4D66" w:rsidRDefault="00000000">
      <w:pPr>
        <w:pStyle w:val="Heading2"/>
        <w:tabs>
          <w:tab w:val="center" w:pos="1407"/>
        </w:tabs>
        <w:ind w:left="-15" w:firstLine="0"/>
      </w:pPr>
      <w:r>
        <w:t>1.1</w:t>
      </w:r>
      <w:r>
        <w:tab/>
        <w:t>About cancer</w:t>
      </w:r>
    </w:p>
    <w:p w14:paraId="1C45AB90" w14:textId="4CBD4337" w:rsidR="000B4D66" w:rsidRDefault="00000000">
      <w:pPr>
        <w:ind w:left="-5"/>
      </w:pPr>
      <w:commentRangeStart w:id="0"/>
      <w:r>
        <w:t>Cancer is a complex disease that can a</w:t>
      </w:r>
      <w:r w:rsidR="00502BFE">
        <w:t>ff</w:t>
      </w:r>
      <w:r>
        <w:t>ect many parts of the body, and is a leading cause of death worldwide. Cancer is characterized by the uncontrolled growth of cells that can invade and destroy surrounding tissues. The World Health Organization (WHO) estimated 20 million new cancer cases in 2022, and 9.6 million deaths linked to cancer in 2022 [</w:t>
      </w:r>
      <w:r>
        <w:rPr>
          <w:color w:val="63003C"/>
        </w:rPr>
        <w:t>who</w:t>
      </w:r>
      <w:r>
        <w:t>]. Cancer touches about 20% of the population, and is responsible for 1 in 10 deaths.</w:t>
      </w:r>
      <w:commentRangeEnd w:id="0"/>
      <w:r w:rsidR="00502BFE">
        <w:rPr>
          <w:rStyle w:val="CommentReference"/>
        </w:rPr>
        <w:commentReference w:id="0"/>
      </w:r>
    </w:p>
    <w:p w14:paraId="37D371F4" w14:textId="3E6A5B7D" w:rsidR="000B4D66" w:rsidRDefault="00000000">
      <w:pPr>
        <w:ind w:left="-5"/>
      </w:pPr>
      <w:r w:rsidRPr="002734CE">
        <w:rPr>
          <w:b/>
          <w:bCs/>
        </w:rPr>
        <w:t>Cancer markers</w:t>
      </w:r>
      <w:r>
        <w:t xml:space="preserve"> </w:t>
      </w:r>
      <w:commentRangeStart w:id="1"/>
      <w:commentRangeStart w:id="2"/>
      <w:r>
        <w:t>There are several cancer markers</w:t>
      </w:r>
      <w:commentRangeEnd w:id="1"/>
      <w:r w:rsidR="00DA56C9">
        <w:rPr>
          <w:rStyle w:val="CommentReference"/>
        </w:rPr>
        <w:commentReference w:id="1"/>
      </w:r>
      <w:r>
        <w:t xml:space="preserve">. Cancer cells proliferate uncontrollably. </w:t>
      </w:r>
      <w:commentRangeEnd w:id="2"/>
      <w:r w:rsidR="00DA56C9">
        <w:rPr>
          <w:rStyle w:val="CommentReference"/>
        </w:rPr>
        <w:commentReference w:id="2"/>
      </w:r>
      <w:commentRangeStart w:id="3"/>
      <w:commentRangeStart w:id="4"/>
      <w:r>
        <w:t xml:space="preserve">They </w:t>
      </w:r>
      <w:commentRangeEnd w:id="3"/>
      <w:r w:rsidR="00DA56C9">
        <w:rPr>
          <w:rStyle w:val="CommentReference"/>
        </w:rPr>
        <w:commentReference w:id="3"/>
      </w:r>
      <w:r>
        <w:t>also reprogram cellular metabolism to support their growth [</w:t>
      </w:r>
      <w:r>
        <w:rPr>
          <w:color w:val="63003C"/>
        </w:rPr>
        <w:t>CAG13</w:t>
      </w:r>
      <w:r>
        <w:t xml:space="preserve">]. They can also </w:t>
      </w:r>
      <w:commentRangeStart w:id="5"/>
      <w:commentRangeStart w:id="6"/>
      <w:r>
        <w:t>stop cell growth arrest mechanisms</w:t>
      </w:r>
      <w:commentRangeEnd w:id="5"/>
      <w:r w:rsidR="00C3628F">
        <w:rPr>
          <w:rStyle w:val="CommentReference"/>
        </w:rPr>
        <w:commentReference w:id="5"/>
      </w:r>
      <w:commentRangeEnd w:id="6"/>
      <w:r w:rsidR="007D684D">
        <w:rPr>
          <w:rStyle w:val="CommentReference"/>
        </w:rPr>
        <w:commentReference w:id="6"/>
      </w:r>
      <w:r>
        <w:t xml:space="preserve">. They usually manage to evade apoptosis (programmed cell death). </w:t>
      </w:r>
      <w:commentRangeEnd w:id="4"/>
      <w:r w:rsidR="00C3628F">
        <w:rPr>
          <w:rStyle w:val="CommentReference"/>
        </w:rPr>
        <w:commentReference w:id="4"/>
      </w:r>
      <w:r>
        <w:t>Cancer cells can escape the immune system, and change their cellular response phenotypic via plasticity. At some point, cancer cells can get the ability to undergo a su</w:t>
      </w:r>
      <w:r w:rsidR="005B7DC1">
        <w:t>ff</w:t>
      </w:r>
      <w:r>
        <w:t xml:space="preserve">cient number of successive cell cycles of growth and division to generate macroscopic tumors. To support their growth, they create new blood vessels to get nutrients. Finally, they can escape and form metastasis, and will eventually provoke </w:t>
      </w:r>
      <w:commentRangeStart w:id="7"/>
      <w:r>
        <w:t>senescence</w:t>
      </w:r>
      <w:commentRangeEnd w:id="7"/>
      <w:r w:rsidR="00C3628F">
        <w:rPr>
          <w:rStyle w:val="CommentReference"/>
        </w:rPr>
        <w:commentReference w:id="7"/>
      </w:r>
      <w:r>
        <w:t>.</w:t>
      </w:r>
    </w:p>
    <w:p w14:paraId="45C771C9" w14:textId="77777777" w:rsidR="000B4D66" w:rsidRDefault="00000000">
      <w:pPr>
        <w:ind w:left="-5"/>
      </w:pPr>
      <w:r w:rsidRPr="00C3628F">
        <w:rPr>
          <w:b/>
          <w:bCs/>
        </w:rPr>
        <w:t>Conditions leading to cancer</w:t>
      </w:r>
      <w:r>
        <w:t xml:space="preserve"> Cancer is a complex disease. First, cancer is caused by mutations in the DNA. These mutations can be inherited or acquired. Second, cancer </w:t>
      </w:r>
      <w:commentRangeStart w:id="8"/>
      <w:r>
        <w:t xml:space="preserve">is embraced </w:t>
      </w:r>
      <w:commentRangeEnd w:id="8"/>
      <w:r w:rsidR="00317CC4">
        <w:rPr>
          <w:rStyle w:val="CommentReference"/>
        </w:rPr>
        <w:commentReference w:id="8"/>
      </w:r>
      <w:r>
        <w:t xml:space="preserve">by epigenetic reprogramming, i.e., </w:t>
      </w:r>
      <w:commentRangeStart w:id="9"/>
      <w:commentRangeStart w:id="10"/>
      <w:r>
        <w:t>gene expression changes (not caused by changes in the DNA sequence)</w:t>
      </w:r>
      <w:commentRangeEnd w:id="9"/>
      <w:r w:rsidR="000A659A">
        <w:rPr>
          <w:rStyle w:val="CommentReference"/>
        </w:rPr>
        <w:commentReference w:id="9"/>
      </w:r>
      <w:commentRangeEnd w:id="10"/>
      <w:r w:rsidR="00816AFB">
        <w:rPr>
          <w:rStyle w:val="CommentReference"/>
        </w:rPr>
        <w:commentReference w:id="10"/>
      </w:r>
      <w:r>
        <w:t>. Third, cancer is often associated with an in ammatory context; in ammation can promote cancer growth and spread. Finally, cancer is often associated with a disruption of the microbiota (the microbial community living in and on the human body). This disruption can promote cancer growth and spread.</w:t>
      </w:r>
    </w:p>
    <w:p w14:paraId="0F650530" w14:textId="77777777" w:rsidR="000B4D66" w:rsidRDefault="00000000">
      <w:pPr>
        <w:tabs>
          <w:tab w:val="center" w:pos="3350"/>
        </w:tabs>
        <w:ind w:left="-15" w:firstLine="0"/>
        <w:jc w:val="left"/>
      </w:pPr>
      <w:r w:rsidRPr="00C3628F">
        <w:rPr>
          <w:b/>
          <w:bCs/>
        </w:rPr>
        <w:t>Phases of cancer</w:t>
      </w:r>
      <w:r>
        <w:tab/>
        <w:t>Cancer develops in several phases.</w:t>
      </w:r>
    </w:p>
    <w:p w14:paraId="3184BBC2" w14:textId="22AB112A" w:rsidR="000B4D66" w:rsidRDefault="00000000">
      <w:pPr>
        <w:ind w:left="-5"/>
      </w:pPr>
      <w:r w:rsidRPr="00E244C0">
        <w:rPr>
          <w:b/>
          <w:bCs/>
        </w:rPr>
        <w:t>Initiation</w:t>
      </w:r>
      <w:r>
        <w:t xml:space="preserve"> The </w:t>
      </w:r>
      <w:r w:rsidR="00E244C0">
        <w:t>fi</w:t>
      </w:r>
      <w:r>
        <w:t xml:space="preserve">rst phase is initiation: </w:t>
      </w:r>
      <w:commentRangeStart w:id="11"/>
      <w:r>
        <w:t xml:space="preserve">a </w:t>
      </w:r>
      <w:commentRangeStart w:id="12"/>
      <w:r>
        <w:t xml:space="preserve">normal </w:t>
      </w:r>
      <w:commentRangeEnd w:id="12"/>
      <w:r w:rsidR="00694B60">
        <w:rPr>
          <w:rStyle w:val="CommentReference"/>
        </w:rPr>
        <w:commentReference w:id="12"/>
      </w:r>
      <w:r>
        <w:t>cell is transformed into a cancer cell. Mutations in the DNA cause this transformation.</w:t>
      </w:r>
      <w:commentRangeEnd w:id="11"/>
      <w:r w:rsidR="00694B60">
        <w:rPr>
          <w:rStyle w:val="CommentReference"/>
        </w:rPr>
        <w:commentReference w:id="11"/>
      </w:r>
    </w:p>
    <w:p w14:paraId="4C23D998" w14:textId="77777777" w:rsidR="000B4D66" w:rsidRDefault="00000000">
      <w:pPr>
        <w:ind w:left="-5"/>
      </w:pPr>
      <w:r w:rsidRPr="00261CB1">
        <w:rPr>
          <w:b/>
          <w:bCs/>
        </w:rPr>
        <w:t>Promotion</w:t>
      </w:r>
      <w:r>
        <w:t xml:space="preserve"> The second phase is promotion or "tumorigenesis". During this phase, the cancer cell grows and divides uncontrollably to form a tumor cluster of cells. This growth is promoted by changes in gene expression and other factors [</w:t>
      </w:r>
      <w:r>
        <w:rPr>
          <w:color w:val="63003C"/>
        </w:rPr>
        <w:t>WSY10</w:t>
      </w:r>
      <w:r>
        <w:t>]. It may also create new blood vessels to get nutrients and oxygen.</w:t>
      </w:r>
    </w:p>
    <w:p w14:paraId="165F6713" w14:textId="15DECBF2" w:rsidR="000B4D66" w:rsidRDefault="00000000">
      <w:pPr>
        <w:ind w:left="-5"/>
      </w:pPr>
      <w:r w:rsidRPr="00261CB1">
        <w:rPr>
          <w:b/>
          <w:bCs/>
        </w:rPr>
        <w:t>Evolution</w:t>
      </w:r>
      <w:r>
        <w:t xml:space="preserve"> The </w:t>
      </w:r>
      <w:r w:rsidR="00694B60">
        <w:t>fi</w:t>
      </w:r>
      <w:r>
        <w:t xml:space="preserve">nal phase is evolution. The tumor will </w:t>
      </w:r>
      <w:r w:rsidR="00694B60">
        <w:t>fi</w:t>
      </w:r>
      <w:r>
        <w:t>rst grow locally, then regionally, invading and damaging surrounding tissues. Finally, the cancer cell will spread to other body parts, forming metastasis. Metastasis is the leading cause of death in cancer patients [</w:t>
      </w:r>
      <w:r>
        <w:rPr>
          <w:color w:val="63003C"/>
        </w:rPr>
        <w:t>Ste06</w:t>
      </w:r>
      <w:r>
        <w:t>].</w:t>
      </w:r>
    </w:p>
    <w:p w14:paraId="650208FC" w14:textId="0C3EA0F0" w:rsidR="000B4D66" w:rsidRDefault="00000000">
      <w:pPr>
        <w:tabs>
          <w:tab w:val="center" w:pos="3164"/>
        </w:tabs>
        <w:spacing w:after="106"/>
        <w:ind w:left="-15" w:firstLine="0"/>
        <w:jc w:val="left"/>
      </w:pPr>
      <w:r w:rsidRPr="00694B60">
        <w:rPr>
          <w:b/>
          <w:bCs/>
        </w:rPr>
        <w:t>Cancer stages</w:t>
      </w:r>
      <w:r>
        <w:tab/>
        <w:t>Cancer is classi</w:t>
      </w:r>
      <w:r w:rsidR="00694B60">
        <w:t>fi</w:t>
      </w:r>
      <w:r>
        <w:t>ed into stages [</w:t>
      </w:r>
      <w:r>
        <w:rPr>
          <w:color w:val="63003C"/>
        </w:rPr>
        <w:t>can</w:t>
      </w:r>
      <w:r>
        <w:t>].</w:t>
      </w:r>
    </w:p>
    <w:p w14:paraId="1A1F9785" w14:textId="77777777" w:rsidR="000B4D66" w:rsidRDefault="00000000">
      <w:pPr>
        <w:spacing w:after="110"/>
        <w:ind w:left="508"/>
      </w:pPr>
      <w:r>
        <w:t>Stage 0: ’in situ neoplasm’; it means a group of abnormal cells in an area of the body. The cells may develop into cancer in the future.</w:t>
      </w:r>
    </w:p>
    <w:p w14:paraId="49049957" w14:textId="77777777" w:rsidR="000B4D66" w:rsidRDefault="00000000">
      <w:pPr>
        <w:spacing w:after="106"/>
        <w:ind w:left="508"/>
      </w:pPr>
      <w:r>
        <w:t>Stage 1: the cancer is small and contained within the organ it started in.</w:t>
      </w:r>
    </w:p>
    <w:p w14:paraId="507B7825" w14:textId="77777777" w:rsidR="000B4D66" w:rsidRDefault="00000000">
      <w:pPr>
        <w:spacing w:after="110"/>
        <w:ind w:left="508"/>
      </w:pPr>
      <w:r>
        <w:t>Stage 2: the tumor is larger than in stage 1, but the cancer hasn’t started to spread into the surrounding tissues.</w:t>
      </w:r>
    </w:p>
    <w:p w14:paraId="2BBCFF9B" w14:textId="77777777" w:rsidR="000B4D66" w:rsidRDefault="00000000">
      <w:pPr>
        <w:spacing w:after="124"/>
        <w:ind w:left="508"/>
      </w:pPr>
      <w:r>
        <w:t>Stage 3: the cancer is larger; it has started to spread into surrounding tissues and cancer cells in the lymph nodes nearby.</w:t>
      </w:r>
    </w:p>
    <w:p w14:paraId="0CA6A0D3" w14:textId="77777777" w:rsidR="000B4D66" w:rsidRDefault="00000000">
      <w:pPr>
        <w:spacing w:after="110"/>
        <w:ind w:left="508"/>
      </w:pPr>
      <w:r>
        <w:t>Stage 4: the cancer has spread from where it started to another body organ. This spread is also called secondary or metastatic cancer.</w:t>
      </w:r>
    </w:p>
    <w:p w14:paraId="6F746503" w14:textId="77777777" w:rsidR="000B4D66" w:rsidRDefault="00000000">
      <w:pPr>
        <w:spacing w:after="119"/>
        <w:ind w:left="-5"/>
      </w:pPr>
      <w:r>
        <w:t>Doctors use the TNM system to describe the cancer stage [</w:t>
      </w:r>
      <w:r>
        <w:rPr>
          <w:color w:val="63003C"/>
        </w:rPr>
        <w:t>JDB</w:t>
      </w:r>
      <w:r>
        <w:t>].</w:t>
      </w:r>
    </w:p>
    <w:p w14:paraId="5F54244A" w14:textId="77777777" w:rsidR="000B4D66" w:rsidRDefault="00000000">
      <w:pPr>
        <w:ind w:left="265"/>
      </w:pPr>
      <w:r>
        <w:t xml:space="preserve">T stands for the size of the Tumour; </w:t>
      </w:r>
      <w:commentRangeStart w:id="13"/>
      <w:r>
        <w:t xml:space="preserve">It </w:t>
      </w:r>
      <w:commentRangeEnd w:id="13"/>
      <w:r w:rsidR="00694B60">
        <w:rPr>
          <w:rStyle w:val="CommentReference"/>
        </w:rPr>
        <w:commentReference w:id="13"/>
      </w:r>
      <w:r>
        <w:t>can be 1, 2, 3, or 4, with one being small and four being large.</w:t>
      </w:r>
    </w:p>
    <w:p w14:paraId="3A0122FE" w14:textId="18623C82" w:rsidR="000B4D66" w:rsidRDefault="00000000">
      <w:pPr>
        <w:spacing w:after="124"/>
        <w:ind w:left="498" w:hanging="249"/>
      </w:pPr>
      <w:r>
        <w:lastRenderedPageBreak/>
        <w:t>N stands for the number of lymph Nodes a</w:t>
      </w:r>
      <w:r w:rsidR="00694B60">
        <w:t>ff</w:t>
      </w:r>
      <w:r>
        <w:t xml:space="preserve">ected; </w:t>
      </w:r>
      <w:commentRangeStart w:id="14"/>
      <w:r>
        <w:t xml:space="preserve">It </w:t>
      </w:r>
      <w:commentRangeEnd w:id="14"/>
      <w:r w:rsidR="00694B60">
        <w:rPr>
          <w:rStyle w:val="CommentReference"/>
        </w:rPr>
        <w:commentReference w:id="14"/>
      </w:r>
      <w:r>
        <w:t>can be between 0 and 3. 0 means no lymph node contains cancer cells; 3 means many lymph nodes contain cancer cells.</w:t>
      </w:r>
    </w:p>
    <w:p w14:paraId="58A84AA1" w14:textId="77777777" w:rsidR="000B4D66" w:rsidRDefault="00000000">
      <w:pPr>
        <w:ind w:left="498" w:hanging="282"/>
      </w:pPr>
      <w:r>
        <w:t>M stands for the existence of metastasis in another part of the body. It can be 0 (no spread) or 1 (</w:t>
      </w:r>
      <w:commentRangeStart w:id="15"/>
      <w:r>
        <w:t>the cancer has spread</w:t>
      </w:r>
      <w:commentRangeEnd w:id="15"/>
      <w:r w:rsidR="00694B60">
        <w:rPr>
          <w:rStyle w:val="CommentReference"/>
        </w:rPr>
        <w:commentReference w:id="15"/>
      </w:r>
      <w:r>
        <w:t>).</w:t>
      </w:r>
    </w:p>
    <w:p w14:paraId="4B43F2F5" w14:textId="591B3B43" w:rsidR="000B4D66" w:rsidRDefault="00000000">
      <w:pPr>
        <w:ind w:left="-5"/>
      </w:pPr>
      <w:r w:rsidRPr="00694B60">
        <w:rPr>
          <w:b/>
          <w:bCs/>
        </w:rPr>
        <w:t>Most common cancers</w:t>
      </w:r>
      <w:r>
        <w:t xml:space="preserve"> According to the WHO, the most common cancers are lung, breast, colorectal, prostate, skin, and stomach cancer. This thesis mainly focuses on prostate cancer</w:t>
      </w:r>
      <w:del w:id="16" w:author="Mélanie KOJAARTINIAN" w:date="2024-09-15T22:47:00Z" w16du:dateUtc="2024-09-15T20:47:00Z">
        <w:r w:rsidDel="00694B60">
          <w:delText xml:space="preserve">, </w:delText>
        </w:r>
      </w:del>
      <w:r>
        <w:t>which is among the most common ones.</w:t>
      </w:r>
    </w:p>
    <w:p w14:paraId="08CC6D22" w14:textId="77777777" w:rsidR="000B4D66" w:rsidRDefault="00000000">
      <w:pPr>
        <w:spacing w:after="324"/>
        <w:ind w:left="-5"/>
      </w:pPr>
      <w:r w:rsidRPr="00694B60">
        <w:rPr>
          <w:b/>
          <w:bCs/>
        </w:rPr>
        <w:t>Risk factors</w:t>
      </w:r>
      <w:r>
        <w:t xml:space="preserve"> Tobacco use, alcohol consumption, unhealthy diet, physical inactivity, and air pollution are risk factors for other cancer types. However, the leading risk factor for prostate cancer is age. Thus, it touches all social populations evenly and is unavoidable.</w:t>
      </w:r>
    </w:p>
    <w:p w14:paraId="258379CF" w14:textId="77777777" w:rsidR="000B4D66" w:rsidRDefault="00000000">
      <w:pPr>
        <w:pStyle w:val="Heading2"/>
        <w:tabs>
          <w:tab w:val="center" w:pos="1583"/>
        </w:tabs>
        <w:ind w:left="-15" w:firstLine="0"/>
      </w:pPr>
      <w:r>
        <w:t>1.2</w:t>
      </w:r>
      <w:r>
        <w:tab/>
        <w:t>Treatment types</w:t>
      </w:r>
    </w:p>
    <w:p w14:paraId="3FE4C67A" w14:textId="77777777" w:rsidR="000B4D66" w:rsidRDefault="00000000">
      <w:pPr>
        <w:ind w:left="-5"/>
      </w:pPr>
      <w:r>
        <w:t>There are three main types of cancer treatment: surgery, radiation therapy, and chemotherapy. The choice of treatment depends on the type and stage of cancer, the patient’s age and general health, and other factors.</w:t>
      </w:r>
    </w:p>
    <w:p w14:paraId="469F0CB6" w14:textId="77777777" w:rsidR="000B4D66" w:rsidRDefault="00000000">
      <w:pPr>
        <w:tabs>
          <w:tab w:val="center" w:pos="1092"/>
        </w:tabs>
        <w:spacing w:after="115"/>
        <w:ind w:left="-15" w:firstLine="0"/>
        <w:jc w:val="left"/>
      </w:pPr>
      <w:r>
        <w:t>1.2.1</w:t>
      </w:r>
      <w:r>
        <w:tab/>
        <w:t>Surgery</w:t>
      </w:r>
    </w:p>
    <w:p w14:paraId="5EB78C84" w14:textId="5E11FED4" w:rsidR="000B4D66" w:rsidRDefault="00000000">
      <w:pPr>
        <w:ind w:left="-5"/>
      </w:pPr>
      <w:r>
        <w:t>Surgery is the most e</w:t>
      </w:r>
      <w:r w:rsidR="00CE39D4">
        <w:t>ff</w:t>
      </w:r>
      <w:r>
        <w:t>ective cancer treatment [</w:t>
      </w:r>
      <w:r>
        <w:rPr>
          <w:color w:val="63003C"/>
        </w:rPr>
        <w:t>KCKM09</w:t>
      </w:r>
      <w:r>
        <w:t>]. It involves removing the tumor and surrounding tissue. Surgery is often used to treat early-stage cancer that has not spread to other parts of the body. For surgery to be possible, the tumor must be located in a place the surgeon can easily access. Surgery can be followed by other treatments, such as radiation therapy or chemotherapy, to kill any remaining cancer cells.</w:t>
      </w:r>
    </w:p>
    <w:p w14:paraId="42967B18" w14:textId="0E210B0C" w:rsidR="000B4D66" w:rsidRDefault="00000000">
      <w:pPr>
        <w:ind w:left="-5"/>
      </w:pPr>
      <w:r w:rsidRPr="00CE39D4">
        <w:rPr>
          <w:b/>
          <w:bCs/>
        </w:rPr>
        <w:t>Advantages</w:t>
      </w:r>
      <w:r>
        <w:t xml:space="preserve"> Surgery is curative, meaning that cancer is completely removed, and </w:t>
      </w:r>
      <w:commentRangeStart w:id="17"/>
      <w:r>
        <w:t>the patient can "forget" about it</w:t>
      </w:r>
      <w:commentRangeEnd w:id="17"/>
      <w:r w:rsidR="00CE39D4">
        <w:rPr>
          <w:rStyle w:val="CommentReference"/>
        </w:rPr>
        <w:commentReference w:id="17"/>
      </w:r>
      <w:r>
        <w:t>. It is also a local treatment</w:t>
      </w:r>
      <w:del w:id="18" w:author="Mélanie KOJAARTINIAN" w:date="2024-09-15T22:51:00Z" w16du:dateUtc="2024-09-15T20:51:00Z">
        <w:r w:rsidDel="00CE39D4">
          <w:delText xml:space="preserve">, </w:delText>
        </w:r>
      </w:del>
      <w:r>
        <w:t>with limited side e</w:t>
      </w:r>
      <w:r w:rsidR="00CE39D4">
        <w:t>ff</w:t>
      </w:r>
      <w:r>
        <w:t xml:space="preserve">ects on the body. </w:t>
      </w:r>
      <w:commentRangeStart w:id="19"/>
      <w:r>
        <w:t>Finally, only one session is needed</w:t>
      </w:r>
      <w:commentRangeEnd w:id="19"/>
      <w:r w:rsidR="00CE39D4">
        <w:rPr>
          <w:rStyle w:val="CommentReference"/>
        </w:rPr>
        <w:commentReference w:id="19"/>
      </w:r>
      <w:r>
        <w:t>.</w:t>
      </w:r>
    </w:p>
    <w:p w14:paraId="21FD2B13" w14:textId="43AD3CD4" w:rsidR="000B4D66" w:rsidRDefault="00000000">
      <w:pPr>
        <w:ind w:left="-5"/>
      </w:pPr>
      <w:r w:rsidRPr="00CE39D4">
        <w:rPr>
          <w:b/>
          <w:bCs/>
        </w:rPr>
        <w:t>Disadvantages</w:t>
      </w:r>
      <w:r>
        <w:t xml:space="preserve"> Surgery is invasive, and </w:t>
      </w:r>
      <w:ins w:id="20" w:author="Mélanie KOJAARTINIAN" w:date="2024-09-15T22:53:00Z" w16du:dateUtc="2024-09-15T20:53:00Z">
        <w:r w:rsidR="00FE415F">
          <w:t xml:space="preserve">it </w:t>
        </w:r>
      </w:ins>
      <w:r>
        <w:t xml:space="preserve">can be painful. </w:t>
      </w:r>
      <w:del w:id="21" w:author="Mélanie KOJAARTINIAN" w:date="2024-09-15T22:54:00Z" w16du:dateUtc="2024-09-15T20:54:00Z">
        <w:r w:rsidDel="00FE415F">
          <w:delText>However, t</w:delText>
        </w:r>
      </w:del>
      <w:ins w:id="22" w:author="Mélanie KOJAARTINIAN" w:date="2024-09-15T22:54:00Z" w16du:dateUtc="2024-09-15T20:54:00Z">
        <w:r w:rsidR="00FE415F">
          <w:t>T</w:t>
        </w:r>
      </w:ins>
      <w:r>
        <w:t>he main disadvantage</w:t>
      </w:r>
      <w:del w:id="23" w:author="Mélanie KOJAARTINIAN" w:date="2024-09-15T22:54:00Z" w16du:dateUtc="2024-09-15T20:54:00Z">
        <w:r w:rsidDel="00FE415F">
          <w:delText>,</w:delText>
        </w:r>
      </w:del>
      <w:r>
        <w:t xml:space="preserve"> is that it can only be used for localized cancer (with no metastasis) </w:t>
      </w:r>
      <w:del w:id="24" w:author="Mélanie KOJAARTINIAN" w:date="2024-09-15T22:54:00Z" w16du:dateUtc="2024-09-15T20:54:00Z">
        <w:r w:rsidDel="00FE415F">
          <w:delText xml:space="preserve">and is </w:delText>
        </w:r>
      </w:del>
      <w:r>
        <w:t>accessible to the surgeon.</w:t>
      </w:r>
    </w:p>
    <w:p w14:paraId="086A4C33" w14:textId="77777777" w:rsidR="000B4D66" w:rsidRDefault="00000000">
      <w:pPr>
        <w:tabs>
          <w:tab w:val="center" w:pos="1436"/>
        </w:tabs>
        <w:spacing w:after="115"/>
        <w:ind w:left="-15" w:firstLine="0"/>
        <w:jc w:val="left"/>
      </w:pPr>
      <w:r>
        <w:t>1.2.2</w:t>
      </w:r>
      <w:r>
        <w:tab/>
        <w:t>Chemotherapy</w:t>
      </w:r>
    </w:p>
    <w:p w14:paraId="70FA0143" w14:textId="0F190349" w:rsidR="000B4D66" w:rsidRDefault="00000000">
      <w:pPr>
        <w:spacing w:after="110"/>
        <w:ind w:left="-5"/>
      </w:pPr>
      <w:r>
        <w:t xml:space="preserve">Chemotherapy is a treatment that uses drugs to kill cancer cells. It is systemic, meaning it can reach cancer cells anywhere in the body. Therefore, it usually has strong side </w:t>
      </w:r>
      <w:r w:rsidR="00FE415F">
        <w:t>eff</w:t>
      </w:r>
      <w:r>
        <w:t>ects. Chemotherapy is often used to treat cancer that has spread to multiple parts of the body (i.e., metastatic cancer).</w:t>
      </w:r>
    </w:p>
    <w:p w14:paraId="420F6525" w14:textId="77777777" w:rsidR="000B4D66" w:rsidRDefault="00000000">
      <w:pPr>
        <w:ind w:left="-5"/>
      </w:pPr>
      <w:r>
        <w:t>Depending on how advanced the cancer is, chemotherapy can be used to cure, control, or relieve symptoms (palliation).</w:t>
      </w:r>
    </w:p>
    <w:p w14:paraId="63A81561" w14:textId="77777777" w:rsidR="000B4D66" w:rsidRDefault="00000000">
      <w:pPr>
        <w:ind w:left="-5"/>
      </w:pPr>
      <w:r w:rsidRPr="00FE415F">
        <w:rPr>
          <w:b/>
          <w:bCs/>
        </w:rPr>
        <w:t>Advantages</w:t>
      </w:r>
      <w:r>
        <w:t xml:space="preserve"> Chemotherapy can be used to treat cancer that has spread to multiple parts of the body. It can also be used to relieve symptoms and improve quality of life.</w:t>
      </w:r>
    </w:p>
    <w:p w14:paraId="42491B61" w14:textId="7B9B95C9" w:rsidR="000B4D66" w:rsidRDefault="00000000">
      <w:pPr>
        <w:ind w:left="-5"/>
      </w:pPr>
      <w:r w:rsidRPr="00FE415F">
        <w:rPr>
          <w:b/>
          <w:bCs/>
        </w:rPr>
        <w:t>Disadvantages</w:t>
      </w:r>
      <w:r>
        <w:t xml:space="preserve"> </w:t>
      </w:r>
      <w:commentRangeStart w:id="25"/>
      <w:r>
        <w:t>Chemotherapy is a heavy treatment</w:t>
      </w:r>
      <w:del w:id="26" w:author="Mélanie KOJAARTINIAN" w:date="2024-09-15T22:55:00Z" w16du:dateUtc="2024-09-15T20:55:00Z">
        <w:r w:rsidDel="00FE415F">
          <w:delText>,</w:delText>
        </w:r>
      </w:del>
      <w:r>
        <w:t xml:space="preserve"> with strong side e</w:t>
      </w:r>
      <w:r w:rsidR="00FE415F">
        <w:t>ff</w:t>
      </w:r>
      <w:r>
        <w:t>ects. It can also weaken the immune system, making the patient more susceptible to infections. Finally, it can be expensive.</w:t>
      </w:r>
      <w:commentRangeEnd w:id="25"/>
      <w:r w:rsidR="00FE415F">
        <w:rPr>
          <w:rStyle w:val="CommentReference"/>
        </w:rPr>
        <w:commentReference w:id="25"/>
      </w:r>
    </w:p>
    <w:p w14:paraId="09AC3CB9" w14:textId="77777777" w:rsidR="000B4D66" w:rsidRDefault="00000000">
      <w:pPr>
        <w:tabs>
          <w:tab w:val="center" w:pos="1612"/>
        </w:tabs>
        <w:spacing w:after="115"/>
        <w:ind w:left="-15" w:firstLine="0"/>
        <w:jc w:val="left"/>
      </w:pPr>
      <w:r>
        <w:t>1.2.3</w:t>
      </w:r>
      <w:r>
        <w:tab/>
        <w:t>Radiation therapy</w:t>
      </w:r>
    </w:p>
    <w:p w14:paraId="2FA22893" w14:textId="1CD8C032" w:rsidR="000B4D66" w:rsidRDefault="00000000">
      <w:pPr>
        <w:spacing w:after="108"/>
        <w:ind w:left="-5"/>
      </w:pPr>
      <w:r>
        <w:t>Radiation therapy is a treatment that uses high-energy radiation to kill cancer cells. It is semi-local, meaning that it only a</w:t>
      </w:r>
      <w:r w:rsidR="00555FE8">
        <w:t>ff</w:t>
      </w:r>
      <w:r>
        <w:t>ects the tumor, and the tissues traversed by the radiation beams [</w:t>
      </w:r>
      <w:r>
        <w:rPr>
          <w:color w:val="63003C"/>
        </w:rPr>
        <w:t>THLSM</w:t>
      </w:r>
      <w:r>
        <w:rPr>
          <w:rFonts w:ascii="Cambria" w:eastAsia="Cambria" w:hAnsi="Cambria" w:cs="Cambria"/>
          <w:color w:val="63003C"/>
          <w:vertAlign w:val="superscript"/>
        </w:rPr>
        <w:t>+</w:t>
      </w:r>
      <w:r>
        <w:rPr>
          <w:color w:val="63003C"/>
        </w:rPr>
        <w:t>13</w:t>
      </w:r>
      <w:r>
        <w:t>]. Radiation therapy is curative most of the time. It can be used alone or in combination with other treatments.</w:t>
      </w:r>
    </w:p>
    <w:p w14:paraId="7AFB5F0C" w14:textId="77777777" w:rsidR="000B4D66" w:rsidRDefault="00000000">
      <w:pPr>
        <w:ind w:left="-5"/>
      </w:pPr>
      <w:r>
        <w:t>Radiation therapy can be delivered in two ways: external radiation therapy and internal radiation therapy. External radiation therapy uses a machine to deliver radiation to the tumor from outside the body. Internal radiation therapy uses radioactive materials placed directly into or near the tumor. This thesis focuses on external radiation therapy.</w:t>
      </w:r>
    </w:p>
    <w:p w14:paraId="187A52C9" w14:textId="77777777" w:rsidR="000B4D66" w:rsidRDefault="00000000">
      <w:pPr>
        <w:ind w:left="-5"/>
      </w:pPr>
      <w:r w:rsidRPr="00555FE8">
        <w:rPr>
          <w:b/>
          <w:bCs/>
        </w:rPr>
        <w:t>Advantages</w:t>
      </w:r>
      <w:r>
        <w:t xml:space="preserve"> Radiation therapy is a non-invasive treatment, with limited side e ects. It is relatively localized, and can be used to treat cancers that are not accessible via surgery.</w:t>
      </w:r>
    </w:p>
    <w:p w14:paraId="27C6B36D" w14:textId="396229BD" w:rsidR="000B4D66" w:rsidRDefault="00000000">
      <w:pPr>
        <w:ind w:left="-5"/>
      </w:pPr>
      <w:r w:rsidRPr="00555FE8">
        <w:rPr>
          <w:b/>
          <w:bCs/>
        </w:rPr>
        <w:lastRenderedPageBreak/>
        <w:t>Disadvantages</w:t>
      </w:r>
      <w:r>
        <w:t xml:space="preserve"> Radiation therapy still targets healthy cells. Depending on the patient’s response, it may cause side e</w:t>
      </w:r>
      <w:r w:rsidR="00555FE8">
        <w:t>ff</w:t>
      </w:r>
      <w:r>
        <w:t>ects.</w:t>
      </w:r>
    </w:p>
    <w:p w14:paraId="0CDE1E3D" w14:textId="77777777" w:rsidR="000B4D66" w:rsidRDefault="00000000">
      <w:pPr>
        <w:tabs>
          <w:tab w:val="center" w:pos="1575"/>
        </w:tabs>
        <w:spacing w:after="115"/>
        <w:ind w:left="-15" w:firstLine="0"/>
        <w:jc w:val="left"/>
      </w:pPr>
      <w:r>
        <w:t>1.2.4</w:t>
      </w:r>
      <w:r>
        <w:tab/>
        <w:t>Other treatments</w:t>
      </w:r>
    </w:p>
    <w:p w14:paraId="403AC222" w14:textId="77777777" w:rsidR="000B4D66" w:rsidRDefault="00000000">
      <w:pPr>
        <w:ind w:left="-5"/>
      </w:pPr>
      <w:r>
        <w:t>Cancer research is very active, and new treatments are constantly being developed. These treatments are often used in combination with others.</w:t>
      </w:r>
    </w:p>
    <w:p w14:paraId="29366021" w14:textId="2FED737D" w:rsidR="000B4D66" w:rsidRDefault="00000000">
      <w:pPr>
        <w:ind w:left="-5"/>
      </w:pPr>
      <w:r w:rsidRPr="00555FE8">
        <w:rPr>
          <w:b/>
          <w:bCs/>
        </w:rPr>
        <w:t>Immunotherapy</w:t>
      </w:r>
      <w:r>
        <w:t xml:space="preserve"> Immunotherapy is a treatment that uses the body’s immune system to </w:t>
      </w:r>
      <w:r w:rsidR="00555FE8">
        <w:t>fi</w:t>
      </w:r>
      <w:r>
        <w:t xml:space="preserve">ght cancer. It can boost or change how the immune system works to </w:t>
      </w:r>
      <w:r w:rsidR="00555FE8">
        <w:t>fi</w:t>
      </w:r>
      <w:r>
        <w:t>nd and attack cancer cells. It is a systemic treatment.</w:t>
      </w:r>
    </w:p>
    <w:p w14:paraId="26129A4C" w14:textId="5FF6F1DA" w:rsidR="000B4D66" w:rsidRDefault="00000000">
      <w:pPr>
        <w:ind w:left="-5"/>
      </w:pPr>
      <w:r w:rsidRPr="00555FE8">
        <w:rPr>
          <w:b/>
          <w:bCs/>
        </w:rPr>
        <w:t>Targeted therapy</w:t>
      </w:r>
      <w:r>
        <w:t xml:space="preserve"> Targeted therapy is a treatment that uses drugs to target speci</w:t>
      </w:r>
      <w:r w:rsidR="00555FE8">
        <w:t>fi</w:t>
      </w:r>
      <w:r>
        <w:t>c molecules that are involved in cancer growth. It is a systemic treatment.</w:t>
      </w:r>
    </w:p>
    <w:p w14:paraId="32B613F3" w14:textId="72365F91" w:rsidR="000B4D66" w:rsidRDefault="00000000">
      <w:pPr>
        <w:ind w:left="-5"/>
      </w:pPr>
      <w:r w:rsidRPr="00555FE8">
        <w:rPr>
          <w:b/>
          <w:bCs/>
        </w:rPr>
        <w:t>Hormone therapy</w:t>
      </w:r>
      <w:r>
        <w:t xml:space="preserve"> Hormones are proteins or substances the body makes that help control how speci</w:t>
      </w:r>
      <w:r w:rsidR="00555FE8">
        <w:t>fi</w:t>
      </w:r>
      <w:r>
        <w:t>c cell types work. Hormone therapy is a treatment that uses drugs to block or lower the amount of hormones in the body that are involved in cancer growth. It is a systemic treatment.</w:t>
      </w:r>
    </w:p>
    <w:p w14:paraId="0E282FEA" w14:textId="77777777" w:rsidR="000B4D66" w:rsidRDefault="00000000">
      <w:pPr>
        <w:spacing w:after="443"/>
        <w:ind w:left="-5"/>
      </w:pPr>
      <w:r w:rsidRPr="00555FE8">
        <w:rPr>
          <w:b/>
          <w:bCs/>
        </w:rPr>
        <w:t>Stem cell transplant</w:t>
      </w:r>
      <w:r>
        <w:t xml:space="preserve"> A stem cell transplant is a treatment that uses stem cells to replace cells damaged or destroyed by cancer treatment. It is a systemic treatment.</w:t>
      </w:r>
    </w:p>
    <w:p w14:paraId="36C2E74B" w14:textId="77777777" w:rsidR="000B4D66" w:rsidRDefault="00000000">
      <w:pPr>
        <w:pStyle w:val="Heading1"/>
        <w:tabs>
          <w:tab w:val="center" w:pos="2155"/>
        </w:tabs>
        <w:ind w:left="-15" w:firstLine="0"/>
      </w:pPr>
      <w:r>
        <w:t>2</w:t>
      </w:r>
      <w:r>
        <w:tab/>
        <w:t>Physics of Radiotherapy</w:t>
      </w:r>
    </w:p>
    <w:p w14:paraId="6E30066E" w14:textId="77777777" w:rsidR="000B4D66" w:rsidRDefault="00000000">
      <w:pPr>
        <w:spacing w:after="320"/>
        <w:ind w:left="-5"/>
      </w:pPr>
      <w:r>
        <w:t>Radiation therapy uses high-energy radiation to kill cancer cells.</w:t>
      </w:r>
    </w:p>
    <w:p w14:paraId="4373902A" w14:textId="77777777" w:rsidR="000B4D66" w:rsidRDefault="00000000">
      <w:pPr>
        <w:pStyle w:val="Heading2"/>
        <w:tabs>
          <w:tab w:val="center" w:pos="1655"/>
        </w:tabs>
        <w:ind w:left="-15" w:firstLine="0"/>
      </w:pPr>
      <w:r>
        <w:t>2.1</w:t>
      </w:r>
      <w:r>
        <w:tab/>
        <w:t>Ionizing radiation</w:t>
      </w:r>
    </w:p>
    <w:p w14:paraId="436E6BCE" w14:textId="77777777" w:rsidR="000B4D66" w:rsidRDefault="00000000">
      <w:pPr>
        <w:spacing w:after="110"/>
        <w:ind w:left="-5"/>
      </w:pPr>
      <w:r>
        <w:t>Ionizing radiation has enough energy to remove tightly bound electrons from atoms, creating ions. X-rays and gamma rays are both electromagnetic radiations that are ionizing and high-energy photons. Some particle radiations, such as particles, beta particles, and neutrons, are also ionizing, but radiotherapy uses photon radiations.</w:t>
      </w:r>
    </w:p>
    <w:p w14:paraId="7E2AA1C9" w14:textId="6F5E56B2" w:rsidR="000B4D66" w:rsidRDefault="00000000">
      <w:pPr>
        <w:spacing w:after="110"/>
        <w:ind w:left="-5"/>
      </w:pPr>
      <w:r>
        <w:t>X-rays are produced by accelerating electrons to collide with a target material and are used in medical imaging and (external) radiation therapy. In contrast, gamma rays originate from the radioactive decay of speci</w:t>
      </w:r>
      <w:r w:rsidR="00415B62">
        <w:t>fi</w:t>
      </w:r>
      <w:r>
        <w:t>c atomic nuclei and are used in (internal) radiation therapy.</w:t>
      </w:r>
    </w:p>
    <w:p w14:paraId="448DA810" w14:textId="77777777" w:rsidR="000B4D66" w:rsidRDefault="00000000">
      <w:pPr>
        <w:spacing w:after="324"/>
        <w:ind w:left="-5"/>
      </w:pPr>
      <w:r>
        <w:t>Because ionizing radiation therapy can damage the DNA in cells and lead to cell death, it is used in radiation therapy for treating cancer.</w:t>
      </w:r>
    </w:p>
    <w:p w14:paraId="09753406" w14:textId="77777777" w:rsidR="000B4D66" w:rsidRDefault="00000000">
      <w:pPr>
        <w:pStyle w:val="Heading2"/>
        <w:tabs>
          <w:tab w:val="center" w:pos="1772"/>
        </w:tabs>
        <w:ind w:left="-15" w:firstLine="0"/>
      </w:pPr>
      <w:r>
        <w:t>2.2</w:t>
      </w:r>
      <w:r>
        <w:tab/>
        <w:t>Photon interactions</w:t>
      </w:r>
    </w:p>
    <w:p w14:paraId="70598538" w14:textId="46FEFFB5" w:rsidR="000B4D66" w:rsidRDefault="00000000">
      <w:pPr>
        <w:ind w:left="-5"/>
      </w:pPr>
      <w:r>
        <w:t xml:space="preserve">Photon-matter interactions within an absorbing medium undergo </w:t>
      </w:r>
      <w:commentRangeStart w:id="27"/>
      <w:r>
        <w:t>stochastic processes</w:t>
      </w:r>
      <w:commentRangeEnd w:id="27"/>
      <w:r w:rsidR="00203E46">
        <w:rPr>
          <w:rStyle w:val="CommentReference"/>
        </w:rPr>
        <w:commentReference w:id="27"/>
      </w:r>
      <w:r>
        <w:t xml:space="preserve">. Four types of interactions ( </w:t>
      </w:r>
      <w:r w:rsidR="00203E46">
        <w:t>Fi</w:t>
      </w:r>
      <w:r>
        <w:t>gure 1) are possible for photons; their occurrence depends on the atomic number, matter, and the energy of the incident photon [</w:t>
      </w:r>
      <w:r>
        <w:rPr>
          <w:color w:val="63003C"/>
        </w:rPr>
        <w:t>Eva58</w:t>
      </w:r>
      <w:r>
        <w:t>]. Three of the four interactions generate secondary ionizing particles that deposit energy in the medium.</w:t>
      </w:r>
    </w:p>
    <w:p w14:paraId="3558BAA4" w14:textId="77777777" w:rsidR="000B4D66" w:rsidRDefault="00000000">
      <w:pPr>
        <w:tabs>
          <w:tab w:val="center" w:pos="1667"/>
        </w:tabs>
        <w:spacing w:after="129"/>
        <w:ind w:left="-15" w:firstLine="0"/>
        <w:jc w:val="left"/>
      </w:pPr>
      <w:r>
        <w:t>2.2.1</w:t>
      </w:r>
      <w:r>
        <w:tab/>
        <w:t>Rayleigh scattering</w:t>
      </w:r>
    </w:p>
    <w:p w14:paraId="27FD04D0" w14:textId="07E981A7" w:rsidR="000B4D66" w:rsidRDefault="00000000">
      <w:pPr>
        <w:ind w:left="-5"/>
      </w:pPr>
      <w:r>
        <w:t>The Rayleigh scattering (</w:t>
      </w:r>
      <w:r w:rsidR="00203E46">
        <w:t>fi</w:t>
      </w:r>
      <w:r>
        <w:t xml:space="preserve">gure 1a) does not change the energy of the incident photons and consequently has no direct consequence on the body. Rayleigh scattering predominantly occurs with low-energy photons (typically </w:t>
      </w:r>
      <w:r>
        <w:rPr>
          <w:rFonts w:ascii="Cambria" w:eastAsia="Cambria" w:hAnsi="Cambria" w:cs="Cambria"/>
          <w:i/>
        </w:rPr>
        <w:t xml:space="preserve">&lt; </w:t>
      </w:r>
      <w:r>
        <w:rPr>
          <w:rFonts w:ascii="Cambria" w:eastAsia="Cambria" w:hAnsi="Cambria" w:cs="Cambria"/>
        </w:rPr>
        <w:t xml:space="preserve">100 </w:t>
      </w:r>
      <w:r>
        <w:t>keV).</w:t>
      </w:r>
    </w:p>
    <w:p w14:paraId="30AE743C" w14:textId="77777777" w:rsidR="000B4D66" w:rsidRDefault="00000000">
      <w:pPr>
        <w:tabs>
          <w:tab w:val="center" w:pos="1934"/>
        </w:tabs>
        <w:spacing w:after="129"/>
        <w:ind w:left="-15" w:firstLine="0"/>
        <w:jc w:val="left"/>
      </w:pPr>
      <w:r>
        <w:t>2.2.2</w:t>
      </w:r>
      <w:r>
        <w:tab/>
        <w:t>Photoelectric absorption</w:t>
      </w:r>
    </w:p>
    <w:p w14:paraId="2FADDF04" w14:textId="5CB8A630" w:rsidR="000B4D66" w:rsidRDefault="00000000">
      <w:pPr>
        <w:ind w:left="-5"/>
      </w:pPr>
      <w:r>
        <w:t>The photoelectric absorption e</w:t>
      </w:r>
      <w:r w:rsidR="00203E46">
        <w:t>ff</w:t>
      </w:r>
      <w:r>
        <w:t>ect (</w:t>
      </w:r>
      <w:r w:rsidR="00203E46">
        <w:t>fi</w:t>
      </w:r>
      <w:r>
        <w:t>gure 1b) is the process by which an atom absorbs a photon, and an electron is ejected from the atom. The photon ceases to exist, and its energy is transferred to the electron. The ejected electron, called a photoelectron, can ionize other atoms, leading to dose deposition. The photoelectric e</w:t>
      </w:r>
      <w:r w:rsidR="00203E46">
        <w:t>ff</w:t>
      </w:r>
      <w:r>
        <w:t>ect is the dominant interaction for low-energy (</w:t>
      </w:r>
      <w:r>
        <w:rPr>
          <w:rFonts w:ascii="Cambria" w:eastAsia="Cambria" w:hAnsi="Cambria" w:cs="Cambria"/>
          <w:i/>
        </w:rPr>
        <w:t xml:space="preserve">&lt; </w:t>
      </w:r>
      <w:r>
        <w:rPr>
          <w:rFonts w:ascii="Cambria" w:eastAsia="Cambria" w:hAnsi="Cambria" w:cs="Cambria"/>
        </w:rPr>
        <w:t xml:space="preserve">100 </w:t>
      </w:r>
      <w:r>
        <w:t>keV) photons.</w:t>
      </w:r>
    </w:p>
    <w:tbl>
      <w:tblPr>
        <w:tblStyle w:val="TableGrid"/>
        <w:tblpPr w:vertAnchor="text" w:tblpX="847" w:tblpY="2847"/>
        <w:tblOverlap w:val="never"/>
        <w:tblW w:w="8554" w:type="dxa"/>
        <w:tblInd w:w="0" w:type="dxa"/>
        <w:tblLook w:val="04A0" w:firstRow="1" w:lastRow="0" w:firstColumn="1" w:lastColumn="0" w:noHBand="0" w:noVBand="1"/>
      </w:tblPr>
      <w:tblGrid>
        <w:gridCol w:w="4666"/>
        <w:gridCol w:w="3888"/>
      </w:tblGrid>
      <w:tr w:rsidR="000B4D66" w14:paraId="50A3D054" w14:textId="77777777">
        <w:trPr>
          <w:trHeight w:val="362"/>
        </w:trPr>
        <w:tc>
          <w:tcPr>
            <w:tcW w:w="4666" w:type="dxa"/>
            <w:tcBorders>
              <w:top w:val="nil"/>
              <w:left w:val="nil"/>
              <w:bottom w:val="nil"/>
              <w:right w:val="nil"/>
            </w:tcBorders>
          </w:tcPr>
          <w:p w14:paraId="3C515F4A" w14:textId="77777777" w:rsidR="000B4D66" w:rsidRDefault="00000000">
            <w:pPr>
              <w:spacing w:after="0" w:line="259" w:lineRule="auto"/>
              <w:ind w:left="118" w:firstLine="0"/>
              <w:jc w:val="left"/>
            </w:pPr>
            <w:r>
              <w:rPr>
                <w:rFonts w:ascii="Arial" w:eastAsia="Arial" w:hAnsi="Arial" w:cs="Arial"/>
                <w:b/>
                <w:color w:val="666666"/>
                <w:sz w:val="26"/>
              </w:rPr>
              <w:lastRenderedPageBreak/>
              <w:t>Atom</w:t>
            </w:r>
          </w:p>
        </w:tc>
        <w:tc>
          <w:tcPr>
            <w:tcW w:w="3888" w:type="dxa"/>
            <w:tcBorders>
              <w:top w:val="nil"/>
              <w:left w:val="nil"/>
              <w:bottom w:val="nil"/>
              <w:right w:val="nil"/>
            </w:tcBorders>
          </w:tcPr>
          <w:p w14:paraId="18C174A0" w14:textId="77777777" w:rsidR="000B4D66" w:rsidRDefault="000B4D66">
            <w:pPr>
              <w:spacing w:after="160" w:line="259" w:lineRule="auto"/>
              <w:ind w:left="0" w:firstLine="0"/>
              <w:jc w:val="left"/>
            </w:pPr>
          </w:p>
        </w:tc>
      </w:tr>
      <w:tr w:rsidR="000B4D66" w14:paraId="26FD502A" w14:textId="77777777">
        <w:trPr>
          <w:trHeight w:val="254"/>
        </w:trPr>
        <w:tc>
          <w:tcPr>
            <w:tcW w:w="4666" w:type="dxa"/>
            <w:tcBorders>
              <w:top w:val="nil"/>
              <w:left w:val="nil"/>
              <w:bottom w:val="nil"/>
              <w:right w:val="nil"/>
            </w:tcBorders>
          </w:tcPr>
          <w:p w14:paraId="377BF4D1" w14:textId="77777777" w:rsidR="000B4D66" w:rsidRDefault="00000000">
            <w:pPr>
              <w:spacing w:after="0" w:line="259" w:lineRule="auto"/>
              <w:ind w:left="0" w:firstLine="0"/>
              <w:jc w:val="left"/>
            </w:pPr>
            <w:r>
              <w:rPr>
                <w:sz w:val="18"/>
              </w:rPr>
              <w:t>(a) Diagram of Rayleigh Di usion.</w:t>
            </w:r>
          </w:p>
        </w:tc>
        <w:tc>
          <w:tcPr>
            <w:tcW w:w="3888" w:type="dxa"/>
            <w:tcBorders>
              <w:top w:val="nil"/>
              <w:left w:val="nil"/>
              <w:bottom w:val="nil"/>
              <w:right w:val="nil"/>
            </w:tcBorders>
          </w:tcPr>
          <w:p w14:paraId="296BC8A6" w14:textId="77777777" w:rsidR="000B4D66" w:rsidRDefault="00000000">
            <w:pPr>
              <w:spacing w:after="0" w:line="259" w:lineRule="auto"/>
              <w:ind w:left="0" w:firstLine="0"/>
              <w:jc w:val="right"/>
            </w:pPr>
            <w:r>
              <w:rPr>
                <w:sz w:val="18"/>
              </w:rPr>
              <w:t>(b) Diagram of Photoelectric Absorption.</w:t>
            </w:r>
          </w:p>
        </w:tc>
      </w:tr>
    </w:tbl>
    <w:p w14:paraId="5EF91626" w14:textId="77777777" w:rsidR="000B4D66" w:rsidRDefault="00000000">
      <w:pPr>
        <w:spacing w:after="0" w:line="259" w:lineRule="auto"/>
        <w:ind w:left="3273" w:right="51" w:firstLine="0"/>
        <w:jc w:val="left"/>
      </w:pPr>
      <w:r>
        <w:rPr>
          <w:noProof/>
          <w:sz w:val="22"/>
        </w:rPr>
        <mc:AlternateContent>
          <mc:Choice Requires="wpg">
            <w:drawing>
              <wp:anchor distT="0" distB="0" distL="114300" distR="114300" simplePos="0" relativeHeight="251658240" behindDoc="0" locked="0" layoutInCell="1" allowOverlap="1" wp14:anchorId="5B21E5C5" wp14:editId="3E78A144">
                <wp:simplePos x="0" y="0"/>
                <wp:positionH relativeFrom="column">
                  <wp:posOffset>3533848</wp:posOffset>
                </wp:positionH>
                <wp:positionV relativeFrom="paragraph">
                  <wp:posOffset>-2295</wp:posOffset>
                </wp:positionV>
                <wp:extent cx="2766497" cy="1860838"/>
                <wp:effectExtent l="0" t="0" r="0" b="0"/>
                <wp:wrapSquare wrapText="bothSides"/>
                <wp:docPr id="23731" name="Group 23731"/>
                <wp:cNvGraphicFramePr/>
                <a:graphic xmlns:a="http://schemas.openxmlformats.org/drawingml/2006/main">
                  <a:graphicData uri="http://schemas.microsoft.com/office/word/2010/wordprocessingGroup">
                    <wpg:wgp>
                      <wpg:cNvGrpSpPr/>
                      <wpg:grpSpPr>
                        <a:xfrm>
                          <a:off x="0" y="0"/>
                          <a:ext cx="2766497" cy="1860838"/>
                          <a:chOff x="0" y="0"/>
                          <a:chExt cx="2766497" cy="1860838"/>
                        </a:xfrm>
                      </wpg:grpSpPr>
                      <wps:wsp>
                        <wps:cNvPr id="714" name="Shape 714"/>
                        <wps:cNvSpPr/>
                        <wps:spPr>
                          <a:xfrm>
                            <a:off x="1121051" y="984921"/>
                            <a:ext cx="289772" cy="289759"/>
                          </a:xfrm>
                          <a:custGeom>
                            <a:avLst/>
                            <a:gdLst/>
                            <a:ahLst/>
                            <a:cxnLst/>
                            <a:rect l="0" t="0" r="0" b="0"/>
                            <a:pathLst>
                              <a:path w="289772" h="289759">
                                <a:moveTo>
                                  <a:pt x="144881" y="0"/>
                                </a:moveTo>
                                <a:cubicBezTo>
                                  <a:pt x="224895" y="0"/>
                                  <a:pt x="289772" y="64864"/>
                                  <a:pt x="289772" y="144881"/>
                                </a:cubicBezTo>
                                <a:cubicBezTo>
                                  <a:pt x="289772" y="224895"/>
                                  <a:pt x="224895" y="289759"/>
                                  <a:pt x="144881" y="289759"/>
                                </a:cubicBezTo>
                                <a:cubicBezTo>
                                  <a:pt x="64864" y="289759"/>
                                  <a:pt x="0" y="224895"/>
                                  <a:pt x="0" y="144881"/>
                                </a:cubicBezTo>
                                <a:cubicBezTo>
                                  <a:pt x="0" y="64864"/>
                                  <a:pt x="64864" y="0"/>
                                  <a:pt x="144881" y="0"/>
                                </a:cubicBezTo>
                                <a:close/>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15" name="Shape 715"/>
                        <wps:cNvSpPr/>
                        <wps:spPr>
                          <a:xfrm>
                            <a:off x="978102" y="841973"/>
                            <a:ext cx="575673" cy="575659"/>
                          </a:xfrm>
                          <a:custGeom>
                            <a:avLst/>
                            <a:gdLst/>
                            <a:ahLst/>
                            <a:cxnLst/>
                            <a:rect l="0" t="0" r="0" b="0"/>
                            <a:pathLst>
                              <a:path w="575673" h="575659">
                                <a:moveTo>
                                  <a:pt x="575673" y="287829"/>
                                </a:moveTo>
                                <a:cubicBezTo>
                                  <a:pt x="575673" y="446801"/>
                                  <a:pt x="446805" y="575659"/>
                                  <a:pt x="287830" y="575659"/>
                                </a:cubicBezTo>
                                <a:cubicBezTo>
                                  <a:pt x="128868" y="575659"/>
                                  <a:pt x="0" y="446801"/>
                                  <a:pt x="0" y="287829"/>
                                </a:cubicBezTo>
                                <a:cubicBezTo>
                                  <a:pt x="0" y="128868"/>
                                  <a:pt x="128868" y="0"/>
                                  <a:pt x="287830" y="0"/>
                                </a:cubicBezTo>
                                <a:cubicBezTo>
                                  <a:pt x="446805" y="0"/>
                                  <a:pt x="575673" y="128868"/>
                                  <a:pt x="575673" y="287829"/>
                                </a:cubicBezTo>
                                <a:close/>
                              </a:path>
                            </a:pathLst>
                          </a:custGeom>
                          <a:ln w="15719" cap="rnd">
                            <a:round/>
                          </a:ln>
                        </wps:spPr>
                        <wps:style>
                          <a:lnRef idx="1">
                            <a:srgbClr val="ECECEC"/>
                          </a:lnRef>
                          <a:fillRef idx="0">
                            <a:srgbClr val="000000">
                              <a:alpha val="0"/>
                            </a:srgbClr>
                          </a:fillRef>
                          <a:effectRef idx="0">
                            <a:scrgbClr r="0" g="0" b="0"/>
                          </a:effectRef>
                          <a:fontRef idx="none"/>
                        </wps:style>
                        <wps:bodyPr/>
                      </wps:wsp>
                      <wps:wsp>
                        <wps:cNvPr id="717" name="Shape 717"/>
                        <wps:cNvSpPr/>
                        <wps:spPr>
                          <a:xfrm>
                            <a:off x="774876" y="638747"/>
                            <a:ext cx="982125" cy="982125"/>
                          </a:xfrm>
                          <a:custGeom>
                            <a:avLst/>
                            <a:gdLst/>
                            <a:ahLst/>
                            <a:cxnLst/>
                            <a:rect l="0" t="0" r="0" b="0"/>
                            <a:pathLst>
                              <a:path w="982125" h="982125">
                                <a:moveTo>
                                  <a:pt x="982125" y="491056"/>
                                </a:moveTo>
                                <a:cubicBezTo>
                                  <a:pt x="982125" y="762267"/>
                                  <a:pt x="762267" y="982125"/>
                                  <a:pt x="491056" y="982125"/>
                                </a:cubicBezTo>
                                <a:cubicBezTo>
                                  <a:pt x="219858" y="982125"/>
                                  <a:pt x="0" y="762267"/>
                                  <a:pt x="0" y="491056"/>
                                </a:cubicBezTo>
                                <a:cubicBezTo>
                                  <a:pt x="0" y="219845"/>
                                  <a:pt x="219858" y="0"/>
                                  <a:pt x="491056" y="0"/>
                                </a:cubicBezTo>
                                <a:cubicBezTo>
                                  <a:pt x="762267" y="0"/>
                                  <a:pt x="982125" y="219845"/>
                                  <a:pt x="982125" y="491056"/>
                                </a:cubicBezTo>
                                <a:close/>
                              </a:path>
                            </a:pathLst>
                          </a:custGeom>
                          <a:ln w="23986" cap="rnd">
                            <a:round/>
                          </a:ln>
                        </wps:spPr>
                        <wps:style>
                          <a:lnRef idx="1">
                            <a:srgbClr val="ECECEC"/>
                          </a:lnRef>
                          <a:fillRef idx="0">
                            <a:srgbClr val="000000">
                              <a:alpha val="0"/>
                            </a:srgbClr>
                          </a:fillRef>
                          <a:effectRef idx="0">
                            <a:scrgbClr r="0" g="0" b="0"/>
                          </a:effectRef>
                          <a:fontRef idx="none"/>
                        </wps:style>
                        <wps:bodyPr/>
                      </wps:wsp>
                      <wps:wsp>
                        <wps:cNvPr id="719" name="Shape 719"/>
                        <wps:cNvSpPr/>
                        <wps:spPr>
                          <a:xfrm>
                            <a:off x="534893" y="398763"/>
                            <a:ext cx="1462089" cy="1462076"/>
                          </a:xfrm>
                          <a:custGeom>
                            <a:avLst/>
                            <a:gdLst/>
                            <a:ahLst/>
                            <a:cxnLst/>
                            <a:rect l="0" t="0" r="0" b="0"/>
                            <a:pathLst>
                              <a:path w="1462089" h="1462076">
                                <a:moveTo>
                                  <a:pt x="1462089" y="731039"/>
                                </a:moveTo>
                                <a:cubicBezTo>
                                  <a:pt x="1462089" y="1134781"/>
                                  <a:pt x="1134781" y="1462076"/>
                                  <a:pt x="731040" y="1462076"/>
                                </a:cubicBezTo>
                                <a:cubicBezTo>
                                  <a:pt x="327298" y="1462076"/>
                                  <a:pt x="0" y="1134781"/>
                                  <a:pt x="0" y="731039"/>
                                </a:cubicBezTo>
                                <a:cubicBezTo>
                                  <a:pt x="0" y="327298"/>
                                  <a:pt x="327298" y="0"/>
                                  <a:pt x="731040" y="0"/>
                                </a:cubicBezTo>
                                <a:cubicBezTo>
                                  <a:pt x="1134781" y="0"/>
                                  <a:pt x="1462089" y="327298"/>
                                  <a:pt x="1462089" y="731039"/>
                                </a:cubicBezTo>
                                <a:close/>
                              </a:path>
                            </a:pathLst>
                          </a:custGeom>
                          <a:ln w="35088" cap="rnd">
                            <a:round/>
                          </a:ln>
                        </wps:spPr>
                        <wps:style>
                          <a:lnRef idx="1">
                            <a:srgbClr val="ECECEC"/>
                          </a:lnRef>
                          <a:fillRef idx="0">
                            <a:srgbClr val="000000">
                              <a:alpha val="0"/>
                            </a:srgbClr>
                          </a:fillRef>
                          <a:effectRef idx="0">
                            <a:scrgbClr r="0" g="0" b="0"/>
                          </a:effectRef>
                          <a:fontRef idx="none"/>
                        </wps:style>
                        <wps:bodyPr/>
                      </wps:wsp>
                      <wps:wsp>
                        <wps:cNvPr id="721" name="Shape 721"/>
                        <wps:cNvSpPr/>
                        <wps:spPr>
                          <a:xfrm>
                            <a:off x="1195872" y="1022457"/>
                            <a:ext cx="42187" cy="42190"/>
                          </a:xfrm>
                          <a:custGeom>
                            <a:avLst/>
                            <a:gdLst/>
                            <a:ahLst/>
                            <a:cxnLst/>
                            <a:rect l="0" t="0" r="0" b="0"/>
                            <a:pathLst>
                              <a:path w="42187" h="42190">
                                <a:moveTo>
                                  <a:pt x="21100" y="0"/>
                                </a:moveTo>
                                <a:cubicBezTo>
                                  <a:pt x="32747" y="0"/>
                                  <a:pt x="42187" y="9440"/>
                                  <a:pt x="42187" y="21100"/>
                                </a:cubicBezTo>
                                <a:cubicBezTo>
                                  <a:pt x="42187" y="32750"/>
                                  <a:pt x="32747" y="42190"/>
                                  <a:pt x="21100" y="42190"/>
                                </a:cubicBezTo>
                                <a:cubicBezTo>
                                  <a:pt x="9454" y="42190"/>
                                  <a:pt x="0" y="32750"/>
                                  <a:pt x="0" y="21100"/>
                                </a:cubicBezTo>
                                <a:cubicBezTo>
                                  <a:pt x="0" y="9440"/>
                                  <a:pt x="9454" y="0"/>
                                  <a:pt x="21100" y="0"/>
                                </a:cubicBezTo>
                                <a:close/>
                              </a:path>
                            </a:pathLst>
                          </a:custGeom>
                          <a:ln w="0" cap="rnd">
                            <a:round/>
                          </a:ln>
                        </wps:spPr>
                        <wps:style>
                          <a:lnRef idx="0">
                            <a:srgbClr val="000000">
                              <a:alpha val="0"/>
                            </a:srgbClr>
                          </a:lnRef>
                          <a:fillRef idx="1">
                            <a:srgbClr val="333333"/>
                          </a:fillRef>
                          <a:effectRef idx="0">
                            <a:scrgbClr r="0" g="0" b="0"/>
                          </a:effectRef>
                          <a:fontRef idx="none"/>
                        </wps:style>
                        <wps:bodyPr/>
                      </wps:wsp>
                      <wps:wsp>
                        <wps:cNvPr id="722" name="Shape 722"/>
                        <wps:cNvSpPr/>
                        <wps:spPr>
                          <a:xfrm>
                            <a:off x="1247594" y="1006129"/>
                            <a:ext cx="42190" cy="42187"/>
                          </a:xfrm>
                          <a:custGeom>
                            <a:avLst/>
                            <a:gdLst/>
                            <a:ahLst/>
                            <a:cxnLst/>
                            <a:rect l="0" t="0" r="0" b="0"/>
                            <a:pathLst>
                              <a:path w="42190" h="42187">
                                <a:moveTo>
                                  <a:pt x="21086" y="0"/>
                                </a:moveTo>
                                <a:cubicBezTo>
                                  <a:pt x="32736" y="0"/>
                                  <a:pt x="42190" y="9440"/>
                                  <a:pt x="42190" y="21087"/>
                                </a:cubicBezTo>
                                <a:cubicBezTo>
                                  <a:pt x="42190" y="32747"/>
                                  <a:pt x="32736" y="42187"/>
                                  <a:pt x="21086" y="42187"/>
                                </a:cubicBezTo>
                                <a:cubicBezTo>
                                  <a:pt x="9440" y="42187"/>
                                  <a:pt x="0" y="32747"/>
                                  <a:pt x="0" y="21087"/>
                                </a:cubicBezTo>
                                <a:cubicBezTo>
                                  <a:pt x="0" y="9440"/>
                                  <a:pt x="9440" y="0"/>
                                  <a:pt x="21086" y="0"/>
                                </a:cubicBezTo>
                                <a:close/>
                              </a:path>
                            </a:pathLst>
                          </a:custGeom>
                          <a:ln w="0" cap="rnd">
                            <a:round/>
                          </a:ln>
                        </wps:spPr>
                        <wps:style>
                          <a:lnRef idx="0">
                            <a:srgbClr val="000000">
                              <a:alpha val="0"/>
                            </a:srgbClr>
                          </a:lnRef>
                          <a:fillRef idx="1">
                            <a:srgbClr val="333333"/>
                          </a:fillRef>
                          <a:effectRef idx="0">
                            <a:scrgbClr r="0" g="0" b="0"/>
                          </a:effectRef>
                          <a:fontRef idx="none"/>
                        </wps:style>
                        <wps:bodyPr/>
                      </wps:wsp>
                      <wps:wsp>
                        <wps:cNvPr id="723" name="Shape 723"/>
                        <wps:cNvSpPr/>
                        <wps:spPr>
                          <a:xfrm>
                            <a:off x="1239423" y="1068733"/>
                            <a:ext cx="42190" cy="42190"/>
                          </a:xfrm>
                          <a:custGeom>
                            <a:avLst/>
                            <a:gdLst/>
                            <a:ahLst/>
                            <a:cxnLst/>
                            <a:rect l="0" t="0" r="0" b="0"/>
                            <a:pathLst>
                              <a:path w="42190" h="42190">
                                <a:moveTo>
                                  <a:pt x="21100" y="0"/>
                                </a:moveTo>
                                <a:cubicBezTo>
                                  <a:pt x="32750" y="0"/>
                                  <a:pt x="42190" y="9440"/>
                                  <a:pt x="42190" y="21087"/>
                                </a:cubicBezTo>
                                <a:cubicBezTo>
                                  <a:pt x="42190" y="32737"/>
                                  <a:pt x="32750" y="42190"/>
                                  <a:pt x="21100" y="42190"/>
                                </a:cubicBezTo>
                                <a:cubicBezTo>
                                  <a:pt x="9453" y="42190"/>
                                  <a:pt x="0" y="32737"/>
                                  <a:pt x="0" y="21087"/>
                                </a:cubicBezTo>
                                <a:cubicBezTo>
                                  <a:pt x="0" y="9440"/>
                                  <a:pt x="9453" y="0"/>
                                  <a:pt x="21100" y="0"/>
                                </a:cubicBezTo>
                                <a:close/>
                              </a:path>
                            </a:pathLst>
                          </a:custGeom>
                          <a:ln w="0" cap="rnd">
                            <a:round/>
                          </a:ln>
                        </wps:spPr>
                        <wps:style>
                          <a:lnRef idx="0">
                            <a:srgbClr val="000000">
                              <a:alpha val="0"/>
                            </a:srgbClr>
                          </a:lnRef>
                          <a:fillRef idx="1">
                            <a:srgbClr val="333333"/>
                          </a:fillRef>
                          <a:effectRef idx="0">
                            <a:scrgbClr r="0" g="0" b="0"/>
                          </a:effectRef>
                          <a:fontRef idx="none"/>
                        </wps:style>
                        <wps:bodyPr/>
                      </wps:wsp>
                      <wps:wsp>
                        <wps:cNvPr id="724" name="Shape 724"/>
                        <wps:cNvSpPr/>
                        <wps:spPr>
                          <a:xfrm>
                            <a:off x="1178181" y="1119080"/>
                            <a:ext cx="42190" cy="42190"/>
                          </a:xfrm>
                          <a:custGeom>
                            <a:avLst/>
                            <a:gdLst/>
                            <a:ahLst/>
                            <a:cxnLst/>
                            <a:rect l="0" t="0" r="0" b="0"/>
                            <a:pathLst>
                              <a:path w="42190" h="42190">
                                <a:moveTo>
                                  <a:pt x="21100" y="0"/>
                                </a:moveTo>
                                <a:cubicBezTo>
                                  <a:pt x="32750" y="0"/>
                                  <a:pt x="42190" y="9453"/>
                                  <a:pt x="42190" y="21100"/>
                                </a:cubicBezTo>
                                <a:cubicBezTo>
                                  <a:pt x="42190" y="32750"/>
                                  <a:pt x="32750" y="42190"/>
                                  <a:pt x="21100" y="42190"/>
                                </a:cubicBezTo>
                                <a:cubicBezTo>
                                  <a:pt x="9453" y="42190"/>
                                  <a:pt x="0" y="32750"/>
                                  <a:pt x="0" y="21100"/>
                                </a:cubicBezTo>
                                <a:cubicBezTo>
                                  <a:pt x="0" y="9453"/>
                                  <a:pt x="9453" y="0"/>
                                  <a:pt x="21100" y="0"/>
                                </a:cubicBezTo>
                                <a:close/>
                              </a:path>
                            </a:pathLst>
                          </a:custGeom>
                          <a:ln w="0" cap="rnd">
                            <a:round/>
                          </a:ln>
                        </wps:spPr>
                        <wps:style>
                          <a:lnRef idx="0">
                            <a:srgbClr val="000000">
                              <a:alpha val="0"/>
                            </a:srgbClr>
                          </a:lnRef>
                          <a:fillRef idx="1">
                            <a:srgbClr val="333333"/>
                          </a:fillRef>
                          <a:effectRef idx="0">
                            <a:scrgbClr r="0" g="0" b="0"/>
                          </a:effectRef>
                          <a:fontRef idx="none"/>
                        </wps:style>
                        <wps:bodyPr/>
                      </wps:wsp>
                      <wps:wsp>
                        <wps:cNvPr id="725" name="Shape 725"/>
                        <wps:cNvSpPr/>
                        <wps:spPr>
                          <a:xfrm>
                            <a:off x="1232627" y="1185768"/>
                            <a:ext cx="42190" cy="42190"/>
                          </a:xfrm>
                          <a:custGeom>
                            <a:avLst/>
                            <a:gdLst/>
                            <a:ahLst/>
                            <a:cxnLst/>
                            <a:rect l="0" t="0" r="0" b="0"/>
                            <a:pathLst>
                              <a:path w="42190" h="42190">
                                <a:moveTo>
                                  <a:pt x="21087" y="0"/>
                                </a:moveTo>
                                <a:cubicBezTo>
                                  <a:pt x="32737" y="0"/>
                                  <a:pt x="42190" y="9440"/>
                                  <a:pt x="42190" y="21100"/>
                                </a:cubicBezTo>
                                <a:cubicBezTo>
                                  <a:pt x="42190" y="32750"/>
                                  <a:pt x="32737" y="42190"/>
                                  <a:pt x="21087" y="42190"/>
                                </a:cubicBezTo>
                                <a:cubicBezTo>
                                  <a:pt x="9440" y="42190"/>
                                  <a:pt x="0" y="32750"/>
                                  <a:pt x="0" y="21100"/>
                                </a:cubicBezTo>
                                <a:cubicBezTo>
                                  <a:pt x="0" y="9440"/>
                                  <a:pt x="9440" y="0"/>
                                  <a:pt x="21087" y="0"/>
                                </a:cubicBezTo>
                                <a:close/>
                              </a:path>
                            </a:pathLst>
                          </a:custGeom>
                          <a:ln w="0" cap="rnd">
                            <a:round/>
                          </a:ln>
                        </wps:spPr>
                        <wps:style>
                          <a:lnRef idx="0">
                            <a:srgbClr val="000000">
                              <a:alpha val="0"/>
                            </a:srgbClr>
                          </a:lnRef>
                          <a:fillRef idx="1">
                            <a:srgbClr val="333333"/>
                          </a:fillRef>
                          <a:effectRef idx="0">
                            <a:scrgbClr r="0" g="0" b="0"/>
                          </a:effectRef>
                          <a:fontRef idx="none"/>
                        </wps:style>
                        <wps:bodyPr/>
                      </wps:wsp>
                      <wps:wsp>
                        <wps:cNvPr id="726" name="Shape 726"/>
                        <wps:cNvSpPr/>
                        <wps:spPr>
                          <a:xfrm>
                            <a:off x="1331974" y="1155834"/>
                            <a:ext cx="42187" cy="42190"/>
                          </a:xfrm>
                          <a:custGeom>
                            <a:avLst/>
                            <a:gdLst/>
                            <a:ahLst/>
                            <a:cxnLst/>
                            <a:rect l="0" t="0" r="0" b="0"/>
                            <a:pathLst>
                              <a:path w="42187" h="42190">
                                <a:moveTo>
                                  <a:pt x="21087" y="0"/>
                                </a:moveTo>
                                <a:cubicBezTo>
                                  <a:pt x="32733" y="0"/>
                                  <a:pt x="42187" y="9440"/>
                                  <a:pt x="42187" y="21090"/>
                                </a:cubicBezTo>
                                <a:cubicBezTo>
                                  <a:pt x="42187" y="32737"/>
                                  <a:pt x="32733" y="42190"/>
                                  <a:pt x="21087" y="42190"/>
                                </a:cubicBezTo>
                                <a:cubicBezTo>
                                  <a:pt x="9440" y="42190"/>
                                  <a:pt x="0" y="32737"/>
                                  <a:pt x="0" y="21090"/>
                                </a:cubicBezTo>
                                <a:cubicBezTo>
                                  <a:pt x="0" y="9440"/>
                                  <a:pt x="9440" y="0"/>
                                  <a:pt x="21087" y="0"/>
                                </a:cubicBezTo>
                                <a:close/>
                              </a:path>
                            </a:pathLst>
                          </a:custGeom>
                          <a:ln w="0" cap="rnd">
                            <a:round/>
                          </a:ln>
                        </wps:spPr>
                        <wps:style>
                          <a:lnRef idx="0">
                            <a:srgbClr val="000000">
                              <a:alpha val="0"/>
                            </a:srgbClr>
                          </a:lnRef>
                          <a:fillRef idx="1">
                            <a:srgbClr val="333333"/>
                          </a:fillRef>
                          <a:effectRef idx="0">
                            <a:scrgbClr r="0" g="0" b="0"/>
                          </a:effectRef>
                          <a:fontRef idx="none"/>
                        </wps:style>
                        <wps:bodyPr/>
                      </wps:wsp>
                      <wps:wsp>
                        <wps:cNvPr id="727" name="Shape 727"/>
                        <wps:cNvSpPr/>
                        <wps:spPr>
                          <a:xfrm>
                            <a:off x="1258476" y="1132696"/>
                            <a:ext cx="42190" cy="42190"/>
                          </a:xfrm>
                          <a:custGeom>
                            <a:avLst/>
                            <a:gdLst/>
                            <a:ahLst/>
                            <a:cxnLst/>
                            <a:rect l="0" t="0" r="0" b="0"/>
                            <a:pathLst>
                              <a:path w="42190" h="42190">
                                <a:moveTo>
                                  <a:pt x="21100" y="0"/>
                                </a:moveTo>
                                <a:cubicBezTo>
                                  <a:pt x="32747" y="0"/>
                                  <a:pt x="42190" y="9440"/>
                                  <a:pt x="42190" y="21090"/>
                                </a:cubicBezTo>
                                <a:cubicBezTo>
                                  <a:pt x="42190" y="32737"/>
                                  <a:pt x="32747" y="42190"/>
                                  <a:pt x="21100" y="42190"/>
                                </a:cubicBezTo>
                                <a:cubicBezTo>
                                  <a:pt x="9454" y="42190"/>
                                  <a:pt x="0" y="32737"/>
                                  <a:pt x="0" y="21090"/>
                                </a:cubicBezTo>
                                <a:cubicBezTo>
                                  <a:pt x="0" y="9440"/>
                                  <a:pt x="9454" y="0"/>
                                  <a:pt x="21100" y="0"/>
                                </a:cubicBezTo>
                                <a:close/>
                              </a:path>
                            </a:pathLst>
                          </a:custGeom>
                          <a:ln w="0" cap="rnd">
                            <a:round/>
                          </a:ln>
                        </wps:spPr>
                        <wps:style>
                          <a:lnRef idx="0">
                            <a:srgbClr val="000000">
                              <a:alpha val="0"/>
                            </a:srgbClr>
                          </a:lnRef>
                          <a:fillRef idx="1">
                            <a:srgbClr val="333333"/>
                          </a:fillRef>
                          <a:effectRef idx="0">
                            <a:scrgbClr r="0" g="0" b="0"/>
                          </a:effectRef>
                          <a:fontRef idx="none"/>
                        </wps:style>
                        <wps:bodyPr/>
                      </wps:wsp>
                      <wps:wsp>
                        <wps:cNvPr id="728" name="Shape 728"/>
                        <wps:cNvSpPr/>
                        <wps:spPr>
                          <a:xfrm>
                            <a:off x="1303387" y="1060562"/>
                            <a:ext cx="42190" cy="42190"/>
                          </a:xfrm>
                          <a:custGeom>
                            <a:avLst/>
                            <a:gdLst/>
                            <a:ahLst/>
                            <a:cxnLst/>
                            <a:rect l="0" t="0" r="0" b="0"/>
                            <a:pathLst>
                              <a:path w="42190" h="42190">
                                <a:moveTo>
                                  <a:pt x="21103" y="0"/>
                                </a:moveTo>
                                <a:cubicBezTo>
                                  <a:pt x="32750" y="0"/>
                                  <a:pt x="42190" y="9453"/>
                                  <a:pt x="42190" y="21100"/>
                                </a:cubicBezTo>
                                <a:cubicBezTo>
                                  <a:pt x="42190" y="32747"/>
                                  <a:pt x="32750" y="42190"/>
                                  <a:pt x="21103" y="42190"/>
                                </a:cubicBezTo>
                                <a:cubicBezTo>
                                  <a:pt x="9440" y="42190"/>
                                  <a:pt x="0" y="32747"/>
                                  <a:pt x="0" y="21100"/>
                                </a:cubicBezTo>
                                <a:cubicBezTo>
                                  <a:pt x="0" y="9453"/>
                                  <a:pt x="9440" y="0"/>
                                  <a:pt x="21103" y="0"/>
                                </a:cubicBezTo>
                                <a:close/>
                              </a:path>
                            </a:pathLst>
                          </a:custGeom>
                          <a:ln w="0" cap="rnd">
                            <a:round/>
                          </a:ln>
                        </wps:spPr>
                        <wps:style>
                          <a:lnRef idx="0">
                            <a:srgbClr val="000000">
                              <a:alpha val="0"/>
                            </a:srgbClr>
                          </a:lnRef>
                          <a:fillRef idx="1">
                            <a:srgbClr val="333333"/>
                          </a:fillRef>
                          <a:effectRef idx="0">
                            <a:scrgbClr r="0" g="0" b="0"/>
                          </a:effectRef>
                          <a:fontRef idx="none"/>
                        </wps:style>
                        <wps:bodyPr/>
                      </wps:wsp>
                      <wps:wsp>
                        <wps:cNvPr id="729" name="Shape 729"/>
                        <wps:cNvSpPr/>
                        <wps:spPr>
                          <a:xfrm>
                            <a:off x="1152318" y="1071454"/>
                            <a:ext cx="42190" cy="42190"/>
                          </a:xfrm>
                          <a:custGeom>
                            <a:avLst/>
                            <a:gdLst/>
                            <a:ahLst/>
                            <a:cxnLst/>
                            <a:rect l="0" t="0" r="0" b="0"/>
                            <a:pathLst>
                              <a:path w="42190" h="42190">
                                <a:moveTo>
                                  <a:pt x="21103" y="0"/>
                                </a:moveTo>
                                <a:cubicBezTo>
                                  <a:pt x="32750" y="0"/>
                                  <a:pt x="42190" y="9443"/>
                                  <a:pt x="42190" y="21090"/>
                                </a:cubicBezTo>
                                <a:cubicBezTo>
                                  <a:pt x="42190" y="32737"/>
                                  <a:pt x="32750" y="42190"/>
                                  <a:pt x="21103" y="42190"/>
                                </a:cubicBezTo>
                                <a:cubicBezTo>
                                  <a:pt x="9454" y="42190"/>
                                  <a:pt x="0" y="32737"/>
                                  <a:pt x="0" y="21090"/>
                                </a:cubicBezTo>
                                <a:cubicBezTo>
                                  <a:pt x="0" y="9443"/>
                                  <a:pt x="9454" y="0"/>
                                  <a:pt x="21103" y="0"/>
                                </a:cubicBezTo>
                                <a:close/>
                              </a:path>
                            </a:pathLst>
                          </a:custGeom>
                          <a:ln w="0" cap="rnd">
                            <a:round/>
                          </a:ln>
                        </wps:spPr>
                        <wps:style>
                          <a:lnRef idx="0">
                            <a:srgbClr val="000000">
                              <a:alpha val="0"/>
                            </a:srgbClr>
                          </a:lnRef>
                          <a:fillRef idx="1">
                            <a:srgbClr val="333333"/>
                          </a:fillRef>
                          <a:effectRef idx="0">
                            <a:scrgbClr r="0" g="0" b="0"/>
                          </a:effectRef>
                          <a:fontRef idx="none"/>
                        </wps:style>
                        <wps:bodyPr/>
                      </wps:wsp>
                      <wps:wsp>
                        <wps:cNvPr id="730" name="Shape 730"/>
                        <wps:cNvSpPr/>
                        <wps:spPr>
                          <a:xfrm>
                            <a:off x="1292505" y="1198024"/>
                            <a:ext cx="42190" cy="42176"/>
                          </a:xfrm>
                          <a:custGeom>
                            <a:avLst/>
                            <a:gdLst/>
                            <a:ahLst/>
                            <a:cxnLst/>
                            <a:rect l="0" t="0" r="0" b="0"/>
                            <a:pathLst>
                              <a:path w="42190" h="42176">
                                <a:moveTo>
                                  <a:pt x="21090" y="0"/>
                                </a:moveTo>
                                <a:cubicBezTo>
                                  <a:pt x="32737" y="0"/>
                                  <a:pt x="42190" y="9440"/>
                                  <a:pt x="42190" y="21087"/>
                                </a:cubicBezTo>
                                <a:cubicBezTo>
                                  <a:pt x="42190" y="32736"/>
                                  <a:pt x="32737" y="42176"/>
                                  <a:pt x="21090" y="42176"/>
                                </a:cubicBezTo>
                                <a:cubicBezTo>
                                  <a:pt x="9440" y="42176"/>
                                  <a:pt x="0" y="32736"/>
                                  <a:pt x="0" y="21087"/>
                                </a:cubicBezTo>
                                <a:cubicBezTo>
                                  <a:pt x="0" y="9440"/>
                                  <a:pt x="9440" y="0"/>
                                  <a:pt x="21090" y="0"/>
                                </a:cubicBezTo>
                                <a:close/>
                              </a:path>
                            </a:pathLst>
                          </a:custGeom>
                          <a:ln w="0" cap="rnd">
                            <a:round/>
                          </a:ln>
                        </wps:spPr>
                        <wps:style>
                          <a:lnRef idx="0">
                            <a:srgbClr val="000000">
                              <a:alpha val="0"/>
                            </a:srgbClr>
                          </a:lnRef>
                          <a:fillRef idx="1">
                            <a:srgbClr val="333333"/>
                          </a:fillRef>
                          <a:effectRef idx="0">
                            <a:scrgbClr r="0" g="0" b="0"/>
                          </a:effectRef>
                          <a:fontRef idx="none"/>
                        </wps:style>
                        <wps:bodyPr/>
                      </wps:wsp>
                      <wps:wsp>
                        <wps:cNvPr id="731" name="Shape 731"/>
                        <wps:cNvSpPr/>
                        <wps:spPr>
                          <a:xfrm>
                            <a:off x="1356472" y="1091870"/>
                            <a:ext cx="42176" cy="42190"/>
                          </a:xfrm>
                          <a:custGeom>
                            <a:avLst/>
                            <a:gdLst/>
                            <a:ahLst/>
                            <a:cxnLst/>
                            <a:rect l="0" t="0" r="0" b="0"/>
                            <a:pathLst>
                              <a:path w="42176" h="42190">
                                <a:moveTo>
                                  <a:pt x="21086" y="0"/>
                                </a:moveTo>
                                <a:cubicBezTo>
                                  <a:pt x="32736" y="0"/>
                                  <a:pt x="42176" y="9440"/>
                                  <a:pt x="42176" y="21086"/>
                                </a:cubicBezTo>
                                <a:cubicBezTo>
                                  <a:pt x="42176" y="32736"/>
                                  <a:pt x="32736" y="42190"/>
                                  <a:pt x="21086" y="42190"/>
                                </a:cubicBezTo>
                                <a:cubicBezTo>
                                  <a:pt x="9440" y="42190"/>
                                  <a:pt x="0" y="32736"/>
                                  <a:pt x="0" y="21086"/>
                                </a:cubicBezTo>
                                <a:cubicBezTo>
                                  <a:pt x="0" y="9440"/>
                                  <a:pt x="9440" y="0"/>
                                  <a:pt x="21086" y="0"/>
                                </a:cubicBezTo>
                                <a:close/>
                              </a:path>
                            </a:pathLst>
                          </a:custGeom>
                          <a:ln w="0" cap="rnd">
                            <a:round/>
                          </a:ln>
                        </wps:spPr>
                        <wps:style>
                          <a:lnRef idx="0">
                            <a:srgbClr val="000000">
                              <a:alpha val="0"/>
                            </a:srgbClr>
                          </a:lnRef>
                          <a:fillRef idx="1">
                            <a:srgbClr val="333333"/>
                          </a:fillRef>
                          <a:effectRef idx="0">
                            <a:scrgbClr r="0" g="0" b="0"/>
                          </a:effectRef>
                          <a:fontRef idx="none"/>
                        </wps:style>
                        <wps:bodyPr/>
                      </wps:wsp>
                      <wps:wsp>
                        <wps:cNvPr id="732" name="Shape 732"/>
                        <wps:cNvSpPr/>
                        <wps:spPr>
                          <a:xfrm>
                            <a:off x="1165939" y="1178958"/>
                            <a:ext cx="42190" cy="42190"/>
                          </a:xfrm>
                          <a:custGeom>
                            <a:avLst/>
                            <a:gdLst/>
                            <a:ahLst/>
                            <a:cxnLst/>
                            <a:rect l="0" t="0" r="0" b="0"/>
                            <a:pathLst>
                              <a:path w="42190" h="42190">
                                <a:moveTo>
                                  <a:pt x="21086" y="0"/>
                                </a:moveTo>
                                <a:cubicBezTo>
                                  <a:pt x="32737" y="0"/>
                                  <a:pt x="42190" y="9453"/>
                                  <a:pt x="42190" y="21103"/>
                                </a:cubicBezTo>
                                <a:cubicBezTo>
                                  <a:pt x="42190" y="32750"/>
                                  <a:pt x="32737" y="42190"/>
                                  <a:pt x="21086" y="42190"/>
                                </a:cubicBezTo>
                                <a:cubicBezTo>
                                  <a:pt x="9440" y="42190"/>
                                  <a:pt x="0" y="32750"/>
                                  <a:pt x="0" y="21103"/>
                                </a:cubicBezTo>
                                <a:cubicBezTo>
                                  <a:pt x="0" y="9453"/>
                                  <a:pt x="9440" y="0"/>
                                  <a:pt x="21086" y="0"/>
                                </a:cubicBezTo>
                                <a:close/>
                              </a:path>
                            </a:pathLst>
                          </a:custGeom>
                          <a:ln w="0" cap="rnd">
                            <a:round/>
                          </a:ln>
                        </wps:spPr>
                        <wps:style>
                          <a:lnRef idx="0">
                            <a:srgbClr val="000000">
                              <a:alpha val="0"/>
                            </a:srgbClr>
                          </a:lnRef>
                          <a:fillRef idx="1">
                            <a:srgbClr val="333333"/>
                          </a:fillRef>
                          <a:effectRef idx="0">
                            <a:scrgbClr r="0" g="0" b="0"/>
                          </a:effectRef>
                          <a:fontRef idx="none"/>
                        </wps:style>
                        <wps:bodyPr/>
                      </wps:wsp>
                      <wps:wsp>
                        <wps:cNvPr id="733" name="Shape 733"/>
                        <wps:cNvSpPr/>
                        <wps:spPr>
                          <a:xfrm>
                            <a:off x="1453159" y="912692"/>
                            <a:ext cx="76829" cy="76829"/>
                          </a:xfrm>
                          <a:custGeom>
                            <a:avLst/>
                            <a:gdLst/>
                            <a:ahLst/>
                            <a:cxnLst/>
                            <a:rect l="0" t="0" r="0" b="0"/>
                            <a:pathLst>
                              <a:path w="76829" h="76829">
                                <a:moveTo>
                                  <a:pt x="38422" y="0"/>
                                </a:moveTo>
                                <a:cubicBezTo>
                                  <a:pt x="59628" y="0"/>
                                  <a:pt x="76829" y="17201"/>
                                  <a:pt x="76829" y="38409"/>
                                </a:cubicBezTo>
                                <a:cubicBezTo>
                                  <a:pt x="76829" y="59628"/>
                                  <a:pt x="59628" y="76829"/>
                                  <a:pt x="38422" y="76829"/>
                                </a:cubicBezTo>
                                <a:cubicBezTo>
                                  <a:pt x="17201" y="76829"/>
                                  <a:pt x="0" y="59628"/>
                                  <a:pt x="0" y="38409"/>
                                </a:cubicBezTo>
                                <a:cubicBezTo>
                                  <a:pt x="0" y="17201"/>
                                  <a:pt x="17201" y="0"/>
                                  <a:pt x="38422" y="0"/>
                                </a:cubicBezTo>
                                <a:close/>
                              </a:path>
                            </a:pathLst>
                          </a:custGeom>
                          <a:ln w="14392" cap="rnd">
                            <a:round/>
                          </a:ln>
                        </wps:spPr>
                        <wps:style>
                          <a:lnRef idx="1">
                            <a:srgbClr val="4D4D4D"/>
                          </a:lnRef>
                          <a:fillRef idx="1">
                            <a:srgbClr val="999999"/>
                          </a:fillRef>
                          <a:effectRef idx="0">
                            <a:scrgbClr r="0" g="0" b="0"/>
                          </a:effectRef>
                          <a:fontRef idx="none"/>
                        </wps:style>
                        <wps:bodyPr/>
                      </wps:wsp>
                      <wps:wsp>
                        <wps:cNvPr id="734" name="Shape 734"/>
                        <wps:cNvSpPr/>
                        <wps:spPr>
                          <a:xfrm>
                            <a:off x="1713913" y="1091092"/>
                            <a:ext cx="86175" cy="81814"/>
                          </a:xfrm>
                          <a:custGeom>
                            <a:avLst/>
                            <a:gdLst/>
                            <a:ahLst/>
                            <a:cxnLst/>
                            <a:rect l="0" t="0" r="0" b="0"/>
                            <a:pathLst>
                              <a:path w="86175" h="81814">
                                <a:moveTo>
                                  <a:pt x="39807" y="428"/>
                                </a:moveTo>
                                <a:cubicBezTo>
                                  <a:pt x="44779" y="0"/>
                                  <a:pt x="49916" y="540"/>
                                  <a:pt x="54959" y="2180"/>
                                </a:cubicBezTo>
                                <a:cubicBezTo>
                                  <a:pt x="75136" y="8735"/>
                                  <a:pt x="86175" y="30407"/>
                                  <a:pt x="79620" y="50583"/>
                                </a:cubicBezTo>
                                <a:cubicBezTo>
                                  <a:pt x="73075" y="70759"/>
                                  <a:pt x="51391" y="81814"/>
                                  <a:pt x="31216" y="75255"/>
                                </a:cubicBezTo>
                                <a:cubicBezTo>
                                  <a:pt x="11041" y="68696"/>
                                  <a:pt x="0" y="47027"/>
                                  <a:pt x="6556" y="26851"/>
                                </a:cubicBezTo>
                                <a:cubicBezTo>
                                  <a:pt x="11476" y="11709"/>
                                  <a:pt x="24894" y="1713"/>
                                  <a:pt x="39807" y="428"/>
                                </a:cubicBezTo>
                                <a:close/>
                              </a:path>
                            </a:pathLst>
                          </a:custGeom>
                          <a:ln w="13687" cap="rnd">
                            <a:round/>
                          </a:ln>
                        </wps:spPr>
                        <wps:style>
                          <a:lnRef idx="1">
                            <a:srgbClr val="4D4D4D"/>
                          </a:lnRef>
                          <a:fillRef idx="1">
                            <a:srgbClr val="999999"/>
                          </a:fillRef>
                          <a:effectRef idx="0">
                            <a:scrgbClr r="0" g="0" b="0"/>
                          </a:effectRef>
                          <a:fontRef idx="none"/>
                        </wps:style>
                        <wps:bodyPr/>
                      </wps:wsp>
                      <wps:wsp>
                        <wps:cNvPr id="735" name="Shape 735"/>
                        <wps:cNvSpPr/>
                        <wps:spPr>
                          <a:xfrm>
                            <a:off x="1371136" y="1557914"/>
                            <a:ext cx="86175" cy="81810"/>
                          </a:xfrm>
                          <a:custGeom>
                            <a:avLst/>
                            <a:gdLst/>
                            <a:ahLst/>
                            <a:cxnLst/>
                            <a:rect l="0" t="0" r="0" b="0"/>
                            <a:pathLst>
                              <a:path w="86175" h="81810">
                                <a:moveTo>
                                  <a:pt x="46368" y="429"/>
                                </a:moveTo>
                                <a:cubicBezTo>
                                  <a:pt x="61281" y="1716"/>
                                  <a:pt x="74700" y="11717"/>
                                  <a:pt x="79620" y="26850"/>
                                </a:cubicBezTo>
                                <a:cubicBezTo>
                                  <a:pt x="86175" y="47026"/>
                                  <a:pt x="75138" y="68694"/>
                                  <a:pt x="54959" y="75254"/>
                                </a:cubicBezTo>
                                <a:cubicBezTo>
                                  <a:pt x="34783" y="81810"/>
                                  <a:pt x="13114" y="70758"/>
                                  <a:pt x="6556" y="50583"/>
                                </a:cubicBezTo>
                                <a:cubicBezTo>
                                  <a:pt x="0" y="30407"/>
                                  <a:pt x="11040" y="8735"/>
                                  <a:pt x="31216" y="2179"/>
                                </a:cubicBezTo>
                                <a:cubicBezTo>
                                  <a:pt x="36259" y="539"/>
                                  <a:pt x="41396" y="0"/>
                                  <a:pt x="46368" y="429"/>
                                </a:cubicBezTo>
                                <a:close/>
                              </a:path>
                            </a:pathLst>
                          </a:custGeom>
                          <a:ln w="13687" cap="rnd">
                            <a:round/>
                          </a:ln>
                        </wps:spPr>
                        <wps:style>
                          <a:lnRef idx="1">
                            <a:srgbClr val="4D4D4D"/>
                          </a:lnRef>
                          <a:fillRef idx="1">
                            <a:srgbClr val="999999"/>
                          </a:fillRef>
                          <a:effectRef idx="0">
                            <a:scrgbClr r="0" g="0" b="0"/>
                          </a:effectRef>
                          <a:fontRef idx="none"/>
                        </wps:style>
                        <wps:bodyPr/>
                      </wps:wsp>
                      <wps:wsp>
                        <wps:cNvPr id="736" name="Shape 736"/>
                        <wps:cNvSpPr/>
                        <wps:spPr>
                          <a:xfrm>
                            <a:off x="823397" y="1376590"/>
                            <a:ext cx="87091" cy="83032"/>
                          </a:xfrm>
                          <a:custGeom>
                            <a:avLst/>
                            <a:gdLst/>
                            <a:ahLst/>
                            <a:cxnLst/>
                            <a:rect l="0" t="0" r="0" b="0"/>
                            <a:pathLst>
                              <a:path w="87091" h="83032">
                                <a:moveTo>
                                  <a:pt x="37535" y="1538"/>
                                </a:moveTo>
                                <a:cubicBezTo>
                                  <a:pt x="47244" y="0"/>
                                  <a:pt x="57541" y="2165"/>
                                  <a:pt x="66122" y="8397"/>
                                </a:cubicBezTo>
                                <a:cubicBezTo>
                                  <a:pt x="83283" y="20865"/>
                                  <a:pt x="87091" y="44891"/>
                                  <a:pt x="74623" y="62066"/>
                                </a:cubicBezTo>
                                <a:cubicBezTo>
                                  <a:pt x="62155" y="79227"/>
                                  <a:pt x="38131" y="83032"/>
                                  <a:pt x="20969" y="70552"/>
                                </a:cubicBezTo>
                                <a:cubicBezTo>
                                  <a:pt x="3794" y="58084"/>
                                  <a:pt x="0" y="34058"/>
                                  <a:pt x="12468" y="16898"/>
                                </a:cubicBezTo>
                                <a:cubicBezTo>
                                  <a:pt x="18702" y="8318"/>
                                  <a:pt x="27825" y="3077"/>
                                  <a:pt x="37535" y="1538"/>
                                </a:cubicBezTo>
                                <a:close/>
                              </a:path>
                            </a:pathLst>
                          </a:custGeom>
                          <a:ln w="8459" cap="rnd">
                            <a:round/>
                          </a:ln>
                        </wps:spPr>
                        <wps:style>
                          <a:lnRef idx="1">
                            <a:srgbClr val="4D4D4D"/>
                          </a:lnRef>
                          <a:fillRef idx="1">
                            <a:srgbClr val="999999"/>
                          </a:fillRef>
                          <a:effectRef idx="0">
                            <a:scrgbClr r="0" g="0" b="0"/>
                          </a:effectRef>
                          <a:fontRef idx="none"/>
                        </wps:style>
                        <wps:bodyPr/>
                      </wps:wsp>
                      <wps:wsp>
                        <wps:cNvPr id="737" name="Shape 737"/>
                        <wps:cNvSpPr/>
                        <wps:spPr>
                          <a:xfrm>
                            <a:off x="831026" y="793700"/>
                            <a:ext cx="87102" cy="83030"/>
                          </a:xfrm>
                          <a:custGeom>
                            <a:avLst/>
                            <a:gdLst/>
                            <a:ahLst/>
                            <a:cxnLst/>
                            <a:rect l="0" t="0" r="0" b="0"/>
                            <a:pathLst>
                              <a:path w="87102" h="83030">
                                <a:moveTo>
                                  <a:pt x="37548" y="1537"/>
                                </a:moveTo>
                                <a:cubicBezTo>
                                  <a:pt x="47257" y="0"/>
                                  <a:pt x="57552" y="2168"/>
                                  <a:pt x="66134" y="8408"/>
                                </a:cubicBezTo>
                                <a:cubicBezTo>
                                  <a:pt x="83297" y="20878"/>
                                  <a:pt x="87102" y="44902"/>
                                  <a:pt x="74635" y="62062"/>
                                </a:cubicBezTo>
                                <a:cubicBezTo>
                                  <a:pt x="62167" y="79222"/>
                                  <a:pt x="38147" y="83030"/>
                                  <a:pt x="20971" y="70561"/>
                                </a:cubicBezTo>
                                <a:cubicBezTo>
                                  <a:pt x="3808" y="58097"/>
                                  <a:pt x="0" y="34071"/>
                                  <a:pt x="12483" y="16896"/>
                                </a:cubicBezTo>
                                <a:cubicBezTo>
                                  <a:pt x="18717" y="8316"/>
                                  <a:pt x="27839" y="3074"/>
                                  <a:pt x="37548" y="1537"/>
                                </a:cubicBezTo>
                                <a:close/>
                              </a:path>
                            </a:pathLst>
                          </a:custGeom>
                          <a:ln w="8459" cap="rnd">
                            <a:round/>
                          </a:ln>
                        </wps:spPr>
                        <wps:style>
                          <a:lnRef idx="1">
                            <a:srgbClr val="4D4D4D"/>
                          </a:lnRef>
                          <a:fillRef idx="1">
                            <a:srgbClr val="999999"/>
                          </a:fillRef>
                          <a:effectRef idx="0">
                            <a:scrgbClr r="0" g="0" b="0"/>
                          </a:effectRef>
                          <a:fontRef idx="none"/>
                        </wps:style>
                        <wps:bodyPr/>
                      </wps:wsp>
                      <wps:wsp>
                        <wps:cNvPr id="738" name="Shape 738"/>
                        <wps:cNvSpPr/>
                        <wps:spPr>
                          <a:xfrm>
                            <a:off x="1368663" y="622181"/>
                            <a:ext cx="86175" cy="81798"/>
                          </a:xfrm>
                          <a:custGeom>
                            <a:avLst/>
                            <a:gdLst/>
                            <a:ahLst/>
                            <a:cxnLst/>
                            <a:rect l="0" t="0" r="0" b="0"/>
                            <a:pathLst>
                              <a:path w="86175" h="81798">
                                <a:moveTo>
                                  <a:pt x="39807" y="428"/>
                                </a:moveTo>
                                <a:cubicBezTo>
                                  <a:pt x="44778" y="0"/>
                                  <a:pt x="49916" y="539"/>
                                  <a:pt x="54959" y="2178"/>
                                </a:cubicBezTo>
                                <a:cubicBezTo>
                                  <a:pt x="75135" y="8722"/>
                                  <a:pt x="86175" y="30406"/>
                                  <a:pt x="79631" y="50582"/>
                                </a:cubicBezTo>
                                <a:cubicBezTo>
                                  <a:pt x="73075" y="70758"/>
                                  <a:pt x="51403" y="81798"/>
                                  <a:pt x="31216" y="75242"/>
                                </a:cubicBezTo>
                                <a:cubicBezTo>
                                  <a:pt x="11038" y="68682"/>
                                  <a:pt x="0" y="47014"/>
                                  <a:pt x="6556" y="26838"/>
                                </a:cubicBezTo>
                                <a:cubicBezTo>
                                  <a:pt x="11475" y="11707"/>
                                  <a:pt x="24893" y="1714"/>
                                  <a:pt x="39807" y="428"/>
                                </a:cubicBezTo>
                                <a:close/>
                              </a:path>
                            </a:pathLst>
                          </a:custGeom>
                          <a:ln w="13687" cap="rnd">
                            <a:round/>
                          </a:ln>
                        </wps:spPr>
                        <wps:style>
                          <a:lnRef idx="1">
                            <a:srgbClr val="4D4D4D"/>
                          </a:lnRef>
                          <a:fillRef idx="1">
                            <a:srgbClr val="999999"/>
                          </a:fillRef>
                          <a:effectRef idx="0">
                            <a:scrgbClr r="0" g="0" b="0"/>
                          </a:effectRef>
                          <a:fontRef idx="none"/>
                        </wps:style>
                        <wps:bodyPr/>
                      </wps:wsp>
                      <wps:wsp>
                        <wps:cNvPr id="739" name="Shape 739"/>
                        <wps:cNvSpPr/>
                        <wps:spPr>
                          <a:xfrm>
                            <a:off x="1141332" y="1366016"/>
                            <a:ext cx="76832" cy="76829"/>
                          </a:xfrm>
                          <a:custGeom>
                            <a:avLst/>
                            <a:gdLst/>
                            <a:ahLst/>
                            <a:cxnLst/>
                            <a:rect l="0" t="0" r="0" b="0"/>
                            <a:pathLst>
                              <a:path w="76832" h="76829">
                                <a:moveTo>
                                  <a:pt x="38423" y="0"/>
                                </a:moveTo>
                                <a:cubicBezTo>
                                  <a:pt x="59641" y="0"/>
                                  <a:pt x="76832" y="17201"/>
                                  <a:pt x="76832" y="38406"/>
                                </a:cubicBezTo>
                                <a:cubicBezTo>
                                  <a:pt x="76832" y="59628"/>
                                  <a:pt x="59641" y="76829"/>
                                  <a:pt x="38423" y="76829"/>
                                </a:cubicBezTo>
                                <a:cubicBezTo>
                                  <a:pt x="17201" y="76829"/>
                                  <a:pt x="0" y="59628"/>
                                  <a:pt x="0" y="38406"/>
                                </a:cubicBezTo>
                                <a:cubicBezTo>
                                  <a:pt x="0" y="17201"/>
                                  <a:pt x="17201" y="0"/>
                                  <a:pt x="38423" y="0"/>
                                </a:cubicBezTo>
                                <a:close/>
                              </a:path>
                            </a:pathLst>
                          </a:custGeom>
                          <a:ln w="14392" cap="rnd">
                            <a:round/>
                          </a:ln>
                        </wps:spPr>
                        <wps:style>
                          <a:lnRef idx="1">
                            <a:srgbClr val="4D4D4D"/>
                          </a:lnRef>
                          <a:fillRef idx="1">
                            <a:srgbClr val="999999"/>
                          </a:fillRef>
                          <a:effectRef idx="0">
                            <a:scrgbClr r="0" g="0" b="0"/>
                          </a:effectRef>
                          <a:fontRef idx="none"/>
                        </wps:style>
                        <wps:bodyPr/>
                      </wps:wsp>
                      <wps:wsp>
                        <wps:cNvPr id="740" name="Shape 740"/>
                        <wps:cNvSpPr/>
                        <wps:spPr>
                          <a:xfrm>
                            <a:off x="496487" y="1129802"/>
                            <a:ext cx="76829" cy="76829"/>
                          </a:xfrm>
                          <a:custGeom>
                            <a:avLst/>
                            <a:gdLst/>
                            <a:ahLst/>
                            <a:cxnLst/>
                            <a:rect l="0" t="0" r="0" b="0"/>
                            <a:pathLst>
                              <a:path w="76829" h="76829">
                                <a:moveTo>
                                  <a:pt x="38406" y="0"/>
                                </a:moveTo>
                                <a:cubicBezTo>
                                  <a:pt x="59628" y="0"/>
                                  <a:pt x="76829" y="17201"/>
                                  <a:pt x="76829" y="38420"/>
                                </a:cubicBezTo>
                                <a:cubicBezTo>
                                  <a:pt x="76829" y="59628"/>
                                  <a:pt x="59628" y="76829"/>
                                  <a:pt x="38406" y="76829"/>
                                </a:cubicBezTo>
                                <a:cubicBezTo>
                                  <a:pt x="17201" y="76829"/>
                                  <a:pt x="0" y="59628"/>
                                  <a:pt x="0" y="38420"/>
                                </a:cubicBezTo>
                                <a:cubicBezTo>
                                  <a:pt x="0" y="17201"/>
                                  <a:pt x="17201" y="0"/>
                                  <a:pt x="38406" y="0"/>
                                </a:cubicBezTo>
                                <a:close/>
                              </a:path>
                            </a:pathLst>
                          </a:custGeom>
                          <a:ln w="14392" cap="rnd">
                            <a:round/>
                          </a:ln>
                        </wps:spPr>
                        <wps:style>
                          <a:lnRef idx="1">
                            <a:srgbClr val="4D4D4D"/>
                          </a:lnRef>
                          <a:fillRef idx="1">
                            <a:srgbClr val="999999"/>
                          </a:fillRef>
                          <a:effectRef idx="0">
                            <a:scrgbClr r="0" g="0" b="0"/>
                          </a:effectRef>
                          <a:fontRef idx="none"/>
                        </wps:style>
                        <wps:bodyPr/>
                      </wps:wsp>
                      <wps:wsp>
                        <wps:cNvPr id="741" name="Shape 741"/>
                        <wps:cNvSpPr/>
                        <wps:spPr>
                          <a:xfrm>
                            <a:off x="1007346" y="394295"/>
                            <a:ext cx="76833" cy="76829"/>
                          </a:xfrm>
                          <a:custGeom>
                            <a:avLst/>
                            <a:gdLst/>
                            <a:ahLst/>
                            <a:cxnLst/>
                            <a:rect l="0" t="0" r="0" b="0"/>
                            <a:pathLst>
                              <a:path w="76833" h="76829">
                                <a:moveTo>
                                  <a:pt x="38423" y="0"/>
                                </a:moveTo>
                                <a:cubicBezTo>
                                  <a:pt x="59631" y="0"/>
                                  <a:pt x="76833" y="17201"/>
                                  <a:pt x="76833" y="38409"/>
                                </a:cubicBezTo>
                                <a:cubicBezTo>
                                  <a:pt x="76833" y="59628"/>
                                  <a:pt x="59631" y="76829"/>
                                  <a:pt x="38423" y="76829"/>
                                </a:cubicBezTo>
                                <a:cubicBezTo>
                                  <a:pt x="17201" y="76829"/>
                                  <a:pt x="0" y="59628"/>
                                  <a:pt x="0" y="38409"/>
                                </a:cubicBezTo>
                                <a:cubicBezTo>
                                  <a:pt x="0" y="17201"/>
                                  <a:pt x="17201" y="0"/>
                                  <a:pt x="38423" y="0"/>
                                </a:cubicBezTo>
                                <a:close/>
                              </a:path>
                            </a:pathLst>
                          </a:custGeom>
                          <a:ln w="14392" cap="rnd">
                            <a:round/>
                          </a:ln>
                        </wps:spPr>
                        <wps:style>
                          <a:lnRef idx="1">
                            <a:srgbClr val="4D4D4D"/>
                          </a:lnRef>
                          <a:fillRef idx="1">
                            <a:srgbClr val="999999"/>
                          </a:fillRef>
                          <a:effectRef idx="0">
                            <a:scrgbClr r="0" g="0" b="0"/>
                          </a:effectRef>
                          <a:fontRef idx="none"/>
                        </wps:style>
                        <wps:bodyPr/>
                      </wps:wsp>
                      <wps:wsp>
                        <wps:cNvPr id="742" name="Shape 742"/>
                        <wps:cNvSpPr/>
                        <wps:spPr>
                          <a:xfrm>
                            <a:off x="1854866" y="1466710"/>
                            <a:ext cx="76829" cy="76829"/>
                          </a:xfrm>
                          <a:custGeom>
                            <a:avLst/>
                            <a:gdLst/>
                            <a:ahLst/>
                            <a:cxnLst/>
                            <a:rect l="0" t="0" r="0" b="0"/>
                            <a:pathLst>
                              <a:path w="76829" h="76829">
                                <a:moveTo>
                                  <a:pt x="38409" y="0"/>
                                </a:moveTo>
                                <a:cubicBezTo>
                                  <a:pt x="59628" y="0"/>
                                  <a:pt x="76829" y="17201"/>
                                  <a:pt x="76829" y="38420"/>
                                </a:cubicBezTo>
                                <a:cubicBezTo>
                                  <a:pt x="76829" y="59628"/>
                                  <a:pt x="59628" y="76829"/>
                                  <a:pt x="38409" y="76829"/>
                                </a:cubicBezTo>
                                <a:cubicBezTo>
                                  <a:pt x="17188" y="76829"/>
                                  <a:pt x="0" y="59628"/>
                                  <a:pt x="0" y="38420"/>
                                </a:cubicBezTo>
                                <a:cubicBezTo>
                                  <a:pt x="0" y="17201"/>
                                  <a:pt x="17188" y="0"/>
                                  <a:pt x="38409" y="0"/>
                                </a:cubicBezTo>
                                <a:close/>
                              </a:path>
                            </a:pathLst>
                          </a:custGeom>
                          <a:ln w="14392" cap="rnd">
                            <a:round/>
                          </a:ln>
                        </wps:spPr>
                        <wps:style>
                          <a:lnRef idx="1">
                            <a:srgbClr val="4D4D4D"/>
                          </a:lnRef>
                          <a:fillRef idx="1">
                            <a:srgbClr val="999999"/>
                          </a:fillRef>
                          <a:effectRef idx="0">
                            <a:scrgbClr r="0" g="0" b="0"/>
                          </a:effectRef>
                          <a:fontRef idx="none"/>
                        </wps:style>
                        <wps:bodyPr/>
                      </wps:wsp>
                      <wps:wsp>
                        <wps:cNvPr id="743" name="Shape 743"/>
                        <wps:cNvSpPr/>
                        <wps:spPr>
                          <a:xfrm>
                            <a:off x="1279098" y="622260"/>
                            <a:ext cx="72124" cy="72794"/>
                          </a:xfrm>
                          <a:custGeom>
                            <a:avLst/>
                            <a:gdLst/>
                            <a:ahLst/>
                            <a:cxnLst/>
                            <a:rect l="0" t="0" r="0" b="0"/>
                            <a:pathLst>
                              <a:path w="72124" h="72794">
                                <a:moveTo>
                                  <a:pt x="14425" y="3303"/>
                                </a:moveTo>
                                <a:lnTo>
                                  <a:pt x="66187" y="29193"/>
                                </a:lnTo>
                                <a:cubicBezTo>
                                  <a:pt x="72124" y="32154"/>
                                  <a:pt x="72124" y="40630"/>
                                  <a:pt x="66187" y="43601"/>
                                </a:cubicBezTo>
                                <a:lnTo>
                                  <a:pt x="14425" y="69477"/>
                                </a:lnTo>
                                <a:cubicBezTo>
                                  <a:pt x="7802" y="72794"/>
                                  <a:pt x="0" y="67985"/>
                                  <a:pt x="0" y="60579"/>
                                </a:cubicBezTo>
                                <a:lnTo>
                                  <a:pt x="0" y="12215"/>
                                </a:lnTo>
                                <a:cubicBezTo>
                                  <a:pt x="0" y="4810"/>
                                  <a:pt x="7802" y="0"/>
                                  <a:pt x="14425" y="3303"/>
                                </a:cubicBezTo>
                                <a:close/>
                              </a:path>
                            </a:pathLst>
                          </a:custGeom>
                          <a:ln w="0" cap="rnd">
                            <a:round/>
                          </a:ln>
                        </wps:spPr>
                        <wps:style>
                          <a:lnRef idx="0">
                            <a:srgbClr val="000000">
                              <a:alpha val="0"/>
                            </a:srgbClr>
                          </a:lnRef>
                          <a:fillRef idx="1">
                            <a:srgbClr val="A3B562"/>
                          </a:fillRef>
                          <a:effectRef idx="0">
                            <a:scrgbClr r="0" g="0" b="0"/>
                          </a:effectRef>
                          <a:fontRef idx="none"/>
                        </wps:style>
                        <wps:bodyPr/>
                      </wps:wsp>
                      <wps:wsp>
                        <wps:cNvPr id="744" name="Shape 744"/>
                        <wps:cNvSpPr/>
                        <wps:spPr>
                          <a:xfrm>
                            <a:off x="370353" y="658659"/>
                            <a:ext cx="924877" cy="0"/>
                          </a:xfrm>
                          <a:custGeom>
                            <a:avLst/>
                            <a:gdLst/>
                            <a:ahLst/>
                            <a:cxnLst/>
                            <a:rect l="0" t="0" r="0" b="0"/>
                            <a:pathLst>
                              <a:path w="924877">
                                <a:moveTo>
                                  <a:pt x="0" y="0"/>
                                </a:moveTo>
                                <a:lnTo>
                                  <a:pt x="924877" y="0"/>
                                </a:lnTo>
                              </a:path>
                            </a:pathLst>
                          </a:custGeom>
                          <a:ln w="28783" cap="rnd">
                            <a:round/>
                          </a:ln>
                        </wps:spPr>
                        <wps:style>
                          <a:lnRef idx="1">
                            <a:srgbClr val="A3B562"/>
                          </a:lnRef>
                          <a:fillRef idx="0">
                            <a:srgbClr val="000000">
                              <a:alpha val="0"/>
                            </a:srgbClr>
                          </a:fillRef>
                          <a:effectRef idx="0">
                            <a:scrgbClr r="0" g="0" b="0"/>
                          </a:effectRef>
                          <a:fontRef idx="none"/>
                        </wps:style>
                        <wps:bodyPr/>
                      </wps:wsp>
                      <wps:wsp>
                        <wps:cNvPr id="745" name="Shape 745"/>
                        <wps:cNvSpPr/>
                        <wps:spPr>
                          <a:xfrm>
                            <a:off x="2070057" y="293933"/>
                            <a:ext cx="80491" cy="66093"/>
                          </a:xfrm>
                          <a:custGeom>
                            <a:avLst/>
                            <a:gdLst/>
                            <a:ahLst/>
                            <a:cxnLst/>
                            <a:rect l="0" t="0" r="0" b="0"/>
                            <a:pathLst>
                              <a:path w="80491" h="66093">
                                <a:moveTo>
                                  <a:pt x="12456" y="223"/>
                                </a:moveTo>
                                <a:lnTo>
                                  <a:pt x="70300" y="2034"/>
                                </a:lnTo>
                                <a:cubicBezTo>
                                  <a:pt x="76934" y="2247"/>
                                  <a:pt x="80491" y="9941"/>
                                  <a:pt x="76341" y="15123"/>
                                </a:cubicBezTo>
                                <a:lnTo>
                                  <a:pt x="40179" y="60315"/>
                                </a:lnTo>
                                <a:cubicBezTo>
                                  <a:pt x="35552" y="66093"/>
                                  <a:pt x="26468" y="64996"/>
                                  <a:pt x="23361" y="58267"/>
                                </a:cubicBezTo>
                                <a:lnTo>
                                  <a:pt x="3094" y="14358"/>
                                </a:lnTo>
                                <a:cubicBezTo>
                                  <a:pt x="0" y="7643"/>
                                  <a:pt x="5050" y="0"/>
                                  <a:pt x="12456" y="223"/>
                                </a:cubicBezTo>
                                <a:close/>
                              </a:path>
                            </a:pathLst>
                          </a:custGeom>
                          <a:ln w="0" cap="rnd">
                            <a:round/>
                          </a:ln>
                        </wps:spPr>
                        <wps:style>
                          <a:lnRef idx="0">
                            <a:srgbClr val="000000">
                              <a:alpha val="0"/>
                            </a:srgbClr>
                          </a:lnRef>
                          <a:fillRef idx="1">
                            <a:srgbClr val="B95A4E"/>
                          </a:fillRef>
                          <a:effectRef idx="0">
                            <a:scrgbClr r="0" g="0" b="0"/>
                          </a:effectRef>
                          <a:fontRef idx="none"/>
                        </wps:style>
                        <wps:bodyPr/>
                      </wps:wsp>
                      <wps:wsp>
                        <wps:cNvPr id="746" name="Shape 746"/>
                        <wps:cNvSpPr/>
                        <wps:spPr>
                          <a:xfrm>
                            <a:off x="1477975" y="323494"/>
                            <a:ext cx="619951" cy="286086"/>
                          </a:xfrm>
                          <a:custGeom>
                            <a:avLst/>
                            <a:gdLst/>
                            <a:ahLst/>
                            <a:cxnLst/>
                            <a:rect l="0" t="0" r="0" b="0"/>
                            <a:pathLst>
                              <a:path w="619951" h="286086">
                                <a:moveTo>
                                  <a:pt x="0" y="286086"/>
                                </a:moveTo>
                                <a:lnTo>
                                  <a:pt x="619951" y="0"/>
                                </a:lnTo>
                                <a:close/>
                              </a:path>
                            </a:pathLst>
                          </a:custGeom>
                          <a:ln w="28783" cap="rnd">
                            <a:round/>
                          </a:ln>
                        </wps:spPr>
                        <wps:style>
                          <a:lnRef idx="1">
                            <a:srgbClr val="B95A4E"/>
                          </a:lnRef>
                          <a:fillRef idx="1">
                            <a:srgbClr val="B95A4E"/>
                          </a:fillRef>
                          <a:effectRef idx="0">
                            <a:scrgbClr r="0" g="0" b="0"/>
                          </a:effectRef>
                          <a:fontRef idx="none"/>
                        </wps:style>
                        <wps:bodyPr/>
                      </wps:wsp>
                      <wps:wsp>
                        <wps:cNvPr id="747" name="Shape 747"/>
                        <wps:cNvSpPr/>
                        <wps:spPr>
                          <a:xfrm>
                            <a:off x="496487" y="1129802"/>
                            <a:ext cx="76829" cy="76829"/>
                          </a:xfrm>
                          <a:custGeom>
                            <a:avLst/>
                            <a:gdLst/>
                            <a:ahLst/>
                            <a:cxnLst/>
                            <a:rect l="0" t="0" r="0" b="0"/>
                            <a:pathLst>
                              <a:path w="76829" h="76829">
                                <a:moveTo>
                                  <a:pt x="38406" y="0"/>
                                </a:moveTo>
                                <a:cubicBezTo>
                                  <a:pt x="59628" y="0"/>
                                  <a:pt x="76829" y="17201"/>
                                  <a:pt x="76829" y="38420"/>
                                </a:cubicBezTo>
                                <a:cubicBezTo>
                                  <a:pt x="76829" y="59628"/>
                                  <a:pt x="59628" y="76829"/>
                                  <a:pt x="38406" y="76829"/>
                                </a:cubicBezTo>
                                <a:cubicBezTo>
                                  <a:pt x="17201" y="76829"/>
                                  <a:pt x="0" y="59628"/>
                                  <a:pt x="0" y="38420"/>
                                </a:cubicBezTo>
                                <a:cubicBezTo>
                                  <a:pt x="0" y="17201"/>
                                  <a:pt x="17201" y="0"/>
                                  <a:pt x="38406" y="0"/>
                                </a:cubicBezTo>
                                <a:close/>
                              </a:path>
                            </a:pathLst>
                          </a:custGeom>
                          <a:ln w="14392" cap="rnd">
                            <a:round/>
                          </a:ln>
                        </wps:spPr>
                        <wps:style>
                          <a:lnRef idx="1">
                            <a:srgbClr val="4D4D4D"/>
                          </a:lnRef>
                          <a:fillRef idx="1">
                            <a:srgbClr val="999999"/>
                          </a:fillRef>
                          <a:effectRef idx="0">
                            <a:scrgbClr r="0" g="0" b="0"/>
                          </a:effectRef>
                          <a:fontRef idx="none"/>
                        </wps:style>
                        <wps:bodyPr/>
                      </wps:wsp>
                      <wps:wsp>
                        <wps:cNvPr id="748" name="Shape 748"/>
                        <wps:cNvSpPr/>
                        <wps:spPr>
                          <a:xfrm>
                            <a:off x="170762" y="583268"/>
                            <a:ext cx="150777" cy="150777"/>
                          </a:xfrm>
                          <a:custGeom>
                            <a:avLst/>
                            <a:gdLst/>
                            <a:ahLst/>
                            <a:cxnLst/>
                            <a:rect l="0" t="0" r="0" b="0"/>
                            <a:pathLst>
                              <a:path w="150777" h="150777">
                                <a:moveTo>
                                  <a:pt x="75390" y="0"/>
                                </a:moveTo>
                                <a:cubicBezTo>
                                  <a:pt x="117025" y="0"/>
                                  <a:pt x="150777" y="33755"/>
                                  <a:pt x="150777" y="75390"/>
                                </a:cubicBezTo>
                                <a:cubicBezTo>
                                  <a:pt x="150777" y="117022"/>
                                  <a:pt x="117025" y="150777"/>
                                  <a:pt x="75390" y="150777"/>
                                </a:cubicBezTo>
                                <a:cubicBezTo>
                                  <a:pt x="33756" y="150777"/>
                                  <a:pt x="0" y="117022"/>
                                  <a:pt x="0" y="75390"/>
                                </a:cubicBezTo>
                                <a:cubicBezTo>
                                  <a:pt x="0" y="33755"/>
                                  <a:pt x="33756" y="0"/>
                                  <a:pt x="75390" y="0"/>
                                </a:cubicBezTo>
                                <a:close/>
                              </a:path>
                            </a:pathLst>
                          </a:custGeom>
                          <a:ln w="28242" cap="rnd">
                            <a:round/>
                          </a:ln>
                        </wps:spPr>
                        <wps:style>
                          <a:lnRef idx="1">
                            <a:srgbClr val="77853D"/>
                          </a:lnRef>
                          <a:fillRef idx="1">
                            <a:srgbClr val="A3B562"/>
                          </a:fillRef>
                          <a:effectRef idx="0">
                            <a:scrgbClr r="0" g="0" b="0"/>
                          </a:effectRef>
                          <a:fontRef idx="none"/>
                        </wps:style>
                        <wps:bodyPr/>
                      </wps:wsp>
                      <wps:wsp>
                        <wps:cNvPr id="749" name="Shape 749"/>
                        <wps:cNvSpPr/>
                        <wps:spPr>
                          <a:xfrm>
                            <a:off x="2168663" y="175083"/>
                            <a:ext cx="150778" cy="150764"/>
                          </a:xfrm>
                          <a:custGeom>
                            <a:avLst/>
                            <a:gdLst/>
                            <a:ahLst/>
                            <a:cxnLst/>
                            <a:rect l="0" t="0" r="0" b="0"/>
                            <a:pathLst>
                              <a:path w="150778" h="150764">
                                <a:moveTo>
                                  <a:pt x="75387" y="0"/>
                                </a:moveTo>
                                <a:cubicBezTo>
                                  <a:pt x="117022" y="0"/>
                                  <a:pt x="150778" y="33742"/>
                                  <a:pt x="150778" y="75377"/>
                                </a:cubicBezTo>
                                <a:cubicBezTo>
                                  <a:pt x="150778" y="117012"/>
                                  <a:pt x="117022" y="150764"/>
                                  <a:pt x="75387" y="150764"/>
                                </a:cubicBezTo>
                                <a:cubicBezTo>
                                  <a:pt x="33752" y="150764"/>
                                  <a:pt x="0" y="117012"/>
                                  <a:pt x="0" y="75377"/>
                                </a:cubicBezTo>
                                <a:cubicBezTo>
                                  <a:pt x="0" y="33742"/>
                                  <a:pt x="33752" y="0"/>
                                  <a:pt x="75387" y="0"/>
                                </a:cubicBezTo>
                                <a:close/>
                              </a:path>
                            </a:pathLst>
                          </a:custGeom>
                          <a:ln w="28246" cap="rnd">
                            <a:round/>
                          </a:ln>
                        </wps:spPr>
                        <wps:style>
                          <a:lnRef idx="1">
                            <a:srgbClr val="92433A"/>
                          </a:lnRef>
                          <a:fillRef idx="1">
                            <a:srgbClr val="B95A4E"/>
                          </a:fillRef>
                          <a:effectRef idx="0">
                            <a:scrgbClr r="0" g="0" b="0"/>
                          </a:effectRef>
                          <a:fontRef idx="none"/>
                        </wps:style>
                        <wps:bodyPr/>
                      </wps:wsp>
                      <wps:wsp>
                        <wps:cNvPr id="750" name="Rectangle 750"/>
                        <wps:cNvSpPr/>
                        <wps:spPr>
                          <a:xfrm>
                            <a:off x="1796245" y="0"/>
                            <a:ext cx="1290435" cy="201166"/>
                          </a:xfrm>
                          <a:prstGeom prst="rect">
                            <a:avLst/>
                          </a:prstGeom>
                          <a:ln>
                            <a:noFill/>
                          </a:ln>
                        </wps:spPr>
                        <wps:txbx>
                          <w:txbxContent>
                            <w:p w14:paraId="5592A787" w14:textId="77777777" w:rsidR="000B4D66" w:rsidRDefault="00000000">
                              <w:pPr>
                                <w:spacing w:after="160" w:line="259" w:lineRule="auto"/>
                                <w:ind w:left="0" w:firstLine="0"/>
                                <w:jc w:val="left"/>
                              </w:pPr>
                              <w:r>
                                <w:rPr>
                                  <w:rFonts w:ascii="Arial" w:eastAsia="Arial" w:hAnsi="Arial" w:cs="Arial"/>
                                  <w:b/>
                                  <w:color w:val="B95A4E"/>
                                  <w:sz w:val="21"/>
                                </w:rPr>
                                <w:t>Photo-Electron</w:t>
                              </w:r>
                            </w:p>
                          </w:txbxContent>
                        </wps:txbx>
                        <wps:bodyPr horzOverflow="overflow" vert="horz" lIns="0" tIns="0" rIns="0" bIns="0" rtlCol="0">
                          <a:noAutofit/>
                        </wps:bodyPr>
                      </wps:wsp>
                      <wps:wsp>
                        <wps:cNvPr id="751" name="Rectangle 751"/>
                        <wps:cNvSpPr/>
                        <wps:spPr>
                          <a:xfrm>
                            <a:off x="0" y="236097"/>
                            <a:ext cx="690277" cy="201166"/>
                          </a:xfrm>
                          <a:prstGeom prst="rect">
                            <a:avLst/>
                          </a:prstGeom>
                          <a:ln>
                            <a:noFill/>
                          </a:ln>
                        </wps:spPr>
                        <wps:txbx>
                          <w:txbxContent>
                            <w:p w14:paraId="718645A3" w14:textId="77777777" w:rsidR="000B4D66" w:rsidRDefault="00000000">
                              <w:pPr>
                                <w:spacing w:after="160" w:line="259" w:lineRule="auto"/>
                                <w:ind w:left="0" w:firstLine="0"/>
                                <w:jc w:val="left"/>
                              </w:pPr>
                              <w:r>
                                <w:rPr>
                                  <w:rFonts w:ascii="Arial" w:eastAsia="Arial" w:hAnsi="Arial" w:cs="Arial"/>
                                  <w:b/>
                                  <w:color w:val="A3B562"/>
                                  <w:sz w:val="21"/>
                                </w:rPr>
                                <w:t>Incident</w:t>
                              </w:r>
                            </w:p>
                          </w:txbxContent>
                        </wps:txbx>
                        <wps:bodyPr horzOverflow="overflow" vert="horz" lIns="0" tIns="0" rIns="0" bIns="0" rtlCol="0">
                          <a:noAutofit/>
                        </wps:bodyPr>
                      </wps:wsp>
                      <wps:wsp>
                        <wps:cNvPr id="752" name="Rectangle 752"/>
                        <wps:cNvSpPr/>
                        <wps:spPr>
                          <a:xfrm>
                            <a:off x="26410" y="376548"/>
                            <a:ext cx="620027" cy="201166"/>
                          </a:xfrm>
                          <a:prstGeom prst="rect">
                            <a:avLst/>
                          </a:prstGeom>
                          <a:ln>
                            <a:noFill/>
                          </a:ln>
                        </wps:spPr>
                        <wps:txbx>
                          <w:txbxContent>
                            <w:p w14:paraId="4160C1BA" w14:textId="77777777" w:rsidR="000B4D66" w:rsidRDefault="00000000">
                              <w:pPr>
                                <w:spacing w:after="160" w:line="259" w:lineRule="auto"/>
                                <w:ind w:left="0" w:firstLine="0"/>
                                <w:jc w:val="left"/>
                              </w:pPr>
                              <w:r>
                                <w:rPr>
                                  <w:rFonts w:ascii="Arial" w:eastAsia="Arial" w:hAnsi="Arial" w:cs="Arial"/>
                                  <w:b/>
                                  <w:color w:val="A3B562"/>
                                  <w:sz w:val="21"/>
                                </w:rPr>
                                <w:t>Photon</w:t>
                              </w:r>
                            </w:p>
                          </w:txbxContent>
                        </wps:txbx>
                        <wps:bodyPr horzOverflow="overflow" vert="horz" lIns="0" tIns="0" rIns="0" bIns="0" rtlCol="0">
                          <a:noAutofit/>
                        </wps:bodyPr>
                      </wps:wsp>
                    </wpg:wgp>
                  </a:graphicData>
                </a:graphic>
              </wp:anchor>
            </w:drawing>
          </mc:Choice>
          <mc:Fallback>
            <w:pict>
              <v:group w14:anchorId="5B21E5C5" id="Group 23731" o:spid="_x0000_s1026" style="position:absolute;left:0;text-align:left;margin-left:278.25pt;margin-top:-.2pt;width:217.85pt;height:146.5pt;z-index:251658240" coordsize="27664,18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">
                <v:shape id="Shape 714" o:spid="_x0000_s1027" style="position:absolute;left:11210;top:9849;width:2898;height:2897;visibility:visible;mso-wrap-style:square;v-text-anchor:top" coordsize="289772,289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" path="m144881,v80014,,144891,64864,144891,144881c289772,224895,224895,289759,144881,289759,64864,289759,,224895,,144881,,64864,64864,,144881,xe" fillcolor="#999" stroked="f" strokeweight="0">
                  <v:stroke miterlimit="83231f" joinstyle="miter"/>
                  <v:path arrowok="t" textboxrect="0,0,289772,289759"/>
                </v:shape>
                <v:shape id="Shape 715" o:spid="_x0000_s1028" style="position:absolute;left:9781;top:8419;width:5756;height:5757;visibility:visible;mso-wrap-style:square;v-text-anchor:top" coordsize="575673,575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" path="m575673,287829v,158972,-128868,287830,-287843,287830c128868,575659,,446801,,287829,,128868,128868,,287830,,446805,,575673,128868,575673,287829xe" filled="f" strokecolor="#ececec" strokeweight=".43664mm">
                  <v:stroke endcap="round"/>
                  <v:path arrowok="t" textboxrect="0,0,575673,575659"/>
                </v:shape>
                <v:shape id="Shape 717" o:spid="_x0000_s1029" style="position:absolute;left:7748;top:6387;width:9822;height:9821;visibility:visible;mso-wrap-style:square;v-text-anchor:top" coordsize="982125,98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" path="m982125,491056v,271211,-219858,491069,-491069,491069c219858,982125,,762267,,491056,,219845,219858,,491056,,762267,,982125,219845,982125,491056xe" filled="f" strokecolor="#ececec" strokeweight=".66628mm">
                  <v:stroke endcap="round"/>
                  <v:path arrowok="t" textboxrect="0,0,982125,982125"/>
                </v:shape>
                <v:shape id="Shape 719" o:spid="_x0000_s1030" style="position:absolute;left:5348;top:3987;width:14621;height:14621;visibility:visible;mso-wrap-style:square;v-text-anchor:top" coordsize="1462089,1462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" path="m1462089,731039v,403742,-327308,731037,-731049,731037c327298,1462076,,1134781,,731039,,327298,327298,,731040,v403741,,731049,327298,731049,731039xe" filled="f" strokecolor="#ececec" strokeweight=".97467mm">
                  <v:stroke endcap="round"/>
                  <v:path arrowok="t" textboxrect="0,0,1462089,1462076"/>
                </v:shape>
                <v:shape id="Shape 721" o:spid="_x0000_s1031" style="position:absolute;left:11958;top:10224;width:422;height:422;visibility:visible;mso-wrap-style:square;v-text-anchor:top" coordsize="42187,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" path="m21100,c32747,,42187,9440,42187,21100v,11650,-9440,21090,-21087,21090c9454,42190,,32750,,21100,,9440,9454,,21100,xe" fillcolor="#333" stroked="f" strokeweight="0">
                  <v:stroke endcap="round"/>
                  <v:path arrowok="t" textboxrect="0,0,42187,42190"/>
                </v:shape>
                <v:shape id="Shape 722" o:spid="_x0000_s1032" style="position:absolute;left:12475;top:10061;width:422;height:422;visibility:visible;mso-wrap-style:square;v-text-anchor:top" coordsize="42190,42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" path="m21086,c32736,,42190,9440,42190,21087v,11660,-9454,21100,-21104,21100c9440,42187,,32747,,21087,,9440,9440,,21086,xe" fillcolor="#333" stroked="f" strokeweight="0">
                  <v:stroke endcap="round"/>
                  <v:path arrowok="t" textboxrect="0,0,42190,42187"/>
                </v:shape>
                <v:shape id="Shape 723" o:spid="_x0000_s1033" style="position:absolute;left:12394;top:10687;width:422;height:422;visibility:visible;mso-wrap-style:square;v-text-anchor:top" coordsize="42190,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" path="m21100,c32750,,42190,9440,42190,21087v,11650,-9440,21103,-21090,21103c9453,42190,,32737,,21087,,9440,9453,,21100,xe" fillcolor="#333" stroked="f" strokeweight="0">
                  <v:stroke endcap="round"/>
                  <v:path arrowok="t" textboxrect="0,0,42190,42190"/>
                </v:shape>
                <v:shape id="Shape 724" o:spid="_x0000_s1034" style="position:absolute;left:11781;top:11190;width:422;height:422;visibility:visible;mso-wrap-style:square;v-text-anchor:top" coordsize="42190,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" path="m21100,c32750,,42190,9453,42190,21100v,11650,-9440,21090,-21090,21090c9453,42190,,32750,,21100,,9453,9453,,21100,xe" fillcolor="#333" stroked="f" strokeweight="0">
                  <v:stroke endcap="round"/>
                  <v:path arrowok="t" textboxrect="0,0,42190,42190"/>
                </v:shape>
                <v:shape id="Shape 725" o:spid="_x0000_s1035" style="position:absolute;left:12326;top:11857;width:422;height:422;visibility:visible;mso-wrap-style:square;v-text-anchor:top" coordsize="42190,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" path="m21087,c32737,,42190,9440,42190,21100v,11650,-9453,21090,-21103,21090c9440,42190,,32750,,21100,,9440,9440,,21087,xe" fillcolor="#333" stroked="f" strokeweight="0">
                  <v:stroke endcap="round"/>
                  <v:path arrowok="t" textboxrect="0,0,42190,42190"/>
                </v:shape>
                <v:shape id="Shape 726" o:spid="_x0000_s1036" style="position:absolute;left:13319;top:11558;width:422;height:422;visibility:visible;mso-wrap-style:square;v-text-anchor:top" coordsize="42187,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" path="m21087,c32733,,42187,9440,42187,21090v,11647,-9454,21100,-21100,21100c9440,42190,,32737,,21090,,9440,9440,,21087,xe" fillcolor="#333" stroked="f" strokeweight="0">
                  <v:stroke endcap="round"/>
                  <v:path arrowok="t" textboxrect="0,0,42187,42190"/>
                </v:shape>
                <v:shape id="Shape 727" o:spid="_x0000_s1037" style="position:absolute;left:12584;top:11326;width:422;height:422;visibility:visible;mso-wrap-style:square;v-text-anchor:top" coordsize="42190,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" path="m21100,c32747,,42190,9440,42190,21090v,11647,-9443,21100,-21090,21100c9454,42190,,32737,,21090,,9440,9454,,21100,xe" fillcolor="#333" stroked="f" strokeweight="0">
                  <v:stroke endcap="round"/>
                  <v:path arrowok="t" textboxrect="0,0,42190,42190"/>
                </v:shape>
                <v:shape id="Shape 728" o:spid="_x0000_s1038" style="position:absolute;left:13033;top:10605;width:422;height:422;visibility:visible;mso-wrap-style:square;v-text-anchor:top" coordsize="42190,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" path="m21103,c32750,,42190,9453,42190,21100v,11647,-9440,21090,-21087,21090c9440,42190,,32747,,21100,,9453,9440,,21103,xe" fillcolor="#333" stroked="f" strokeweight="0">
                  <v:stroke endcap="round"/>
                  <v:path arrowok="t" textboxrect="0,0,42190,42190"/>
                </v:shape>
                <v:shape id="Shape 729" o:spid="_x0000_s1039" style="position:absolute;left:11523;top:10714;width:422;height:422;visibility:visible;mso-wrap-style:square;v-text-anchor:top" coordsize="42190,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" path="m21103,c32750,,42190,9443,42190,21090v,11647,-9440,21100,-21087,21100c9454,42190,,32737,,21090,,9443,9454,,21103,xe" fillcolor="#333" stroked="f" strokeweight="0">
                  <v:stroke endcap="round"/>
                  <v:path arrowok="t" textboxrect="0,0,42190,42190"/>
                </v:shape>
                <v:shape id="Shape 730" o:spid="_x0000_s1040" style="position:absolute;left:12925;top:11980;width:421;height:422;visibility:visible;mso-wrap-style:square;v-text-anchor:top" coordsize="42190,42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" path="m21090,c32737,,42190,9440,42190,21087v,11649,-9453,21089,-21100,21089c9440,42176,,32736,,21087,,9440,9440,,21090,xe" fillcolor="#333" stroked="f" strokeweight="0">
                  <v:stroke endcap="round"/>
                  <v:path arrowok="t" textboxrect="0,0,42190,42176"/>
                </v:shape>
                <v:shape id="Shape 731" o:spid="_x0000_s1041" style="position:absolute;left:13564;top:10918;width:422;height:422;visibility:visible;mso-wrap-style:square;v-text-anchor:top" coordsize="4217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" path="m21086,c32736,,42176,9440,42176,21086v,11650,-9440,21104,-21090,21104c9440,42190,,32736,,21086,,9440,9440,,21086,xe" fillcolor="#333" stroked="f" strokeweight="0">
                  <v:stroke endcap="round"/>
                  <v:path arrowok="t" textboxrect="0,0,42176,42190"/>
                </v:shape>
                <v:shape id="Shape 732" o:spid="_x0000_s1042" style="position:absolute;left:11659;top:11789;width:422;height:422;visibility:visible;mso-wrap-style:square;v-text-anchor:top" coordsize="42190,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" path="m21086,c32737,,42190,9453,42190,21103v,11647,-9453,21087,-21104,21087c9440,42190,,32750,,21103,,9453,9440,,21086,xe" fillcolor="#333" stroked="f" strokeweight="0">
                  <v:stroke endcap="round"/>
                  <v:path arrowok="t" textboxrect="0,0,42190,42190"/>
                </v:shape>
                <v:shape id="Shape 733" o:spid="_x0000_s1043" style="position:absolute;left:14531;top:9126;width:768;height:769;visibility:visible;mso-wrap-style:square;v-text-anchor:top" coordsize="76829,76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" path="m38422,c59628,,76829,17201,76829,38409v,21219,-17201,38420,-38407,38420c17201,76829,,59628,,38409,,17201,17201,,38422,xe" fillcolor="#999" strokecolor="#4d4d4d" strokeweight=".39978mm">
                  <v:stroke endcap="round"/>
                  <v:path arrowok="t" textboxrect="0,0,76829,76829"/>
                </v:shape>
                <v:shape id="Shape 734" o:spid="_x0000_s1044" style="position:absolute;left:17139;top:10910;width:861;height:819;visibility:visible;mso-wrap-style:square;v-text-anchor:top" coordsize="86175,81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" path="m39807,428c44779,,49916,540,54959,2180,75136,8735,86175,30407,79620,50583,73075,70759,51391,81814,31216,75255,11041,68696,,47027,6556,26851,11476,11709,24894,1713,39807,428xe" fillcolor="#999" strokecolor="#4d4d4d" strokeweight=".38019mm">
                  <v:stroke endcap="round"/>
                  <v:path arrowok="t" textboxrect="0,0,86175,81814"/>
                </v:shape>
                <v:shape id="Shape 735" o:spid="_x0000_s1045" style="position:absolute;left:13711;top:15579;width:862;height:818;visibility:visible;mso-wrap-style:square;v-text-anchor:top" coordsize="86175,8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" path="m46368,429c61281,1716,74700,11717,79620,26850,86175,47026,75138,68694,54959,75254,34783,81810,13114,70758,6556,50583,,30407,11040,8735,31216,2179,36259,539,41396,,46368,429xe" fillcolor="#999" strokecolor="#4d4d4d" strokeweight=".38019mm">
                  <v:stroke endcap="round"/>
                  <v:path arrowok="t" textboxrect="0,0,86175,81810"/>
                </v:shape>
                <v:shape id="Shape 736" o:spid="_x0000_s1046" style="position:absolute;left:8233;top:13765;width:871;height:831;visibility:visible;mso-wrap-style:square;v-text-anchor:top" coordsize="87091,83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" path="m37535,1538c47244,,57541,2165,66122,8397v17161,12468,20969,36494,8501,53669c62155,79227,38131,83032,20969,70552,3794,58084,,34058,12468,16898,18702,8318,27825,3077,37535,1538xe" fillcolor="#999" strokecolor="#4d4d4d" strokeweight=".23497mm">
                  <v:stroke endcap="round"/>
                  <v:path arrowok="t" textboxrect="0,0,87091,83032"/>
                </v:shape>
                <v:shape id="Shape 737" o:spid="_x0000_s1047" style="position:absolute;left:8310;top:7937;width:871;height:830;visibility:visible;mso-wrap-style:square;v-text-anchor:top" coordsize="87102,8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" path="m37548,1537c47257,,57552,2168,66134,8408v17163,12470,20968,36494,8501,53654c62167,79222,38147,83030,20971,70561,3808,58097,,34071,12483,16896,18717,8316,27839,3074,37548,1537xe" fillcolor="#999" strokecolor="#4d4d4d" strokeweight=".23497mm">
                  <v:stroke endcap="round"/>
                  <v:path arrowok="t" textboxrect="0,0,87102,83030"/>
                </v:shape>
                <v:shape id="Shape 738" o:spid="_x0000_s1048" style="position:absolute;left:13686;top:6221;width:862;height:818;visibility:visible;mso-wrap-style:square;v-text-anchor:top" coordsize="86175,81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" path="m39807,428c44778,,49916,539,54959,2178,75135,8722,86175,30406,79631,50582,73075,70758,51403,81798,31216,75242,11038,68682,,47014,6556,26838,11475,11707,24893,1714,39807,428xe" fillcolor="#999" strokecolor="#4d4d4d" strokeweight=".38019mm">
                  <v:stroke endcap="round"/>
                  <v:path arrowok="t" textboxrect="0,0,86175,81798"/>
                </v:shape>
                <v:shape id="Shape 739" o:spid="_x0000_s1049" style="position:absolute;left:11413;top:13660;width:768;height:768;visibility:visible;mso-wrap-style:square;v-text-anchor:top" coordsize="76832,76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" path="m38423,c59641,,76832,17201,76832,38406v,21222,-17191,38423,-38409,38423c17201,76829,,59628,,38406,,17201,17201,,38423,xe" fillcolor="#999" strokecolor="#4d4d4d" strokeweight=".39978mm">
                  <v:stroke endcap="round"/>
                  <v:path arrowok="t" textboxrect="0,0,76832,76829"/>
                </v:shape>
                <v:shape id="Shape 740" o:spid="_x0000_s1050" style="position:absolute;left:4964;top:11298;width:769;height:768;visibility:visible;mso-wrap-style:square;v-text-anchor:top" coordsize="76829,76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" path="m38406,c59628,,76829,17201,76829,38420v,21208,-17201,38409,-38423,38409c17201,76829,,59628,,38420,,17201,17201,,38406,xe" fillcolor="#999" strokecolor="#4d4d4d" strokeweight=".39978mm">
                  <v:stroke endcap="round"/>
                  <v:path arrowok="t" textboxrect="0,0,76829,76829"/>
                </v:shape>
                <v:shape id="Shape 741" o:spid="_x0000_s1051" style="position:absolute;left:10073;top:3942;width:768;height:769;visibility:visible;mso-wrap-style:square;v-text-anchor:top" coordsize="76833,76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" path="m38423,c59631,,76833,17201,76833,38409v,21219,-17202,38420,-38410,38420c17201,76829,,59628,,38409,,17201,17201,,38423,xe" fillcolor="#999" strokecolor="#4d4d4d" strokeweight=".39978mm">
                  <v:stroke endcap="round"/>
                  <v:path arrowok="t" textboxrect="0,0,76833,76829"/>
                </v:shape>
                <v:shape id="Shape 742" o:spid="_x0000_s1052" style="position:absolute;left:18548;top:14667;width:768;height:768;visibility:visible;mso-wrap-style:square;v-text-anchor:top" coordsize="76829,76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" path="m38409,c59628,,76829,17201,76829,38420v,21208,-17201,38409,-38420,38409c17188,76829,,59628,,38420,,17201,17188,,38409,xe" fillcolor="#999" strokecolor="#4d4d4d" strokeweight=".39978mm">
                  <v:stroke endcap="round"/>
                  <v:path arrowok="t" textboxrect="0,0,76829,76829"/>
                </v:shape>
                <v:shape id="Shape 743" o:spid="_x0000_s1053" style="position:absolute;left:12790;top:6222;width:722;height:728;visibility:visible;mso-wrap-style:square;v-text-anchor:top" coordsize="72124,72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" path="m14425,3303l66187,29193v5937,2961,5937,11437,,14408l14425,69477c7802,72794,,67985,,60579l,12215c,4810,7802,,14425,3303xe" fillcolor="#a3b562" stroked="f" strokeweight="0">
                  <v:stroke endcap="round"/>
                  <v:path arrowok="t" textboxrect="0,0,72124,72794"/>
                </v:shape>
                <v:shape id="Shape 744" o:spid="_x0000_s1054" style="position:absolute;left:3703;top:6586;width:9249;height:0;visibility:visible;mso-wrap-style:square;v-text-anchor:top" coordsize="9248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" path="m,l924877,e" filled="f" strokecolor="#a3b562" strokeweight=".79953mm">
                  <v:stroke endcap="round"/>
                  <v:path arrowok="t" textboxrect="0,0,924877,0"/>
                </v:shape>
                <v:shape id="Shape 745" o:spid="_x0000_s1055" style="position:absolute;left:20700;top:2939;width:805;height:661;visibility:visible;mso-wrap-style:square;v-text-anchor:top" coordsize="80491,66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" path="m12456,223l70300,2034v6634,213,10191,7907,6041,13089l40179,60315c35552,66093,26468,64996,23361,58267l3094,14358c,7643,5050,,12456,223xe" fillcolor="#b95a4e" stroked="f" strokeweight="0">
                  <v:stroke endcap="round"/>
                  <v:path arrowok="t" textboxrect="0,0,80491,66093"/>
                </v:shape>
                <v:shape id="Shape 746" o:spid="_x0000_s1056" style="position:absolute;left:14779;top:3234;width:6200;height:2861;visibility:visible;mso-wrap-style:square;v-text-anchor:top" coordsize="619951,286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" path="m,286086l619951,,,286086xe" fillcolor="#b95a4e" strokecolor="#b95a4e" strokeweight=".79953mm">
                  <v:stroke endcap="round"/>
                  <v:path arrowok="t" textboxrect="0,0,619951,286086"/>
                </v:shape>
                <v:shape id="Shape 747" o:spid="_x0000_s1057" style="position:absolute;left:4964;top:11298;width:769;height:768;visibility:visible;mso-wrap-style:square;v-text-anchor:top" coordsize="76829,76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" path="m38406,c59628,,76829,17201,76829,38420v,21208,-17201,38409,-38423,38409c17201,76829,,59628,,38420,,17201,17201,,38406,xe" fillcolor="#999" strokecolor="#4d4d4d" strokeweight=".39978mm">
                  <v:stroke endcap="round"/>
                  <v:path arrowok="t" textboxrect="0,0,76829,76829"/>
                </v:shape>
                <v:shape id="Shape 748" o:spid="_x0000_s1058" style="position:absolute;left:1707;top:5832;width:1508;height:1508;visibility:visible;mso-wrap-style:square;v-text-anchor:top" coordsize="150777,150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" path="m75390,v41635,,75387,33755,75387,75390c150777,117022,117025,150777,75390,150777,33756,150777,,117022,,75390,,33755,33756,,75390,xe" fillcolor="#a3b562" strokecolor="#77853d" strokeweight=".7845mm">
                  <v:stroke endcap="round"/>
                  <v:path arrowok="t" textboxrect="0,0,150777,150777"/>
                </v:shape>
                <v:shape id="Shape 749" o:spid="_x0000_s1059" style="position:absolute;left:21686;top:1750;width:1508;height:1508;visibility:visible;mso-wrap-style:square;v-text-anchor:top" coordsize="150778,15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" path="m75387,v41635,,75391,33742,75391,75377c150778,117012,117022,150764,75387,150764,33752,150764,,117012,,75377,,33742,33752,,75387,xe" fillcolor="#b95a4e" strokecolor="#92433a" strokeweight=".78461mm">
                  <v:stroke endcap="round"/>
                  <v:path arrowok="t" textboxrect="0,0,150778,150764"/>
                </v:shape>
                <v:rect id="Rectangle 750" o:spid="_x0000_s1060" style="position:absolute;left:17962;width:12904;height:2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wGvwQAAANwAAAAPAAAAZHJzL2Rvd25yZXYueG1sRE/LisIw&#10;FN0L/kO4gjtNHdD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GrDAa/BAAAA3AAAAA8AAAAA&#10;AAAAAAAAAAAABwIAAGRycy9kb3ducmV2LnhtbFBLBQYAAAAAAwADALcAAAD1AgAAAAA=&#10;" filled="f" stroked="f">
                  <v:textbox inset="0,0,0,0">
                    <w:txbxContent>
                      <w:p w14:paraId="5592A787" w14:textId="77777777" w:rsidR="000B4D66" w:rsidRDefault="00000000">
                        <w:pPr>
                          <w:spacing w:after="160" w:line="259" w:lineRule="auto"/>
                          <w:ind w:left="0" w:firstLine="0"/>
                          <w:jc w:val="left"/>
                        </w:pPr>
                        <w:r>
                          <w:rPr>
                            <w:rFonts w:ascii="Arial" w:eastAsia="Arial" w:hAnsi="Arial" w:cs="Arial"/>
                            <w:b/>
                            <w:color w:val="B95A4E"/>
                            <w:sz w:val="21"/>
                          </w:rPr>
                          <w:t>Photo-Electron</w:t>
                        </w:r>
                      </w:p>
                    </w:txbxContent>
                  </v:textbox>
                </v:rect>
                <v:rect id="Rectangle 751" o:spid="_x0000_s1061" style="position:absolute;top:2360;width:6902;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6Q0xgAAANwAAAAPAAAAZHJzL2Rvd25yZXYueG1sRI9Ba8JA&#10;FITvBf/D8gRvdaNg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BY+kNMYAAADcAAAA&#10;DwAAAAAAAAAAAAAAAAAHAgAAZHJzL2Rvd25yZXYueG1sUEsFBgAAAAADAAMAtwAAAPoCAAAAAA==&#10;" filled="f" stroked="f">
                  <v:textbox inset="0,0,0,0">
                    <w:txbxContent>
                      <w:p w14:paraId="718645A3" w14:textId="77777777" w:rsidR="000B4D66" w:rsidRDefault="00000000">
                        <w:pPr>
                          <w:spacing w:after="160" w:line="259" w:lineRule="auto"/>
                          <w:ind w:left="0" w:firstLine="0"/>
                          <w:jc w:val="left"/>
                        </w:pPr>
                        <w:r>
                          <w:rPr>
                            <w:rFonts w:ascii="Arial" w:eastAsia="Arial" w:hAnsi="Arial" w:cs="Arial"/>
                            <w:b/>
                            <w:color w:val="A3B562"/>
                            <w:sz w:val="21"/>
                          </w:rPr>
                          <w:t>Incident</w:t>
                        </w:r>
                      </w:p>
                    </w:txbxContent>
                  </v:textbox>
                </v:rect>
                <v:rect id="Rectangle 752" o:spid="_x0000_s1062" style="position:absolute;left:264;top:3765;width:6200;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TpD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D1XTpDxQAAANwAAAAP&#10;AAAAAAAAAAAAAAAAAAcCAABkcnMvZG93bnJldi54bWxQSwUGAAAAAAMAAwC3AAAA+QIAAAAA&#10;" filled="f" stroked="f">
                  <v:textbox inset="0,0,0,0">
                    <w:txbxContent>
                      <w:p w14:paraId="4160C1BA" w14:textId="77777777" w:rsidR="000B4D66" w:rsidRDefault="00000000">
                        <w:pPr>
                          <w:spacing w:after="160" w:line="259" w:lineRule="auto"/>
                          <w:ind w:left="0" w:firstLine="0"/>
                          <w:jc w:val="left"/>
                        </w:pPr>
                        <w:r>
                          <w:rPr>
                            <w:rFonts w:ascii="Arial" w:eastAsia="Arial" w:hAnsi="Arial" w:cs="Arial"/>
                            <w:b/>
                            <w:color w:val="A3B562"/>
                            <w:sz w:val="21"/>
                          </w:rPr>
                          <w:t>Photon</w:t>
                        </w:r>
                      </w:p>
                    </w:txbxContent>
                  </v:textbox>
                </v:rect>
                <w10:wrap type="square"/>
              </v:group>
            </w:pict>
          </mc:Fallback>
        </mc:AlternateContent>
      </w:r>
      <w:r>
        <w:rPr>
          <w:rFonts w:ascii="Arial" w:eastAsia="Arial" w:hAnsi="Arial" w:cs="Arial"/>
          <w:b/>
          <w:color w:val="F19950"/>
          <w:sz w:val="21"/>
        </w:rPr>
        <w:t>Scattered</w:t>
      </w:r>
    </w:p>
    <w:p w14:paraId="14D3A72B" w14:textId="77777777" w:rsidR="000B4D66" w:rsidRDefault="00000000">
      <w:pPr>
        <w:pStyle w:val="Heading2"/>
        <w:tabs>
          <w:tab w:val="center" w:pos="2231"/>
          <w:tab w:val="center" w:pos="6615"/>
        </w:tabs>
        <w:spacing w:after="935"/>
        <w:ind w:left="0" w:firstLine="0"/>
      </w:pPr>
      <w:r>
        <w:rPr>
          <w:sz w:val="22"/>
        </w:rPr>
        <w:tab/>
      </w:r>
      <w:r>
        <w:rPr>
          <w:noProof/>
          <w:sz w:val="22"/>
        </w:rPr>
        <mc:AlternateContent>
          <mc:Choice Requires="wpg">
            <w:drawing>
              <wp:inline distT="0" distB="0" distL="0" distR="0" wp14:anchorId="34CF7A5B" wp14:editId="1695C7EF">
                <wp:extent cx="2466252" cy="1739761"/>
                <wp:effectExtent l="0" t="0" r="0" b="0"/>
                <wp:docPr id="23728" name="Group 23728"/>
                <wp:cNvGraphicFramePr/>
                <a:graphic xmlns:a="http://schemas.openxmlformats.org/drawingml/2006/main">
                  <a:graphicData uri="http://schemas.microsoft.com/office/word/2010/wordprocessingGroup">
                    <wpg:wgp>
                      <wpg:cNvGrpSpPr/>
                      <wpg:grpSpPr>
                        <a:xfrm>
                          <a:off x="0" y="0"/>
                          <a:ext cx="2466252" cy="1739761"/>
                          <a:chOff x="0" y="0"/>
                          <a:chExt cx="2466252" cy="1739761"/>
                        </a:xfrm>
                      </wpg:grpSpPr>
                      <wps:wsp>
                        <wps:cNvPr id="672" name="Shape 672"/>
                        <wps:cNvSpPr/>
                        <wps:spPr>
                          <a:xfrm>
                            <a:off x="1121057" y="863843"/>
                            <a:ext cx="289759" cy="289776"/>
                          </a:xfrm>
                          <a:custGeom>
                            <a:avLst/>
                            <a:gdLst/>
                            <a:ahLst/>
                            <a:cxnLst/>
                            <a:rect l="0" t="0" r="0" b="0"/>
                            <a:pathLst>
                              <a:path w="289759" h="289776">
                                <a:moveTo>
                                  <a:pt x="144878" y="0"/>
                                </a:moveTo>
                                <a:cubicBezTo>
                                  <a:pt x="224895" y="0"/>
                                  <a:pt x="289759" y="64864"/>
                                  <a:pt x="289759" y="144881"/>
                                </a:cubicBezTo>
                                <a:cubicBezTo>
                                  <a:pt x="289759" y="224898"/>
                                  <a:pt x="224895" y="289776"/>
                                  <a:pt x="144878" y="289776"/>
                                </a:cubicBezTo>
                                <a:cubicBezTo>
                                  <a:pt x="64864" y="289776"/>
                                  <a:pt x="0" y="224898"/>
                                  <a:pt x="0" y="144881"/>
                                </a:cubicBezTo>
                                <a:cubicBezTo>
                                  <a:pt x="0" y="64864"/>
                                  <a:pt x="64864" y="0"/>
                                  <a:pt x="144878" y="0"/>
                                </a:cubicBezTo>
                                <a:close/>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73" name="Shape 673"/>
                        <wps:cNvSpPr/>
                        <wps:spPr>
                          <a:xfrm>
                            <a:off x="978105" y="720895"/>
                            <a:ext cx="575662" cy="575659"/>
                          </a:xfrm>
                          <a:custGeom>
                            <a:avLst/>
                            <a:gdLst/>
                            <a:ahLst/>
                            <a:cxnLst/>
                            <a:rect l="0" t="0" r="0" b="0"/>
                            <a:pathLst>
                              <a:path w="575662" h="575659">
                                <a:moveTo>
                                  <a:pt x="575662" y="287830"/>
                                </a:moveTo>
                                <a:cubicBezTo>
                                  <a:pt x="575662" y="446804"/>
                                  <a:pt x="446791" y="575659"/>
                                  <a:pt x="287830" y="575659"/>
                                </a:cubicBezTo>
                                <a:cubicBezTo>
                                  <a:pt x="128871" y="575659"/>
                                  <a:pt x="0" y="446804"/>
                                  <a:pt x="0" y="287830"/>
                                </a:cubicBezTo>
                                <a:cubicBezTo>
                                  <a:pt x="0" y="128868"/>
                                  <a:pt x="128871" y="0"/>
                                  <a:pt x="287830" y="0"/>
                                </a:cubicBezTo>
                                <a:cubicBezTo>
                                  <a:pt x="446791" y="0"/>
                                  <a:pt x="575662" y="128868"/>
                                  <a:pt x="575662" y="287830"/>
                                </a:cubicBezTo>
                                <a:close/>
                              </a:path>
                            </a:pathLst>
                          </a:custGeom>
                          <a:ln w="15719" cap="rnd">
                            <a:round/>
                          </a:ln>
                        </wps:spPr>
                        <wps:style>
                          <a:lnRef idx="1">
                            <a:srgbClr val="ECECEC"/>
                          </a:lnRef>
                          <a:fillRef idx="0">
                            <a:srgbClr val="000000">
                              <a:alpha val="0"/>
                            </a:srgbClr>
                          </a:fillRef>
                          <a:effectRef idx="0">
                            <a:scrgbClr r="0" g="0" b="0"/>
                          </a:effectRef>
                          <a:fontRef idx="none"/>
                        </wps:style>
                        <wps:bodyPr/>
                      </wps:wsp>
                      <wps:wsp>
                        <wps:cNvPr id="675" name="Shape 675"/>
                        <wps:cNvSpPr/>
                        <wps:spPr>
                          <a:xfrm>
                            <a:off x="774865" y="517669"/>
                            <a:ext cx="982139" cy="982125"/>
                          </a:xfrm>
                          <a:custGeom>
                            <a:avLst/>
                            <a:gdLst/>
                            <a:ahLst/>
                            <a:cxnLst/>
                            <a:rect l="0" t="0" r="0" b="0"/>
                            <a:pathLst>
                              <a:path w="982139" h="982125">
                                <a:moveTo>
                                  <a:pt x="982139" y="491056"/>
                                </a:moveTo>
                                <a:cubicBezTo>
                                  <a:pt x="982139" y="762267"/>
                                  <a:pt x="762280" y="982125"/>
                                  <a:pt x="491069" y="982125"/>
                                </a:cubicBezTo>
                                <a:cubicBezTo>
                                  <a:pt x="219862" y="982125"/>
                                  <a:pt x="0" y="762267"/>
                                  <a:pt x="0" y="491056"/>
                                </a:cubicBezTo>
                                <a:cubicBezTo>
                                  <a:pt x="0" y="219858"/>
                                  <a:pt x="219862" y="0"/>
                                  <a:pt x="491069" y="0"/>
                                </a:cubicBezTo>
                                <a:cubicBezTo>
                                  <a:pt x="762280" y="0"/>
                                  <a:pt x="982139" y="219858"/>
                                  <a:pt x="982139" y="491056"/>
                                </a:cubicBezTo>
                                <a:close/>
                              </a:path>
                            </a:pathLst>
                          </a:custGeom>
                          <a:ln w="23986" cap="rnd">
                            <a:round/>
                          </a:ln>
                        </wps:spPr>
                        <wps:style>
                          <a:lnRef idx="1">
                            <a:srgbClr val="ECECEC"/>
                          </a:lnRef>
                          <a:fillRef idx="0">
                            <a:srgbClr val="000000">
                              <a:alpha val="0"/>
                            </a:srgbClr>
                          </a:fillRef>
                          <a:effectRef idx="0">
                            <a:scrgbClr r="0" g="0" b="0"/>
                          </a:effectRef>
                          <a:fontRef idx="none"/>
                        </wps:style>
                        <wps:bodyPr/>
                      </wps:wsp>
                      <wps:wsp>
                        <wps:cNvPr id="677" name="Shape 677"/>
                        <wps:cNvSpPr/>
                        <wps:spPr>
                          <a:xfrm>
                            <a:off x="534899" y="277688"/>
                            <a:ext cx="1462076" cy="1462072"/>
                          </a:xfrm>
                          <a:custGeom>
                            <a:avLst/>
                            <a:gdLst/>
                            <a:ahLst/>
                            <a:cxnLst/>
                            <a:rect l="0" t="0" r="0" b="0"/>
                            <a:pathLst>
                              <a:path w="1462076" h="1462072">
                                <a:moveTo>
                                  <a:pt x="1462076" y="731036"/>
                                </a:moveTo>
                                <a:cubicBezTo>
                                  <a:pt x="1462076" y="1134777"/>
                                  <a:pt x="1134781" y="1462072"/>
                                  <a:pt x="731036" y="1462072"/>
                                </a:cubicBezTo>
                                <a:cubicBezTo>
                                  <a:pt x="327295" y="1462072"/>
                                  <a:pt x="0" y="1134777"/>
                                  <a:pt x="0" y="731036"/>
                                </a:cubicBezTo>
                                <a:cubicBezTo>
                                  <a:pt x="0" y="327295"/>
                                  <a:pt x="327295" y="0"/>
                                  <a:pt x="731036" y="0"/>
                                </a:cubicBezTo>
                                <a:cubicBezTo>
                                  <a:pt x="1134781" y="0"/>
                                  <a:pt x="1462076" y="327295"/>
                                  <a:pt x="1462076" y="731036"/>
                                </a:cubicBezTo>
                                <a:close/>
                              </a:path>
                            </a:pathLst>
                          </a:custGeom>
                          <a:ln w="35088" cap="rnd">
                            <a:round/>
                          </a:ln>
                        </wps:spPr>
                        <wps:style>
                          <a:lnRef idx="1">
                            <a:srgbClr val="ECECEC"/>
                          </a:lnRef>
                          <a:fillRef idx="0">
                            <a:srgbClr val="000000">
                              <a:alpha val="0"/>
                            </a:srgbClr>
                          </a:fillRef>
                          <a:effectRef idx="0">
                            <a:scrgbClr r="0" g="0" b="0"/>
                          </a:effectRef>
                          <a:fontRef idx="none"/>
                        </wps:style>
                        <wps:bodyPr/>
                      </wps:wsp>
                      <wps:wsp>
                        <wps:cNvPr id="679" name="Shape 679"/>
                        <wps:cNvSpPr/>
                        <wps:spPr>
                          <a:xfrm>
                            <a:off x="1195875" y="901380"/>
                            <a:ext cx="42190" cy="42190"/>
                          </a:xfrm>
                          <a:custGeom>
                            <a:avLst/>
                            <a:gdLst/>
                            <a:ahLst/>
                            <a:cxnLst/>
                            <a:rect l="0" t="0" r="0" b="0"/>
                            <a:pathLst>
                              <a:path w="42190" h="42190">
                                <a:moveTo>
                                  <a:pt x="21090" y="0"/>
                                </a:moveTo>
                                <a:cubicBezTo>
                                  <a:pt x="32750" y="0"/>
                                  <a:pt x="42190" y="9440"/>
                                  <a:pt x="42190" y="21103"/>
                                </a:cubicBezTo>
                                <a:cubicBezTo>
                                  <a:pt x="42190" y="32750"/>
                                  <a:pt x="32750" y="42190"/>
                                  <a:pt x="21090" y="42190"/>
                                </a:cubicBezTo>
                                <a:cubicBezTo>
                                  <a:pt x="9440" y="42190"/>
                                  <a:pt x="0" y="32750"/>
                                  <a:pt x="0" y="21103"/>
                                </a:cubicBezTo>
                                <a:cubicBezTo>
                                  <a:pt x="0" y="9440"/>
                                  <a:pt x="9440" y="0"/>
                                  <a:pt x="21090" y="0"/>
                                </a:cubicBezTo>
                                <a:close/>
                              </a:path>
                            </a:pathLst>
                          </a:custGeom>
                          <a:ln w="0" cap="rnd">
                            <a:round/>
                          </a:ln>
                        </wps:spPr>
                        <wps:style>
                          <a:lnRef idx="0">
                            <a:srgbClr val="000000">
                              <a:alpha val="0"/>
                            </a:srgbClr>
                          </a:lnRef>
                          <a:fillRef idx="1">
                            <a:srgbClr val="333333"/>
                          </a:fillRef>
                          <a:effectRef idx="0">
                            <a:scrgbClr r="0" g="0" b="0"/>
                          </a:effectRef>
                          <a:fontRef idx="none"/>
                        </wps:style>
                        <wps:bodyPr/>
                      </wps:wsp>
                      <wps:wsp>
                        <wps:cNvPr id="680" name="Shape 680"/>
                        <wps:cNvSpPr/>
                        <wps:spPr>
                          <a:xfrm>
                            <a:off x="1247586" y="885052"/>
                            <a:ext cx="42187" cy="42190"/>
                          </a:xfrm>
                          <a:custGeom>
                            <a:avLst/>
                            <a:gdLst/>
                            <a:ahLst/>
                            <a:cxnLst/>
                            <a:rect l="0" t="0" r="0" b="0"/>
                            <a:pathLst>
                              <a:path w="42187" h="42190">
                                <a:moveTo>
                                  <a:pt x="21100" y="0"/>
                                </a:moveTo>
                                <a:cubicBezTo>
                                  <a:pt x="32747" y="0"/>
                                  <a:pt x="42187" y="9440"/>
                                  <a:pt x="42187" y="21087"/>
                                </a:cubicBezTo>
                                <a:cubicBezTo>
                                  <a:pt x="42187" y="32750"/>
                                  <a:pt x="32747" y="42190"/>
                                  <a:pt x="21100" y="42190"/>
                                </a:cubicBezTo>
                                <a:cubicBezTo>
                                  <a:pt x="9453" y="42190"/>
                                  <a:pt x="0" y="32750"/>
                                  <a:pt x="0" y="21087"/>
                                </a:cubicBezTo>
                                <a:cubicBezTo>
                                  <a:pt x="0" y="9440"/>
                                  <a:pt x="9453" y="0"/>
                                  <a:pt x="21100" y="0"/>
                                </a:cubicBezTo>
                                <a:close/>
                              </a:path>
                            </a:pathLst>
                          </a:custGeom>
                          <a:ln w="0" cap="rnd">
                            <a:round/>
                          </a:ln>
                        </wps:spPr>
                        <wps:style>
                          <a:lnRef idx="0">
                            <a:srgbClr val="000000">
                              <a:alpha val="0"/>
                            </a:srgbClr>
                          </a:lnRef>
                          <a:fillRef idx="1">
                            <a:srgbClr val="333333"/>
                          </a:fillRef>
                          <a:effectRef idx="0">
                            <a:scrgbClr r="0" g="0" b="0"/>
                          </a:effectRef>
                          <a:fontRef idx="none"/>
                        </wps:style>
                        <wps:bodyPr/>
                      </wps:wsp>
                      <wps:wsp>
                        <wps:cNvPr id="681" name="Shape 681"/>
                        <wps:cNvSpPr/>
                        <wps:spPr>
                          <a:xfrm>
                            <a:off x="1239426" y="947655"/>
                            <a:ext cx="42190" cy="42190"/>
                          </a:xfrm>
                          <a:custGeom>
                            <a:avLst/>
                            <a:gdLst/>
                            <a:ahLst/>
                            <a:cxnLst/>
                            <a:rect l="0" t="0" r="0" b="0"/>
                            <a:pathLst>
                              <a:path w="42190" h="42190">
                                <a:moveTo>
                                  <a:pt x="21090" y="0"/>
                                </a:moveTo>
                                <a:cubicBezTo>
                                  <a:pt x="32750" y="0"/>
                                  <a:pt x="42190" y="9440"/>
                                  <a:pt x="42190" y="21090"/>
                                </a:cubicBezTo>
                                <a:cubicBezTo>
                                  <a:pt x="42190" y="32750"/>
                                  <a:pt x="32750" y="42190"/>
                                  <a:pt x="21090" y="42190"/>
                                </a:cubicBezTo>
                                <a:cubicBezTo>
                                  <a:pt x="9440" y="42190"/>
                                  <a:pt x="0" y="32750"/>
                                  <a:pt x="0" y="21090"/>
                                </a:cubicBezTo>
                                <a:cubicBezTo>
                                  <a:pt x="0" y="9440"/>
                                  <a:pt x="9440" y="0"/>
                                  <a:pt x="21090" y="0"/>
                                </a:cubicBezTo>
                                <a:close/>
                              </a:path>
                            </a:pathLst>
                          </a:custGeom>
                          <a:ln w="0" cap="rnd">
                            <a:round/>
                          </a:ln>
                        </wps:spPr>
                        <wps:style>
                          <a:lnRef idx="0">
                            <a:srgbClr val="000000">
                              <a:alpha val="0"/>
                            </a:srgbClr>
                          </a:lnRef>
                          <a:fillRef idx="1">
                            <a:srgbClr val="333333"/>
                          </a:fillRef>
                          <a:effectRef idx="0">
                            <a:scrgbClr r="0" g="0" b="0"/>
                          </a:effectRef>
                          <a:fontRef idx="none"/>
                        </wps:style>
                        <wps:bodyPr/>
                      </wps:wsp>
                      <wps:wsp>
                        <wps:cNvPr id="682" name="Shape 682"/>
                        <wps:cNvSpPr/>
                        <wps:spPr>
                          <a:xfrm>
                            <a:off x="1178187" y="998002"/>
                            <a:ext cx="42190" cy="42190"/>
                          </a:xfrm>
                          <a:custGeom>
                            <a:avLst/>
                            <a:gdLst/>
                            <a:ahLst/>
                            <a:cxnLst/>
                            <a:rect l="0" t="0" r="0" b="0"/>
                            <a:pathLst>
                              <a:path w="42190" h="42190">
                                <a:moveTo>
                                  <a:pt x="21087" y="0"/>
                                </a:moveTo>
                                <a:cubicBezTo>
                                  <a:pt x="32747" y="0"/>
                                  <a:pt x="42190" y="9453"/>
                                  <a:pt x="42190" y="21100"/>
                                </a:cubicBezTo>
                                <a:cubicBezTo>
                                  <a:pt x="42190" y="32750"/>
                                  <a:pt x="32747" y="42190"/>
                                  <a:pt x="21087" y="42190"/>
                                </a:cubicBezTo>
                                <a:cubicBezTo>
                                  <a:pt x="9440" y="42190"/>
                                  <a:pt x="0" y="32750"/>
                                  <a:pt x="0" y="21100"/>
                                </a:cubicBezTo>
                                <a:cubicBezTo>
                                  <a:pt x="0" y="9453"/>
                                  <a:pt x="9440" y="0"/>
                                  <a:pt x="21087" y="0"/>
                                </a:cubicBezTo>
                                <a:close/>
                              </a:path>
                            </a:pathLst>
                          </a:custGeom>
                          <a:ln w="0" cap="rnd">
                            <a:round/>
                          </a:ln>
                        </wps:spPr>
                        <wps:style>
                          <a:lnRef idx="0">
                            <a:srgbClr val="000000">
                              <a:alpha val="0"/>
                            </a:srgbClr>
                          </a:lnRef>
                          <a:fillRef idx="1">
                            <a:srgbClr val="333333"/>
                          </a:fillRef>
                          <a:effectRef idx="0">
                            <a:scrgbClr r="0" g="0" b="0"/>
                          </a:effectRef>
                          <a:fontRef idx="none"/>
                        </wps:style>
                        <wps:bodyPr/>
                      </wps:wsp>
                      <wps:wsp>
                        <wps:cNvPr id="683" name="Shape 683"/>
                        <wps:cNvSpPr/>
                        <wps:spPr>
                          <a:xfrm>
                            <a:off x="1232619" y="1064690"/>
                            <a:ext cx="42190" cy="42190"/>
                          </a:xfrm>
                          <a:custGeom>
                            <a:avLst/>
                            <a:gdLst/>
                            <a:ahLst/>
                            <a:cxnLst/>
                            <a:rect l="0" t="0" r="0" b="0"/>
                            <a:pathLst>
                              <a:path w="42190" h="42190">
                                <a:moveTo>
                                  <a:pt x="21100" y="0"/>
                                </a:moveTo>
                                <a:cubicBezTo>
                                  <a:pt x="32747" y="0"/>
                                  <a:pt x="42190" y="9453"/>
                                  <a:pt x="42190" y="21104"/>
                                </a:cubicBezTo>
                                <a:cubicBezTo>
                                  <a:pt x="42190" y="32750"/>
                                  <a:pt x="32747" y="42190"/>
                                  <a:pt x="21100" y="42190"/>
                                </a:cubicBezTo>
                                <a:cubicBezTo>
                                  <a:pt x="9453" y="42190"/>
                                  <a:pt x="0" y="32750"/>
                                  <a:pt x="0" y="21104"/>
                                </a:cubicBezTo>
                                <a:cubicBezTo>
                                  <a:pt x="0" y="9453"/>
                                  <a:pt x="9453" y="0"/>
                                  <a:pt x="21100" y="0"/>
                                </a:cubicBezTo>
                                <a:close/>
                              </a:path>
                            </a:pathLst>
                          </a:custGeom>
                          <a:ln w="0" cap="rnd">
                            <a:round/>
                          </a:ln>
                        </wps:spPr>
                        <wps:style>
                          <a:lnRef idx="0">
                            <a:srgbClr val="000000">
                              <a:alpha val="0"/>
                            </a:srgbClr>
                          </a:lnRef>
                          <a:fillRef idx="1">
                            <a:srgbClr val="333333"/>
                          </a:fillRef>
                          <a:effectRef idx="0">
                            <a:scrgbClr r="0" g="0" b="0"/>
                          </a:effectRef>
                          <a:fontRef idx="none"/>
                        </wps:style>
                        <wps:bodyPr/>
                      </wps:wsp>
                      <wps:wsp>
                        <wps:cNvPr id="684" name="Shape 684"/>
                        <wps:cNvSpPr/>
                        <wps:spPr>
                          <a:xfrm>
                            <a:off x="1331963" y="1034756"/>
                            <a:ext cx="42190" cy="42190"/>
                          </a:xfrm>
                          <a:custGeom>
                            <a:avLst/>
                            <a:gdLst/>
                            <a:ahLst/>
                            <a:cxnLst/>
                            <a:rect l="0" t="0" r="0" b="0"/>
                            <a:pathLst>
                              <a:path w="42190" h="42190">
                                <a:moveTo>
                                  <a:pt x="21103" y="0"/>
                                </a:moveTo>
                                <a:cubicBezTo>
                                  <a:pt x="32750" y="0"/>
                                  <a:pt x="42190" y="9443"/>
                                  <a:pt x="42190" y="21090"/>
                                </a:cubicBezTo>
                                <a:cubicBezTo>
                                  <a:pt x="42190" y="32736"/>
                                  <a:pt x="32750" y="42190"/>
                                  <a:pt x="21103" y="42190"/>
                                </a:cubicBezTo>
                                <a:cubicBezTo>
                                  <a:pt x="9453" y="42190"/>
                                  <a:pt x="0" y="32736"/>
                                  <a:pt x="0" y="21090"/>
                                </a:cubicBezTo>
                                <a:cubicBezTo>
                                  <a:pt x="0" y="9443"/>
                                  <a:pt x="9453" y="0"/>
                                  <a:pt x="21103" y="0"/>
                                </a:cubicBezTo>
                                <a:close/>
                              </a:path>
                            </a:pathLst>
                          </a:custGeom>
                          <a:ln w="0" cap="rnd">
                            <a:round/>
                          </a:ln>
                        </wps:spPr>
                        <wps:style>
                          <a:lnRef idx="0">
                            <a:srgbClr val="000000">
                              <a:alpha val="0"/>
                            </a:srgbClr>
                          </a:lnRef>
                          <a:fillRef idx="1">
                            <a:srgbClr val="333333"/>
                          </a:fillRef>
                          <a:effectRef idx="0">
                            <a:scrgbClr r="0" g="0" b="0"/>
                          </a:effectRef>
                          <a:fontRef idx="none"/>
                        </wps:style>
                        <wps:bodyPr/>
                      </wps:wsp>
                      <wps:wsp>
                        <wps:cNvPr id="685" name="Shape 685"/>
                        <wps:cNvSpPr/>
                        <wps:spPr>
                          <a:xfrm>
                            <a:off x="1258478" y="1011622"/>
                            <a:ext cx="42190" cy="42187"/>
                          </a:xfrm>
                          <a:custGeom>
                            <a:avLst/>
                            <a:gdLst/>
                            <a:ahLst/>
                            <a:cxnLst/>
                            <a:rect l="0" t="0" r="0" b="0"/>
                            <a:pathLst>
                              <a:path w="42190" h="42187">
                                <a:moveTo>
                                  <a:pt x="21090" y="0"/>
                                </a:moveTo>
                                <a:cubicBezTo>
                                  <a:pt x="32750" y="0"/>
                                  <a:pt x="42190" y="9440"/>
                                  <a:pt x="42190" y="21087"/>
                                </a:cubicBezTo>
                                <a:cubicBezTo>
                                  <a:pt x="42190" y="32733"/>
                                  <a:pt x="32750" y="42187"/>
                                  <a:pt x="21090" y="42187"/>
                                </a:cubicBezTo>
                                <a:cubicBezTo>
                                  <a:pt x="9440" y="42187"/>
                                  <a:pt x="0" y="32733"/>
                                  <a:pt x="0" y="21087"/>
                                </a:cubicBezTo>
                                <a:cubicBezTo>
                                  <a:pt x="0" y="9440"/>
                                  <a:pt x="9440" y="0"/>
                                  <a:pt x="21090" y="0"/>
                                </a:cubicBezTo>
                                <a:close/>
                              </a:path>
                            </a:pathLst>
                          </a:custGeom>
                          <a:ln w="0" cap="rnd">
                            <a:round/>
                          </a:ln>
                        </wps:spPr>
                        <wps:style>
                          <a:lnRef idx="0">
                            <a:srgbClr val="000000">
                              <a:alpha val="0"/>
                            </a:srgbClr>
                          </a:lnRef>
                          <a:fillRef idx="1">
                            <a:srgbClr val="333333"/>
                          </a:fillRef>
                          <a:effectRef idx="0">
                            <a:scrgbClr r="0" g="0" b="0"/>
                          </a:effectRef>
                          <a:fontRef idx="none"/>
                        </wps:style>
                        <wps:bodyPr/>
                      </wps:wsp>
                      <wps:wsp>
                        <wps:cNvPr id="686" name="Shape 686"/>
                        <wps:cNvSpPr/>
                        <wps:spPr>
                          <a:xfrm>
                            <a:off x="1303393" y="939484"/>
                            <a:ext cx="42190" cy="42190"/>
                          </a:xfrm>
                          <a:custGeom>
                            <a:avLst/>
                            <a:gdLst/>
                            <a:ahLst/>
                            <a:cxnLst/>
                            <a:rect l="0" t="0" r="0" b="0"/>
                            <a:pathLst>
                              <a:path w="42190" h="42190">
                                <a:moveTo>
                                  <a:pt x="21087" y="0"/>
                                </a:moveTo>
                                <a:cubicBezTo>
                                  <a:pt x="32737" y="0"/>
                                  <a:pt x="42190" y="9453"/>
                                  <a:pt x="42190" y="21100"/>
                                </a:cubicBezTo>
                                <a:cubicBezTo>
                                  <a:pt x="42190" y="32750"/>
                                  <a:pt x="32737" y="42190"/>
                                  <a:pt x="21087" y="42190"/>
                                </a:cubicBezTo>
                                <a:cubicBezTo>
                                  <a:pt x="9440" y="42190"/>
                                  <a:pt x="0" y="32750"/>
                                  <a:pt x="0" y="21100"/>
                                </a:cubicBezTo>
                                <a:cubicBezTo>
                                  <a:pt x="0" y="9453"/>
                                  <a:pt x="9440" y="0"/>
                                  <a:pt x="21087" y="0"/>
                                </a:cubicBezTo>
                                <a:close/>
                              </a:path>
                            </a:pathLst>
                          </a:custGeom>
                          <a:ln w="0" cap="rnd">
                            <a:round/>
                          </a:ln>
                        </wps:spPr>
                        <wps:style>
                          <a:lnRef idx="0">
                            <a:srgbClr val="000000">
                              <a:alpha val="0"/>
                            </a:srgbClr>
                          </a:lnRef>
                          <a:fillRef idx="1">
                            <a:srgbClr val="333333"/>
                          </a:fillRef>
                          <a:effectRef idx="0">
                            <a:scrgbClr r="0" g="0" b="0"/>
                          </a:effectRef>
                          <a:fontRef idx="none"/>
                        </wps:style>
                        <wps:bodyPr/>
                      </wps:wsp>
                      <wps:wsp>
                        <wps:cNvPr id="687" name="Shape 687"/>
                        <wps:cNvSpPr/>
                        <wps:spPr>
                          <a:xfrm>
                            <a:off x="1152325" y="950379"/>
                            <a:ext cx="42190" cy="42190"/>
                          </a:xfrm>
                          <a:custGeom>
                            <a:avLst/>
                            <a:gdLst/>
                            <a:ahLst/>
                            <a:cxnLst/>
                            <a:rect l="0" t="0" r="0" b="0"/>
                            <a:pathLst>
                              <a:path w="42190" h="42190">
                                <a:moveTo>
                                  <a:pt x="21100" y="0"/>
                                </a:moveTo>
                                <a:cubicBezTo>
                                  <a:pt x="32750" y="0"/>
                                  <a:pt x="42190" y="9440"/>
                                  <a:pt x="42190" y="21087"/>
                                </a:cubicBezTo>
                                <a:cubicBezTo>
                                  <a:pt x="42190" y="32737"/>
                                  <a:pt x="32750" y="42190"/>
                                  <a:pt x="21100" y="42190"/>
                                </a:cubicBezTo>
                                <a:cubicBezTo>
                                  <a:pt x="9440" y="42190"/>
                                  <a:pt x="0" y="32737"/>
                                  <a:pt x="0" y="21087"/>
                                </a:cubicBezTo>
                                <a:cubicBezTo>
                                  <a:pt x="0" y="9440"/>
                                  <a:pt x="9440" y="0"/>
                                  <a:pt x="21100" y="0"/>
                                </a:cubicBezTo>
                                <a:close/>
                              </a:path>
                            </a:pathLst>
                          </a:custGeom>
                          <a:ln w="0" cap="rnd">
                            <a:round/>
                          </a:ln>
                        </wps:spPr>
                        <wps:style>
                          <a:lnRef idx="0">
                            <a:srgbClr val="000000">
                              <a:alpha val="0"/>
                            </a:srgbClr>
                          </a:lnRef>
                          <a:fillRef idx="1">
                            <a:srgbClr val="333333"/>
                          </a:fillRef>
                          <a:effectRef idx="0">
                            <a:scrgbClr r="0" g="0" b="0"/>
                          </a:effectRef>
                          <a:fontRef idx="none"/>
                        </wps:style>
                        <wps:bodyPr/>
                      </wps:wsp>
                      <wps:wsp>
                        <wps:cNvPr id="688" name="Shape 688"/>
                        <wps:cNvSpPr/>
                        <wps:spPr>
                          <a:xfrm>
                            <a:off x="1292498" y="1076946"/>
                            <a:ext cx="42190" cy="42190"/>
                          </a:xfrm>
                          <a:custGeom>
                            <a:avLst/>
                            <a:gdLst/>
                            <a:ahLst/>
                            <a:cxnLst/>
                            <a:rect l="0" t="0" r="0" b="0"/>
                            <a:pathLst>
                              <a:path w="42190" h="42190">
                                <a:moveTo>
                                  <a:pt x="21100" y="0"/>
                                </a:moveTo>
                                <a:cubicBezTo>
                                  <a:pt x="32750" y="0"/>
                                  <a:pt x="42190" y="9440"/>
                                  <a:pt x="42190" y="21090"/>
                                </a:cubicBezTo>
                                <a:cubicBezTo>
                                  <a:pt x="42190" y="32737"/>
                                  <a:pt x="32750" y="42190"/>
                                  <a:pt x="21100" y="42190"/>
                                </a:cubicBezTo>
                                <a:cubicBezTo>
                                  <a:pt x="9453" y="42190"/>
                                  <a:pt x="0" y="32737"/>
                                  <a:pt x="0" y="21090"/>
                                </a:cubicBezTo>
                                <a:cubicBezTo>
                                  <a:pt x="0" y="9440"/>
                                  <a:pt x="9453" y="0"/>
                                  <a:pt x="21100" y="0"/>
                                </a:cubicBezTo>
                                <a:close/>
                              </a:path>
                            </a:pathLst>
                          </a:custGeom>
                          <a:ln w="0" cap="rnd">
                            <a:round/>
                          </a:ln>
                        </wps:spPr>
                        <wps:style>
                          <a:lnRef idx="0">
                            <a:srgbClr val="000000">
                              <a:alpha val="0"/>
                            </a:srgbClr>
                          </a:lnRef>
                          <a:fillRef idx="1">
                            <a:srgbClr val="333333"/>
                          </a:fillRef>
                          <a:effectRef idx="0">
                            <a:scrgbClr r="0" g="0" b="0"/>
                          </a:effectRef>
                          <a:fontRef idx="none"/>
                        </wps:style>
                        <wps:bodyPr/>
                      </wps:wsp>
                      <wps:wsp>
                        <wps:cNvPr id="689" name="Shape 689"/>
                        <wps:cNvSpPr/>
                        <wps:spPr>
                          <a:xfrm>
                            <a:off x="1356465" y="970792"/>
                            <a:ext cx="42187" cy="42190"/>
                          </a:xfrm>
                          <a:custGeom>
                            <a:avLst/>
                            <a:gdLst/>
                            <a:ahLst/>
                            <a:cxnLst/>
                            <a:rect l="0" t="0" r="0" b="0"/>
                            <a:pathLst>
                              <a:path w="42187" h="42190">
                                <a:moveTo>
                                  <a:pt x="21100" y="0"/>
                                </a:moveTo>
                                <a:cubicBezTo>
                                  <a:pt x="32747" y="0"/>
                                  <a:pt x="42187" y="9440"/>
                                  <a:pt x="42187" y="21087"/>
                                </a:cubicBezTo>
                                <a:cubicBezTo>
                                  <a:pt x="42187" y="32737"/>
                                  <a:pt x="32747" y="42190"/>
                                  <a:pt x="21100" y="42190"/>
                                </a:cubicBezTo>
                                <a:cubicBezTo>
                                  <a:pt x="9453" y="42190"/>
                                  <a:pt x="0" y="32737"/>
                                  <a:pt x="0" y="21087"/>
                                </a:cubicBezTo>
                                <a:cubicBezTo>
                                  <a:pt x="0" y="9440"/>
                                  <a:pt x="9453" y="0"/>
                                  <a:pt x="21100" y="0"/>
                                </a:cubicBezTo>
                                <a:close/>
                              </a:path>
                            </a:pathLst>
                          </a:custGeom>
                          <a:ln w="0" cap="rnd">
                            <a:round/>
                          </a:ln>
                        </wps:spPr>
                        <wps:style>
                          <a:lnRef idx="0">
                            <a:srgbClr val="000000">
                              <a:alpha val="0"/>
                            </a:srgbClr>
                          </a:lnRef>
                          <a:fillRef idx="1">
                            <a:srgbClr val="333333"/>
                          </a:fillRef>
                          <a:effectRef idx="0">
                            <a:scrgbClr r="0" g="0" b="0"/>
                          </a:effectRef>
                          <a:fontRef idx="none"/>
                        </wps:style>
                        <wps:bodyPr/>
                      </wps:wsp>
                      <wps:wsp>
                        <wps:cNvPr id="690" name="Shape 690"/>
                        <wps:cNvSpPr/>
                        <wps:spPr>
                          <a:xfrm>
                            <a:off x="1165931" y="1057894"/>
                            <a:ext cx="42187" cy="42176"/>
                          </a:xfrm>
                          <a:custGeom>
                            <a:avLst/>
                            <a:gdLst/>
                            <a:ahLst/>
                            <a:cxnLst/>
                            <a:rect l="0" t="0" r="0" b="0"/>
                            <a:pathLst>
                              <a:path w="42187" h="42176">
                                <a:moveTo>
                                  <a:pt x="21100" y="0"/>
                                </a:moveTo>
                                <a:cubicBezTo>
                                  <a:pt x="32747" y="0"/>
                                  <a:pt x="42187" y="9440"/>
                                  <a:pt x="42187" y="21090"/>
                                </a:cubicBezTo>
                                <a:cubicBezTo>
                                  <a:pt x="42187" y="32737"/>
                                  <a:pt x="32747" y="42176"/>
                                  <a:pt x="21100" y="42176"/>
                                </a:cubicBezTo>
                                <a:cubicBezTo>
                                  <a:pt x="9453" y="42176"/>
                                  <a:pt x="0" y="32737"/>
                                  <a:pt x="0" y="21090"/>
                                </a:cubicBezTo>
                                <a:cubicBezTo>
                                  <a:pt x="0" y="9440"/>
                                  <a:pt x="9453" y="0"/>
                                  <a:pt x="21100" y="0"/>
                                </a:cubicBezTo>
                                <a:close/>
                              </a:path>
                            </a:pathLst>
                          </a:custGeom>
                          <a:ln w="0" cap="rnd">
                            <a:round/>
                          </a:ln>
                        </wps:spPr>
                        <wps:style>
                          <a:lnRef idx="0">
                            <a:srgbClr val="000000">
                              <a:alpha val="0"/>
                            </a:srgbClr>
                          </a:lnRef>
                          <a:fillRef idx="1">
                            <a:srgbClr val="333333"/>
                          </a:fillRef>
                          <a:effectRef idx="0">
                            <a:scrgbClr r="0" g="0" b="0"/>
                          </a:effectRef>
                          <a:fontRef idx="none"/>
                        </wps:style>
                        <wps:bodyPr/>
                      </wps:wsp>
                      <wps:wsp>
                        <wps:cNvPr id="691" name="Shape 691"/>
                        <wps:cNvSpPr/>
                        <wps:spPr>
                          <a:xfrm>
                            <a:off x="1453165" y="791618"/>
                            <a:ext cx="76829" cy="76829"/>
                          </a:xfrm>
                          <a:custGeom>
                            <a:avLst/>
                            <a:gdLst/>
                            <a:ahLst/>
                            <a:cxnLst/>
                            <a:rect l="0" t="0" r="0" b="0"/>
                            <a:pathLst>
                              <a:path w="76829" h="76829">
                                <a:moveTo>
                                  <a:pt x="38406" y="0"/>
                                </a:moveTo>
                                <a:cubicBezTo>
                                  <a:pt x="59628" y="0"/>
                                  <a:pt x="76829" y="17201"/>
                                  <a:pt x="76829" y="38406"/>
                                </a:cubicBezTo>
                                <a:cubicBezTo>
                                  <a:pt x="76829" y="59628"/>
                                  <a:pt x="59628" y="76829"/>
                                  <a:pt x="38406" y="76829"/>
                                </a:cubicBezTo>
                                <a:cubicBezTo>
                                  <a:pt x="17201" y="76829"/>
                                  <a:pt x="0" y="59628"/>
                                  <a:pt x="0" y="38406"/>
                                </a:cubicBezTo>
                                <a:cubicBezTo>
                                  <a:pt x="0" y="17201"/>
                                  <a:pt x="17201" y="0"/>
                                  <a:pt x="38406" y="0"/>
                                </a:cubicBezTo>
                                <a:close/>
                              </a:path>
                            </a:pathLst>
                          </a:custGeom>
                          <a:ln w="14392" cap="rnd">
                            <a:round/>
                          </a:ln>
                        </wps:spPr>
                        <wps:style>
                          <a:lnRef idx="1">
                            <a:srgbClr val="4D4D4D"/>
                          </a:lnRef>
                          <a:fillRef idx="1">
                            <a:srgbClr val="999999"/>
                          </a:fillRef>
                          <a:effectRef idx="0">
                            <a:scrgbClr r="0" g="0" b="0"/>
                          </a:effectRef>
                          <a:fontRef idx="none"/>
                        </wps:style>
                        <wps:bodyPr/>
                      </wps:wsp>
                      <wps:wsp>
                        <wps:cNvPr id="692" name="Shape 692"/>
                        <wps:cNvSpPr/>
                        <wps:spPr>
                          <a:xfrm>
                            <a:off x="1713918" y="970015"/>
                            <a:ext cx="86175" cy="81812"/>
                          </a:xfrm>
                          <a:custGeom>
                            <a:avLst/>
                            <a:gdLst/>
                            <a:ahLst/>
                            <a:cxnLst/>
                            <a:rect l="0" t="0" r="0" b="0"/>
                            <a:pathLst>
                              <a:path w="86175" h="81812">
                                <a:moveTo>
                                  <a:pt x="39800" y="429"/>
                                </a:moveTo>
                                <a:cubicBezTo>
                                  <a:pt x="44773" y="0"/>
                                  <a:pt x="49912" y="539"/>
                                  <a:pt x="54959" y="2178"/>
                                </a:cubicBezTo>
                                <a:cubicBezTo>
                                  <a:pt x="75134" y="8737"/>
                                  <a:pt x="86175" y="30406"/>
                                  <a:pt x="79620" y="50582"/>
                                </a:cubicBezTo>
                                <a:cubicBezTo>
                                  <a:pt x="73059" y="70760"/>
                                  <a:pt x="51391" y="81812"/>
                                  <a:pt x="31216" y="75253"/>
                                </a:cubicBezTo>
                                <a:cubicBezTo>
                                  <a:pt x="11040" y="68698"/>
                                  <a:pt x="0" y="47026"/>
                                  <a:pt x="6545" y="26850"/>
                                </a:cubicBezTo>
                                <a:cubicBezTo>
                                  <a:pt x="11461" y="11709"/>
                                  <a:pt x="24881" y="1714"/>
                                  <a:pt x="39800" y="429"/>
                                </a:cubicBezTo>
                                <a:close/>
                              </a:path>
                            </a:pathLst>
                          </a:custGeom>
                          <a:ln w="13687" cap="rnd">
                            <a:round/>
                          </a:ln>
                        </wps:spPr>
                        <wps:style>
                          <a:lnRef idx="1">
                            <a:srgbClr val="4D4D4D"/>
                          </a:lnRef>
                          <a:fillRef idx="1">
                            <a:srgbClr val="999999"/>
                          </a:fillRef>
                          <a:effectRef idx="0">
                            <a:scrgbClr r="0" g="0" b="0"/>
                          </a:effectRef>
                          <a:fontRef idx="none"/>
                        </wps:style>
                        <wps:bodyPr/>
                      </wps:wsp>
                      <wps:wsp>
                        <wps:cNvPr id="693" name="Shape 693"/>
                        <wps:cNvSpPr/>
                        <wps:spPr>
                          <a:xfrm>
                            <a:off x="1371141" y="1436836"/>
                            <a:ext cx="86175" cy="81813"/>
                          </a:xfrm>
                          <a:custGeom>
                            <a:avLst/>
                            <a:gdLst/>
                            <a:ahLst/>
                            <a:cxnLst/>
                            <a:rect l="0" t="0" r="0" b="0"/>
                            <a:pathLst>
                              <a:path w="86175" h="81813">
                                <a:moveTo>
                                  <a:pt x="46368" y="429"/>
                                </a:moveTo>
                                <a:cubicBezTo>
                                  <a:pt x="61281" y="1717"/>
                                  <a:pt x="74700" y="11719"/>
                                  <a:pt x="79619" y="26850"/>
                                </a:cubicBezTo>
                                <a:cubicBezTo>
                                  <a:pt x="86175" y="47026"/>
                                  <a:pt x="75134" y="68695"/>
                                  <a:pt x="54959" y="75254"/>
                                </a:cubicBezTo>
                                <a:cubicBezTo>
                                  <a:pt x="34773" y="81813"/>
                                  <a:pt x="13101" y="70773"/>
                                  <a:pt x="6544" y="50582"/>
                                </a:cubicBezTo>
                                <a:cubicBezTo>
                                  <a:pt x="0" y="30406"/>
                                  <a:pt x="11041" y="8738"/>
                                  <a:pt x="31216" y="2179"/>
                                </a:cubicBezTo>
                                <a:cubicBezTo>
                                  <a:pt x="36259" y="539"/>
                                  <a:pt x="41397" y="0"/>
                                  <a:pt x="46368" y="429"/>
                                </a:cubicBezTo>
                                <a:close/>
                              </a:path>
                            </a:pathLst>
                          </a:custGeom>
                          <a:ln w="13687" cap="rnd">
                            <a:round/>
                          </a:ln>
                        </wps:spPr>
                        <wps:style>
                          <a:lnRef idx="1">
                            <a:srgbClr val="4D4D4D"/>
                          </a:lnRef>
                          <a:fillRef idx="1">
                            <a:srgbClr val="999999"/>
                          </a:fillRef>
                          <a:effectRef idx="0">
                            <a:scrgbClr r="0" g="0" b="0"/>
                          </a:effectRef>
                          <a:fontRef idx="none"/>
                        </wps:style>
                        <wps:bodyPr/>
                      </wps:wsp>
                      <wps:wsp>
                        <wps:cNvPr id="694" name="Shape 694"/>
                        <wps:cNvSpPr/>
                        <wps:spPr>
                          <a:xfrm>
                            <a:off x="823391" y="1255512"/>
                            <a:ext cx="87099" cy="83034"/>
                          </a:xfrm>
                          <a:custGeom>
                            <a:avLst/>
                            <a:gdLst/>
                            <a:ahLst/>
                            <a:cxnLst/>
                            <a:rect l="0" t="0" r="0" b="0"/>
                            <a:pathLst>
                              <a:path w="87099" h="83034">
                                <a:moveTo>
                                  <a:pt x="37544" y="1539"/>
                                </a:moveTo>
                                <a:cubicBezTo>
                                  <a:pt x="47255" y="0"/>
                                  <a:pt x="57552" y="2165"/>
                                  <a:pt x="66134" y="8400"/>
                                </a:cubicBezTo>
                                <a:cubicBezTo>
                                  <a:pt x="83294" y="20868"/>
                                  <a:pt x="87099" y="44891"/>
                                  <a:pt x="74633" y="62063"/>
                                </a:cubicBezTo>
                                <a:cubicBezTo>
                                  <a:pt x="62154" y="79225"/>
                                  <a:pt x="38127" y="83034"/>
                                  <a:pt x="20968" y="70551"/>
                                </a:cubicBezTo>
                                <a:cubicBezTo>
                                  <a:pt x="3805" y="58087"/>
                                  <a:pt x="0" y="34063"/>
                                  <a:pt x="12464" y="16900"/>
                                </a:cubicBezTo>
                                <a:cubicBezTo>
                                  <a:pt x="18706" y="8320"/>
                                  <a:pt x="27832" y="3078"/>
                                  <a:pt x="37544" y="1539"/>
                                </a:cubicBezTo>
                                <a:close/>
                              </a:path>
                            </a:pathLst>
                          </a:custGeom>
                          <a:ln w="8459" cap="rnd">
                            <a:round/>
                          </a:ln>
                        </wps:spPr>
                        <wps:style>
                          <a:lnRef idx="1">
                            <a:srgbClr val="4D4D4D"/>
                          </a:lnRef>
                          <a:fillRef idx="1">
                            <a:srgbClr val="999999"/>
                          </a:fillRef>
                          <a:effectRef idx="0">
                            <a:scrgbClr r="0" g="0" b="0"/>
                          </a:effectRef>
                          <a:fontRef idx="none"/>
                        </wps:style>
                        <wps:bodyPr/>
                      </wps:wsp>
                      <wps:wsp>
                        <wps:cNvPr id="695" name="Shape 695"/>
                        <wps:cNvSpPr/>
                        <wps:spPr>
                          <a:xfrm>
                            <a:off x="831031" y="672630"/>
                            <a:ext cx="87105" cy="83024"/>
                          </a:xfrm>
                          <a:custGeom>
                            <a:avLst/>
                            <a:gdLst/>
                            <a:ahLst/>
                            <a:cxnLst/>
                            <a:rect l="0" t="0" r="0" b="0"/>
                            <a:pathLst>
                              <a:path w="87105" h="83024">
                                <a:moveTo>
                                  <a:pt x="37536" y="1537"/>
                                </a:moveTo>
                                <a:cubicBezTo>
                                  <a:pt x="47247" y="0"/>
                                  <a:pt x="57546" y="2168"/>
                                  <a:pt x="66134" y="8402"/>
                                </a:cubicBezTo>
                                <a:cubicBezTo>
                                  <a:pt x="83294" y="20870"/>
                                  <a:pt x="87105" y="44893"/>
                                  <a:pt x="74622" y="62053"/>
                                </a:cubicBezTo>
                                <a:cubicBezTo>
                                  <a:pt x="62156" y="79219"/>
                                  <a:pt x="38132" y="83024"/>
                                  <a:pt x="20971" y="70556"/>
                                </a:cubicBezTo>
                                <a:cubicBezTo>
                                  <a:pt x="3811" y="58088"/>
                                  <a:pt x="0" y="34065"/>
                                  <a:pt x="12468" y="16905"/>
                                </a:cubicBezTo>
                                <a:cubicBezTo>
                                  <a:pt x="18702" y="8318"/>
                                  <a:pt x="27825" y="3075"/>
                                  <a:pt x="37536" y="1537"/>
                                </a:cubicBezTo>
                                <a:close/>
                              </a:path>
                            </a:pathLst>
                          </a:custGeom>
                          <a:ln w="8459" cap="rnd">
                            <a:round/>
                          </a:ln>
                        </wps:spPr>
                        <wps:style>
                          <a:lnRef idx="1">
                            <a:srgbClr val="4D4D4D"/>
                          </a:lnRef>
                          <a:fillRef idx="1">
                            <a:srgbClr val="999999"/>
                          </a:fillRef>
                          <a:effectRef idx="0">
                            <a:scrgbClr r="0" g="0" b="0"/>
                          </a:effectRef>
                          <a:fontRef idx="none"/>
                        </wps:style>
                        <wps:bodyPr/>
                      </wps:wsp>
                      <wps:wsp>
                        <wps:cNvPr id="696" name="Shape 696"/>
                        <wps:cNvSpPr/>
                        <wps:spPr>
                          <a:xfrm>
                            <a:off x="1368668" y="501105"/>
                            <a:ext cx="86174" cy="81799"/>
                          </a:xfrm>
                          <a:custGeom>
                            <a:avLst/>
                            <a:gdLst/>
                            <a:ahLst/>
                            <a:cxnLst/>
                            <a:rect l="0" t="0" r="0" b="0"/>
                            <a:pathLst>
                              <a:path w="86174" h="81799">
                                <a:moveTo>
                                  <a:pt x="39806" y="428"/>
                                </a:moveTo>
                                <a:cubicBezTo>
                                  <a:pt x="44778" y="0"/>
                                  <a:pt x="49915" y="540"/>
                                  <a:pt x="54958" y="2180"/>
                                </a:cubicBezTo>
                                <a:cubicBezTo>
                                  <a:pt x="75135" y="8735"/>
                                  <a:pt x="86174" y="30407"/>
                                  <a:pt x="79619" y="50583"/>
                                </a:cubicBezTo>
                                <a:cubicBezTo>
                                  <a:pt x="73059" y="70758"/>
                                  <a:pt x="51391" y="81799"/>
                                  <a:pt x="31216" y="75240"/>
                                </a:cubicBezTo>
                                <a:cubicBezTo>
                                  <a:pt x="11036" y="68683"/>
                                  <a:pt x="0" y="47012"/>
                                  <a:pt x="6556" y="26836"/>
                                </a:cubicBezTo>
                                <a:cubicBezTo>
                                  <a:pt x="11475" y="11705"/>
                                  <a:pt x="24893" y="1712"/>
                                  <a:pt x="39806" y="428"/>
                                </a:cubicBezTo>
                                <a:close/>
                              </a:path>
                            </a:pathLst>
                          </a:custGeom>
                          <a:ln w="13687" cap="rnd">
                            <a:round/>
                          </a:ln>
                        </wps:spPr>
                        <wps:style>
                          <a:lnRef idx="1">
                            <a:srgbClr val="4D4D4D"/>
                          </a:lnRef>
                          <a:fillRef idx="1">
                            <a:srgbClr val="999999"/>
                          </a:fillRef>
                          <a:effectRef idx="0">
                            <a:scrgbClr r="0" g="0" b="0"/>
                          </a:effectRef>
                          <a:fontRef idx="none"/>
                        </wps:style>
                        <wps:bodyPr/>
                      </wps:wsp>
                      <wps:wsp>
                        <wps:cNvPr id="697" name="Shape 697"/>
                        <wps:cNvSpPr/>
                        <wps:spPr>
                          <a:xfrm>
                            <a:off x="1141338" y="1244938"/>
                            <a:ext cx="76829" cy="76829"/>
                          </a:xfrm>
                          <a:custGeom>
                            <a:avLst/>
                            <a:gdLst/>
                            <a:ahLst/>
                            <a:cxnLst/>
                            <a:rect l="0" t="0" r="0" b="0"/>
                            <a:pathLst>
                              <a:path w="76829" h="76829">
                                <a:moveTo>
                                  <a:pt x="38423" y="0"/>
                                </a:moveTo>
                                <a:cubicBezTo>
                                  <a:pt x="59628" y="0"/>
                                  <a:pt x="76829" y="17201"/>
                                  <a:pt x="76829" y="38409"/>
                                </a:cubicBezTo>
                                <a:cubicBezTo>
                                  <a:pt x="76829" y="59628"/>
                                  <a:pt x="59628" y="76829"/>
                                  <a:pt x="38423" y="76829"/>
                                </a:cubicBezTo>
                                <a:cubicBezTo>
                                  <a:pt x="17201" y="76829"/>
                                  <a:pt x="0" y="59628"/>
                                  <a:pt x="0" y="38409"/>
                                </a:cubicBezTo>
                                <a:cubicBezTo>
                                  <a:pt x="0" y="17201"/>
                                  <a:pt x="17201" y="0"/>
                                  <a:pt x="38423" y="0"/>
                                </a:cubicBezTo>
                                <a:close/>
                              </a:path>
                            </a:pathLst>
                          </a:custGeom>
                          <a:ln w="14392" cap="rnd">
                            <a:round/>
                          </a:ln>
                        </wps:spPr>
                        <wps:style>
                          <a:lnRef idx="1">
                            <a:srgbClr val="4D4D4D"/>
                          </a:lnRef>
                          <a:fillRef idx="1">
                            <a:srgbClr val="999999"/>
                          </a:fillRef>
                          <a:effectRef idx="0">
                            <a:scrgbClr r="0" g="0" b="0"/>
                          </a:effectRef>
                          <a:fontRef idx="none"/>
                        </wps:style>
                        <wps:bodyPr/>
                      </wps:wsp>
                      <wps:wsp>
                        <wps:cNvPr id="698" name="Shape 698"/>
                        <wps:cNvSpPr/>
                        <wps:spPr>
                          <a:xfrm>
                            <a:off x="496476" y="1008725"/>
                            <a:ext cx="76832" cy="76829"/>
                          </a:xfrm>
                          <a:custGeom>
                            <a:avLst/>
                            <a:gdLst/>
                            <a:ahLst/>
                            <a:cxnLst/>
                            <a:rect l="0" t="0" r="0" b="0"/>
                            <a:pathLst>
                              <a:path w="76832" h="76829">
                                <a:moveTo>
                                  <a:pt x="38423" y="0"/>
                                </a:moveTo>
                                <a:cubicBezTo>
                                  <a:pt x="59631" y="0"/>
                                  <a:pt x="76832" y="17201"/>
                                  <a:pt x="76832" y="38423"/>
                                </a:cubicBezTo>
                                <a:cubicBezTo>
                                  <a:pt x="76832" y="59628"/>
                                  <a:pt x="59631" y="76829"/>
                                  <a:pt x="38423" y="76829"/>
                                </a:cubicBezTo>
                                <a:cubicBezTo>
                                  <a:pt x="17204" y="76829"/>
                                  <a:pt x="0" y="59628"/>
                                  <a:pt x="0" y="38423"/>
                                </a:cubicBezTo>
                                <a:cubicBezTo>
                                  <a:pt x="0" y="17201"/>
                                  <a:pt x="17204" y="0"/>
                                  <a:pt x="38423" y="0"/>
                                </a:cubicBezTo>
                                <a:close/>
                              </a:path>
                            </a:pathLst>
                          </a:custGeom>
                          <a:ln w="14392" cap="rnd">
                            <a:round/>
                          </a:ln>
                        </wps:spPr>
                        <wps:style>
                          <a:lnRef idx="1">
                            <a:srgbClr val="4D4D4D"/>
                          </a:lnRef>
                          <a:fillRef idx="1">
                            <a:srgbClr val="999999"/>
                          </a:fillRef>
                          <a:effectRef idx="0">
                            <a:scrgbClr r="0" g="0" b="0"/>
                          </a:effectRef>
                          <a:fontRef idx="none"/>
                        </wps:style>
                        <wps:bodyPr/>
                      </wps:wsp>
                      <wps:wsp>
                        <wps:cNvPr id="699" name="Shape 699"/>
                        <wps:cNvSpPr/>
                        <wps:spPr>
                          <a:xfrm>
                            <a:off x="1007352" y="273217"/>
                            <a:ext cx="76829" cy="76832"/>
                          </a:xfrm>
                          <a:custGeom>
                            <a:avLst/>
                            <a:gdLst/>
                            <a:ahLst/>
                            <a:cxnLst/>
                            <a:rect l="0" t="0" r="0" b="0"/>
                            <a:pathLst>
                              <a:path w="76829" h="76832">
                                <a:moveTo>
                                  <a:pt x="38409" y="0"/>
                                </a:moveTo>
                                <a:cubicBezTo>
                                  <a:pt x="59628" y="0"/>
                                  <a:pt x="76829" y="17201"/>
                                  <a:pt x="76829" y="38409"/>
                                </a:cubicBezTo>
                                <a:cubicBezTo>
                                  <a:pt x="76829" y="59631"/>
                                  <a:pt x="59628" y="76832"/>
                                  <a:pt x="38409" y="76832"/>
                                </a:cubicBezTo>
                                <a:cubicBezTo>
                                  <a:pt x="17201" y="76832"/>
                                  <a:pt x="0" y="59631"/>
                                  <a:pt x="0" y="38409"/>
                                </a:cubicBezTo>
                                <a:cubicBezTo>
                                  <a:pt x="0" y="17201"/>
                                  <a:pt x="17201" y="0"/>
                                  <a:pt x="38409" y="0"/>
                                </a:cubicBezTo>
                                <a:close/>
                              </a:path>
                            </a:pathLst>
                          </a:custGeom>
                          <a:ln w="14392" cap="rnd">
                            <a:round/>
                          </a:ln>
                        </wps:spPr>
                        <wps:style>
                          <a:lnRef idx="1">
                            <a:srgbClr val="4D4D4D"/>
                          </a:lnRef>
                          <a:fillRef idx="1">
                            <a:srgbClr val="999999"/>
                          </a:fillRef>
                          <a:effectRef idx="0">
                            <a:scrgbClr r="0" g="0" b="0"/>
                          </a:effectRef>
                          <a:fontRef idx="none"/>
                        </wps:style>
                        <wps:bodyPr/>
                      </wps:wsp>
                      <wps:wsp>
                        <wps:cNvPr id="700" name="Shape 700"/>
                        <wps:cNvSpPr/>
                        <wps:spPr>
                          <a:xfrm>
                            <a:off x="1854859" y="1345632"/>
                            <a:ext cx="76829" cy="76829"/>
                          </a:xfrm>
                          <a:custGeom>
                            <a:avLst/>
                            <a:gdLst/>
                            <a:ahLst/>
                            <a:cxnLst/>
                            <a:rect l="0" t="0" r="0" b="0"/>
                            <a:pathLst>
                              <a:path w="76829" h="76829">
                                <a:moveTo>
                                  <a:pt x="38419" y="0"/>
                                </a:moveTo>
                                <a:cubicBezTo>
                                  <a:pt x="59628" y="0"/>
                                  <a:pt x="76829" y="17201"/>
                                  <a:pt x="76829" y="38423"/>
                                </a:cubicBezTo>
                                <a:cubicBezTo>
                                  <a:pt x="76829" y="59628"/>
                                  <a:pt x="59628" y="76829"/>
                                  <a:pt x="38419" y="76829"/>
                                </a:cubicBezTo>
                                <a:cubicBezTo>
                                  <a:pt x="17201" y="76829"/>
                                  <a:pt x="0" y="59628"/>
                                  <a:pt x="0" y="38423"/>
                                </a:cubicBezTo>
                                <a:cubicBezTo>
                                  <a:pt x="0" y="17201"/>
                                  <a:pt x="17201" y="0"/>
                                  <a:pt x="38419" y="0"/>
                                </a:cubicBezTo>
                                <a:close/>
                              </a:path>
                            </a:pathLst>
                          </a:custGeom>
                          <a:ln w="14392" cap="rnd">
                            <a:round/>
                          </a:ln>
                        </wps:spPr>
                        <wps:style>
                          <a:lnRef idx="1">
                            <a:srgbClr val="4D4D4D"/>
                          </a:lnRef>
                          <a:fillRef idx="1">
                            <a:srgbClr val="999999"/>
                          </a:fillRef>
                          <a:effectRef idx="0">
                            <a:scrgbClr r="0" g="0" b="0"/>
                          </a:effectRef>
                          <a:fontRef idx="none"/>
                        </wps:style>
                        <wps:bodyPr/>
                      </wps:wsp>
                      <wps:wsp>
                        <wps:cNvPr id="701" name="Shape 701"/>
                        <wps:cNvSpPr/>
                        <wps:spPr>
                          <a:xfrm>
                            <a:off x="1279104" y="501182"/>
                            <a:ext cx="72124" cy="72798"/>
                          </a:xfrm>
                          <a:custGeom>
                            <a:avLst/>
                            <a:gdLst/>
                            <a:ahLst/>
                            <a:cxnLst/>
                            <a:rect l="0" t="0" r="0" b="0"/>
                            <a:pathLst>
                              <a:path w="72124" h="72798">
                                <a:moveTo>
                                  <a:pt x="14412" y="3303"/>
                                </a:moveTo>
                                <a:lnTo>
                                  <a:pt x="66174" y="29193"/>
                                </a:lnTo>
                                <a:cubicBezTo>
                                  <a:pt x="72124" y="32154"/>
                                  <a:pt x="72124" y="40630"/>
                                  <a:pt x="66174" y="43605"/>
                                </a:cubicBezTo>
                                <a:lnTo>
                                  <a:pt x="14412" y="69477"/>
                                </a:lnTo>
                                <a:cubicBezTo>
                                  <a:pt x="7788" y="72798"/>
                                  <a:pt x="0" y="67985"/>
                                  <a:pt x="0" y="60579"/>
                                </a:cubicBezTo>
                                <a:lnTo>
                                  <a:pt x="0" y="12215"/>
                                </a:lnTo>
                                <a:cubicBezTo>
                                  <a:pt x="0" y="4813"/>
                                  <a:pt x="7788" y="0"/>
                                  <a:pt x="14412" y="3303"/>
                                </a:cubicBezTo>
                                <a:close/>
                              </a:path>
                            </a:pathLst>
                          </a:custGeom>
                          <a:ln w="0" cap="rnd">
                            <a:round/>
                          </a:ln>
                        </wps:spPr>
                        <wps:style>
                          <a:lnRef idx="0">
                            <a:srgbClr val="000000">
                              <a:alpha val="0"/>
                            </a:srgbClr>
                          </a:lnRef>
                          <a:fillRef idx="1">
                            <a:srgbClr val="A3B562"/>
                          </a:fillRef>
                          <a:effectRef idx="0">
                            <a:scrgbClr r="0" g="0" b="0"/>
                          </a:effectRef>
                          <a:fontRef idx="none"/>
                        </wps:style>
                        <wps:bodyPr/>
                      </wps:wsp>
                      <wps:wsp>
                        <wps:cNvPr id="702" name="Shape 702"/>
                        <wps:cNvSpPr/>
                        <wps:spPr>
                          <a:xfrm>
                            <a:off x="370359" y="537581"/>
                            <a:ext cx="924863" cy="0"/>
                          </a:xfrm>
                          <a:custGeom>
                            <a:avLst/>
                            <a:gdLst/>
                            <a:ahLst/>
                            <a:cxnLst/>
                            <a:rect l="0" t="0" r="0" b="0"/>
                            <a:pathLst>
                              <a:path w="924863">
                                <a:moveTo>
                                  <a:pt x="0" y="0"/>
                                </a:moveTo>
                                <a:lnTo>
                                  <a:pt x="924863" y="0"/>
                                </a:lnTo>
                              </a:path>
                            </a:pathLst>
                          </a:custGeom>
                          <a:ln w="28783" cap="rnd">
                            <a:round/>
                          </a:ln>
                        </wps:spPr>
                        <wps:style>
                          <a:lnRef idx="1">
                            <a:srgbClr val="A3B562"/>
                          </a:lnRef>
                          <a:fillRef idx="0">
                            <a:srgbClr val="000000">
                              <a:alpha val="0"/>
                            </a:srgbClr>
                          </a:fillRef>
                          <a:effectRef idx="0">
                            <a:scrgbClr r="0" g="0" b="0"/>
                          </a:effectRef>
                          <a:fontRef idx="none"/>
                        </wps:style>
                        <wps:bodyPr/>
                      </wps:wsp>
                      <wps:wsp>
                        <wps:cNvPr id="703" name="Shape 703"/>
                        <wps:cNvSpPr/>
                        <wps:spPr>
                          <a:xfrm>
                            <a:off x="2053377" y="271911"/>
                            <a:ext cx="79949" cy="68591"/>
                          </a:xfrm>
                          <a:custGeom>
                            <a:avLst/>
                            <a:gdLst/>
                            <a:ahLst/>
                            <a:cxnLst/>
                            <a:rect l="0" t="0" r="0" b="0"/>
                            <a:pathLst>
                              <a:path w="79949" h="68591">
                                <a:moveTo>
                                  <a:pt x="13075" y="911"/>
                                </a:moveTo>
                                <a:lnTo>
                                  <a:pt x="70523" y="7930"/>
                                </a:lnTo>
                                <a:cubicBezTo>
                                  <a:pt x="77106" y="8739"/>
                                  <a:pt x="79949" y="16724"/>
                                  <a:pt x="75350" y="21523"/>
                                </a:cubicBezTo>
                                <a:lnTo>
                                  <a:pt x="35261" y="63249"/>
                                </a:lnTo>
                                <a:cubicBezTo>
                                  <a:pt x="30130" y="68591"/>
                                  <a:pt x="21181" y="66661"/>
                                  <a:pt x="18693" y="59692"/>
                                </a:cubicBezTo>
                                <a:lnTo>
                                  <a:pt x="2484" y="14131"/>
                                </a:lnTo>
                                <a:cubicBezTo>
                                  <a:pt x="0" y="7152"/>
                                  <a:pt x="5723" y="0"/>
                                  <a:pt x="13075" y="911"/>
                                </a:cubicBezTo>
                                <a:close/>
                              </a:path>
                            </a:pathLst>
                          </a:custGeom>
                          <a:ln w="0" cap="rnd">
                            <a:round/>
                          </a:ln>
                        </wps:spPr>
                        <wps:style>
                          <a:lnRef idx="0">
                            <a:srgbClr val="000000">
                              <a:alpha val="0"/>
                            </a:srgbClr>
                          </a:lnRef>
                          <a:fillRef idx="1">
                            <a:srgbClr val="F19950"/>
                          </a:fillRef>
                          <a:effectRef idx="0">
                            <a:scrgbClr r="0" g="0" b="0"/>
                          </a:effectRef>
                          <a:fontRef idx="none"/>
                        </wps:style>
                        <wps:bodyPr/>
                      </wps:wsp>
                      <wps:wsp>
                        <wps:cNvPr id="704" name="Shape 704"/>
                        <wps:cNvSpPr/>
                        <wps:spPr>
                          <a:xfrm>
                            <a:off x="1481102" y="303415"/>
                            <a:ext cx="598056" cy="212798"/>
                          </a:xfrm>
                          <a:custGeom>
                            <a:avLst/>
                            <a:gdLst/>
                            <a:ahLst/>
                            <a:cxnLst/>
                            <a:rect l="0" t="0" r="0" b="0"/>
                            <a:pathLst>
                              <a:path w="598056" h="212798">
                                <a:moveTo>
                                  <a:pt x="0" y="212798"/>
                                </a:moveTo>
                                <a:lnTo>
                                  <a:pt x="598056" y="0"/>
                                </a:lnTo>
                                <a:close/>
                              </a:path>
                            </a:pathLst>
                          </a:custGeom>
                          <a:ln w="28783" cap="rnd">
                            <a:round/>
                          </a:ln>
                        </wps:spPr>
                        <wps:style>
                          <a:lnRef idx="1">
                            <a:srgbClr val="F19950"/>
                          </a:lnRef>
                          <a:fillRef idx="1">
                            <a:srgbClr val="F19950"/>
                          </a:fillRef>
                          <a:effectRef idx="0">
                            <a:scrgbClr r="0" g="0" b="0"/>
                          </a:effectRef>
                          <a:fontRef idx="none"/>
                        </wps:style>
                        <wps:bodyPr/>
                      </wps:wsp>
                      <wps:wsp>
                        <wps:cNvPr id="705" name="Shape 705"/>
                        <wps:cNvSpPr/>
                        <wps:spPr>
                          <a:xfrm>
                            <a:off x="496476" y="1008725"/>
                            <a:ext cx="76832" cy="76829"/>
                          </a:xfrm>
                          <a:custGeom>
                            <a:avLst/>
                            <a:gdLst/>
                            <a:ahLst/>
                            <a:cxnLst/>
                            <a:rect l="0" t="0" r="0" b="0"/>
                            <a:pathLst>
                              <a:path w="76832" h="76829">
                                <a:moveTo>
                                  <a:pt x="38423" y="0"/>
                                </a:moveTo>
                                <a:cubicBezTo>
                                  <a:pt x="59631" y="0"/>
                                  <a:pt x="76832" y="17201"/>
                                  <a:pt x="76832" y="38423"/>
                                </a:cubicBezTo>
                                <a:cubicBezTo>
                                  <a:pt x="76832" y="59628"/>
                                  <a:pt x="59631" y="76829"/>
                                  <a:pt x="38423" y="76829"/>
                                </a:cubicBezTo>
                                <a:cubicBezTo>
                                  <a:pt x="17204" y="76829"/>
                                  <a:pt x="0" y="59628"/>
                                  <a:pt x="0" y="38423"/>
                                </a:cubicBezTo>
                                <a:cubicBezTo>
                                  <a:pt x="0" y="17201"/>
                                  <a:pt x="17204" y="0"/>
                                  <a:pt x="38423" y="0"/>
                                </a:cubicBezTo>
                                <a:close/>
                              </a:path>
                            </a:pathLst>
                          </a:custGeom>
                          <a:ln w="14392" cap="rnd">
                            <a:round/>
                          </a:ln>
                        </wps:spPr>
                        <wps:style>
                          <a:lnRef idx="1">
                            <a:srgbClr val="4D4D4D"/>
                          </a:lnRef>
                          <a:fillRef idx="1">
                            <a:srgbClr val="999999"/>
                          </a:fillRef>
                          <a:effectRef idx="0">
                            <a:scrgbClr r="0" g="0" b="0"/>
                          </a:effectRef>
                          <a:fontRef idx="none"/>
                        </wps:style>
                        <wps:bodyPr/>
                      </wps:wsp>
                      <wps:wsp>
                        <wps:cNvPr id="706" name="Shape 706"/>
                        <wps:cNvSpPr/>
                        <wps:spPr>
                          <a:xfrm>
                            <a:off x="170768" y="462191"/>
                            <a:ext cx="150764" cy="150777"/>
                          </a:xfrm>
                          <a:custGeom>
                            <a:avLst/>
                            <a:gdLst/>
                            <a:ahLst/>
                            <a:cxnLst/>
                            <a:rect l="0" t="0" r="0" b="0"/>
                            <a:pathLst>
                              <a:path w="150764" h="150777">
                                <a:moveTo>
                                  <a:pt x="75387" y="0"/>
                                </a:moveTo>
                                <a:cubicBezTo>
                                  <a:pt x="117008" y="0"/>
                                  <a:pt x="150764" y="33755"/>
                                  <a:pt x="150764" y="75390"/>
                                </a:cubicBezTo>
                                <a:cubicBezTo>
                                  <a:pt x="150764" y="117025"/>
                                  <a:pt x="117008" y="150777"/>
                                  <a:pt x="75387" y="150777"/>
                                </a:cubicBezTo>
                                <a:cubicBezTo>
                                  <a:pt x="33755" y="150777"/>
                                  <a:pt x="0" y="117025"/>
                                  <a:pt x="0" y="75390"/>
                                </a:cubicBezTo>
                                <a:cubicBezTo>
                                  <a:pt x="0" y="33755"/>
                                  <a:pt x="33755" y="0"/>
                                  <a:pt x="75387" y="0"/>
                                </a:cubicBezTo>
                                <a:close/>
                              </a:path>
                            </a:pathLst>
                          </a:custGeom>
                          <a:ln w="28242" cap="rnd">
                            <a:round/>
                          </a:ln>
                        </wps:spPr>
                        <wps:style>
                          <a:lnRef idx="1">
                            <a:srgbClr val="77853D"/>
                          </a:lnRef>
                          <a:fillRef idx="1">
                            <a:srgbClr val="A3B562"/>
                          </a:fillRef>
                          <a:effectRef idx="0">
                            <a:scrgbClr r="0" g="0" b="0"/>
                          </a:effectRef>
                          <a:fontRef idx="none"/>
                        </wps:style>
                        <wps:bodyPr/>
                      </wps:wsp>
                      <wps:wsp>
                        <wps:cNvPr id="707" name="Shape 707"/>
                        <wps:cNvSpPr/>
                        <wps:spPr>
                          <a:xfrm>
                            <a:off x="2155922" y="168729"/>
                            <a:ext cx="150777" cy="150777"/>
                          </a:xfrm>
                          <a:custGeom>
                            <a:avLst/>
                            <a:gdLst/>
                            <a:ahLst/>
                            <a:cxnLst/>
                            <a:rect l="0" t="0" r="0" b="0"/>
                            <a:pathLst>
                              <a:path w="150777" h="150777">
                                <a:moveTo>
                                  <a:pt x="75387" y="0"/>
                                </a:moveTo>
                                <a:cubicBezTo>
                                  <a:pt x="117022" y="0"/>
                                  <a:pt x="150777" y="33755"/>
                                  <a:pt x="150777" y="75390"/>
                                </a:cubicBezTo>
                                <a:cubicBezTo>
                                  <a:pt x="150777" y="117025"/>
                                  <a:pt x="117022" y="150777"/>
                                  <a:pt x="75387" y="150777"/>
                                </a:cubicBezTo>
                                <a:cubicBezTo>
                                  <a:pt x="33752" y="150777"/>
                                  <a:pt x="0" y="117025"/>
                                  <a:pt x="0" y="75390"/>
                                </a:cubicBezTo>
                                <a:cubicBezTo>
                                  <a:pt x="0" y="33755"/>
                                  <a:pt x="33752" y="0"/>
                                  <a:pt x="75387" y="0"/>
                                </a:cubicBezTo>
                                <a:close/>
                              </a:path>
                            </a:pathLst>
                          </a:custGeom>
                          <a:ln w="28246" cap="rnd">
                            <a:round/>
                          </a:ln>
                        </wps:spPr>
                        <wps:style>
                          <a:lnRef idx="1">
                            <a:srgbClr val="CF6711"/>
                          </a:lnRef>
                          <a:fillRef idx="1">
                            <a:srgbClr val="F19950"/>
                          </a:fillRef>
                          <a:effectRef idx="0">
                            <a:scrgbClr r="0" g="0" b="0"/>
                          </a:effectRef>
                          <a:fontRef idx="none"/>
                        </wps:style>
                        <wps:bodyPr/>
                      </wps:wsp>
                      <wps:wsp>
                        <wps:cNvPr id="709" name="Rectangle 709"/>
                        <wps:cNvSpPr/>
                        <wps:spPr>
                          <a:xfrm>
                            <a:off x="2000066" y="0"/>
                            <a:ext cx="620027" cy="201166"/>
                          </a:xfrm>
                          <a:prstGeom prst="rect">
                            <a:avLst/>
                          </a:prstGeom>
                          <a:ln>
                            <a:noFill/>
                          </a:ln>
                        </wps:spPr>
                        <wps:txbx>
                          <w:txbxContent>
                            <w:p w14:paraId="44EC81AC" w14:textId="77777777" w:rsidR="000B4D66" w:rsidRDefault="00000000">
                              <w:pPr>
                                <w:spacing w:after="160" w:line="259" w:lineRule="auto"/>
                                <w:ind w:left="0" w:firstLine="0"/>
                                <w:jc w:val="left"/>
                              </w:pPr>
                              <w:r>
                                <w:rPr>
                                  <w:rFonts w:ascii="Arial" w:eastAsia="Arial" w:hAnsi="Arial" w:cs="Arial"/>
                                  <w:b/>
                                  <w:color w:val="F19950"/>
                                  <w:sz w:val="21"/>
                                </w:rPr>
                                <w:t>Photon</w:t>
                              </w:r>
                            </w:p>
                          </w:txbxContent>
                        </wps:txbx>
                        <wps:bodyPr horzOverflow="overflow" vert="horz" lIns="0" tIns="0" rIns="0" bIns="0" rtlCol="0">
                          <a:noAutofit/>
                        </wps:bodyPr>
                      </wps:wsp>
                      <wps:wsp>
                        <wps:cNvPr id="710" name="Rectangle 710"/>
                        <wps:cNvSpPr/>
                        <wps:spPr>
                          <a:xfrm>
                            <a:off x="0" y="115021"/>
                            <a:ext cx="690277" cy="201166"/>
                          </a:xfrm>
                          <a:prstGeom prst="rect">
                            <a:avLst/>
                          </a:prstGeom>
                          <a:ln>
                            <a:noFill/>
                          </a:ln>
                        </wps:spPr>
                        <wps:txbx>
                          <w:txbxContent>
                            <w:p w14:paraId="2CA18163" w14:textId="77777777" w:rsidR="000B4D66" w:rsidRDefault="00000000">
                              <w:pPr>
                                <w:spacing w:after="160" w:line="259" w:lineRule="auto"/>
                                <w:ind w:left="0" w:firstLine="0"/>
                                <w:jc w:val="left"/>
                              </w:pPr>
                              <w:r>
                                <w:rPr>
                                  <w:rFonts w:ascii="Arial" w:eastAsia="Arial" w:hAnsi="Arial" w:cs="Arial"/>
                                  <w:b/>
                                  <w:color w:val="A3B562"/>
                                  <w:sz w:val="21"/>
                                </w:rPr>
                                <w:t>Incident</w:t>
                              </w:r>
                            </w:p>
                          </w:txbxContent>
                        </wps:txbx>
                        <wps:bodyPr horzOverflow="overflow" vert="horz" lIns="0" tIns="0" rIns="0" bIns="0" rtlCol="0">
                          <a:noAutofit/>
                        </wps:bodyPr>
                      </wps:wsp>
                      <wps:wsp>
                        <wps:cNvPr id="711" name="Rectangle 711"/>
                        <wps:cNvSpPr/>
                        <wps:spPr>
                          <a:xfrm>
                            <a:off x="26410" y="255471"/>
                            <a:ext cx="620028" cy="201166"/>
                          </a:xfrm>
                          <a:prstGeom prst="rect">
                            <a:avLst/>
                          </a:prstGeom>
                          <a:ln>
                            <a:noFill/>
                          </a:ln>
                        </wps:spPr>
                        <wps:txbx>
                          <w:txbxContent>
                            <w:p w14:paraId="11576507" w14:textId="77777777" w:rsidR="000B4D66" w:rsidRDefault="00000000">
                              <w:pPr>
                                <w:spacing w:after="160" w:line="259" w:lineRule="auto"/>
                                <w:ind w:left="0" w:firstLine="0"/>
                                <w:jc w:val="left"/>
                              </w:pPr>
                              <w:r>
                                <w:rPr>
                                  <w:rFonts w:ascii="Arial" w:eastAsia="Arial" w:hAnsi="Arial" w:cs="Arial"/>
                                  <w:b/>
                                  <w:color w:val="A3B562"/>
                                  <w:sz w:val="21"/>
                                </w:rPr>
                                <w:t>Photon</w:t>
                              </w:r>
                            </w:p>
                          </w:txbxContent>
                        </wps:txbx>
                        <wps:bodyPr horzOverflow="overflow" vert="horz" lIns="0" tIns="0" rIns="0" bIns="0" rtlCol="0">
                          <a:noAutofit/>
                        </wps:bodyPr>
                      </wps:wsp>
                    </wpg:wgp>
                  </a:graphicData>
                </a:graphic>
              </wp:inline>
            </w:drawing>
          </mc:Choice>
          <mc:Fallback>
            <w:pict>
              <v:group w14:anchorId="34CF7A5B" id="Group 23728" o:spid="_x0000_s1063" style="width:194.2pt;height:137pt;mso-position-horizontal-relative:char;mso-position-vertical-relative:line" coordsize="24662,17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">
                <v:shape id="Shape 672" o:spid="_x0000_s1064" style="position:absolute;left:11210;top:8638;width:2898;height:2898;visibility:visible;mso-wrap-style:square;v-text-anchor:top" coordsize="289759,289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" path="m144878,v80017,,144881,64864,144881,144881c289759,224898,224895,289776,144878,289776,64864,289776,,224898,,144881,,64864,64864,,144878,xe" fillcolor="#999" stroked="f" strokeweight="0">
                  <v:stroke miterlimit="83231f" joinstyle="miter"/>
                  <v:path arrowok="t" textboxrect="0,0,289759,289776"/>
                </v:shape>
                <v:shape id="Shape 673" o:spid="_x0000_s1065" style="position:absolute;left:9781;top:7208;width:5756;height:5757;visibility:visible;mso-wrap-style:square;v-text-anchor:top" coordsize="575662,575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" path="m575662,287830v,158974,-128871,287829,-287832,287829c128871,575659,,446804,,287830,,128868,128871,,287830,,446791,,575662,128868,575662,287830xe" filled="f" strokecolor="#ececec" strokeweight=".43664mm">
                  <v:stroke endcap="round"/>
                  <v:path arrowok="t" textboxrect="0,0,575662,575659"/>
                </v:shape>
                <v:shape id="Shape 675" o:spid="_x0000_s1066" style="position:absolute;left:7748;top:5176;width:9822;height:9821;visibility:visible;mso-wrap-style:square;v-text-anchor:top" coordsize="982139,98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" path="m982139,491056v,271211,-219859,491069,-491070,491069c219862,982125,,762267,,491056,,219858,219862,,491069,,762280,,982139,219858,982139,491056xe" filled="f" strokecolor="#ececec" strokeweight=".66628mm">
                  <v:stroke endcap="round"/>
                  <v:path arrowok="t" textboxrect="0,0,982139,982125"/>
                </v:shape>
                <v:shape id="Shape 677" o:spid="_x0000_s1067" style="position:absolute;left:5348;top:2776;width:14621;height:14621;visibility:visible;mso-wrap-style:square;v-text-anchor:top" coordsize="1462076,1462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" path="m1462076,731036v,403741,-327295,731036,-731040,731036c327295,1462072,,1134777,,731036,,327295,327295,,731036,v403745,,731040,327295,731040,731036xe" filled="f" strokecolor="#ececec" strokeweight=".97467mm">
                  <v:stroke endcap="round"/>
                  <v:path arrowok="t" textboxrect="0,0,1462076,1462072"/>
                </v:shape>
                <v:shape id="Shape 679" o:spid="_x0000_s1068" style="position:absolute;left:11958;top:9013;width:422;height:422;visibility:visible;mso-wrap-style:square;v-text-anchor:top" coordsize="42190,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" path="m21090,c32750,,42190,9440,42190,21103v,11647,-9440,21087,-21100,21087c9440,42190,,32750,,21103,,9440,9440,,21090,xe" fillcolor="#333" stroked="f" strokeweight="0">
                  <v:stroke endcap="round"/>
                  <v:path arrowok="t" textboxrect="0,0,42190,42190"/>
                </v:shape>
                <v:shape id="Shape 680" o:spid="_x0000_s1069" style="position:absolute;left:12475;top:8850;width:422;height:422;visibility:visible;mso-wrap-style:square;v-text-anchor:top" coordsize="42187,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" path="m21100,c32747,,42187,9440,42187,21087v,11663,-9440,21103,-21087,21103c9453,42190,,32750,,21087,,9440,9453,,21100,xe" fillcolor="#333" stroked="f" strokeweight="0">
                  <v:stroke endcap="round"/>
                  <v:path arrowok="t" textboxrect="0,0,42187,42190"/>
                </v:shape>
                <v:shape id="Shape 681" o:spid="_x0000_s1070" style="position:absolute;left:12394;top:9476;width:422;height:422;visibility:visible;mso-wrap-style:square;v-text-anchor:top" coordsize="42190,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" path="m21090,c32750,,42190,9440,42190,21090v,11660,-9440,21100,-21100,21100c9440,42190,,32750,,21090,,9440,9440,,21090,xe" fillcolor="#333" stroked="f" strokeweight="0">
                  <v:stroke endcap="round"/>
                  <v:path arrowok="t" textboxrect="0,0,42190,42190"/>
                </v:shape>
                <v:shape id="Shape 682" o:spid="_x0000_s1071" style="position:absolute;left:11781;top:9980;width:422;height:421;visibility:visible;mso-wrap-style:square;v-text-anchor:top" coordsize="42190,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" path="m21087,c32747,,42190,9453,42190,21100v,11650,-9443,21090,-21103,21090c9440,42190,,32750,,21100,,9453,9440,,21087,xe" fillcolor="#333" stroked="f" strokeweight="0">
                  <v:stroke endcap="round"/>
                  <v:path arrowok="t" textboxrect="0,0,42190,42190"/>
                </v:shape>
                <v:shape id="Shape 683" o:spid="_x0000_s1072" style="position:absolute;left:12326;top:10646;width:422;height:422;visibility:visible;mso-wrap-style:square;v-text-anchor:top" coordsize="42190,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" path="m21100,c32747,,42190,9453,42190,21104v,11646,-9443,21086,-21090,21086c9453,42190,,32750,,21104,,9453,9453,,21100,xe" fillcolor="#333" stroked="f" strokeweight="0">
                  <v:stroke endcap="round"/>
                  <v:path arrowok="t" textboxrect="0,0,42190,42190"/>
                </v:shape>
                <v:shape id="Shape 684" o:spid="_x0000_s1073" style="position:absolute;left:13319;top:10347;width:422;height:422;visibility:visible;mso-wrap-style:square;v-text-anchor:top" coordsize="42190,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" path="m21103,c32750,,42190,9443,42190,21090v,11646,-9440,21100,-21087,21100c9453,42190,,32736,,21090,,9443,9453,,21103,xe" fillcolor="#333" stroked="f" strokeweight="0">
                  <v:stroke endcap="round"/>
                  <v:path arrowok="t" textboxrect="0,0,42190,42190"/>
                </v:shape>
                <v:shape id="Shape 685" o:spid="_x0000_s1074" style="position:absolute;left:12584;top:10116;width:422;height:422;visibility:visible;mso-wrap-style:square;v-text-anchor:top" coordsize="42190,42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" path="m21090,c32750,,42190,9440,42190,21087v,11646,-9440,21100,-21100,21100c9440,42187,,32733,,21087,,9440,9440,,21090,xe" fillcolor="#333" stroked="f" strokeweight="0">
                  <v:stroke endcap="round"/>
                  <v:path arrowok="t" textboxrect="0,0,42190,42187"/>
                </v:shape>
                <v:shape id="Shape 686" o:spid="_x0000_s1075" style="position:absolute;left:13033;top:9394;width:422;height:422;visibility:visible;mso-wrap-style:square;v-text-anchor:top" coordsize="42190,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" path="m21087,c32737,,42190,9453,42190,21100v,11650,-9453,21090,-21103,21090c9440,42190,,32750,,21100,,9453,9440,,21087,xe" fillcolor="#333" stroked="f" strokeweight="0">
                  <v:stroke endcap="round"/>
                  <v:path arrowok="t" textboxrect="0,0,42190,42190"/>
                </v:shape>
                <v:shape id="Shape 687" o:spid="_x0000_s1076" style="position:absolute;left:11523;top:9503;width:422;height:422;visibility:visible;mso-wrap-style:square;v-text-anchor:top" coordsize="42190,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" path="m21100,c32750,,42190,9440,42190,21087v,11650,-9440,21103,-21090,21103c9440,42190,,32737,,21087,,9440,9440,,21100,xe" fillcolor="#333" stroked="f" strokeweight="0">
                  <v:stroke endcap="round"/>
                  <v:path arrowok="t" textboxrect="0,0,42190,42190"/>
                </v:shape>
                <v:shape id="Shape 688" o:spid="_x0000_s1077" style="position:absolute;left:12924;top:10769;width:422;height:422;visibility:visible;mso-wrap-style:square;v-text-anchor:top" coordsize="42190,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" path="m21100,c32750,,42190,9440,42190,21090v,11647,-9440,21100,-21090,21100c9453,42190,,32737,,21090,,9440,9453,,21100,xe" fillcolor="#333" stroked="f" strokeweight="0">
                  <v:stroke endcap="round"/>
                  <v:path arrowok="t" textboxrect="0,0,42190,42190"/>
                </v:shape>
                <v:shape id="Shape 689" o:spid="_x0000_s1078" style="position:absolute;left:13564;top:9707;width:422;height:422;visibility:visible;mso-wrap-style:square;v-text-anchor:top" coordsize="42187,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" path="m21100,c32747,,42187,9440,42187,21087v,11650,-9440,21103,-21087,21103c9453,42190,,32737,,21087,,9440,9453,,21100,xe" fillcolor="#333" stroked="f" strokeweight="0">
                  <v:stroke endcap="round"/>
                  <v:path arrowok="t" textboxrect="0,0,42187,42190"/>
                </v:shape>
                <v:shape id="Shape 690" o:spid="_x0000_s1079" style="position:absolute;left:11659;top:10578;width:422;height:422;visibility:visible;mso-wrap-style:square;v-text-anchor:top" coordsize="42187,42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" path="m21100,c32747,,42187,9440,42187,21090v,11647,-9440,21086,-21087,21086c9453,42176,,32737,,21090,,9440,9453,,21100,xe" fillcolor="#333" stroked="f" strokeweight="0">
                  <v:stroke endcap="round"/>
                  <v:path arrowok="t" textboxrect="0,0,42187,42176"/>
                </v:shape>
                <v:shape id="Shape 691" o:spid="_x0000_s1080" style="position:absolute;left:14531;top:7916;width:768;height:768;visibility:visible;mso-wrap-style:square;v-text-anchor:top" coordsize="76829,76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" path="m38406,c59628,,76829,17201,76829,38406v,21222,-17201,38423,-38423,38423c17201,76829,,59628,,38406,,17201,17201,,38406,xe" fillcolor="#999" strokecolor="#4d4d4d" strokeweight=".39978mm">
                  <v:stroke endcap="round"/>
                  <v:path arrowok="t" textboxrect="0,0,76829,76829"/>
                </v:shape>
                <v:shape id="Shape 692" o:spid="_x0000_s1081" style="position:absolute;left:17139;top:9700;width:861;height:818;visibility:visible;mso-wrap-style:square;v-text-anchor:top" coordsize="86175,818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" path="m39800,429c44773,,49912,539,54959,2178,75134,8737,86175,30406,79620,50582,73059,70760,51391,81812,31216,75253,11040,68698,,47026,6545,26850,11461,11709,24881,1714,39800,429xe" fillcolor="#999" strokecolor="#4d4d4d" strokeweight=".38019mm">
                  <v:stroke endcap="round"/>
                  <v:path arrowok="t" textboxrect="0,0,86175,81812"/>
                </v:shape>
                <v:shape id="Shape 693" o:spid="_x0000_s1082" style="position:absolute;left:13711;top:14368;width:862;height:818;visibility:visible;mso-wrap-style:square;v-text-anchor:top" coordsize="86175,81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" path="m46368,429c61281,1717,74700,11719,79619,26850,86175,47026,75134,68695,54959,75254,34773,81813,13101,70773,6544,50582,,30406,11041,8738,31216,2179,36259,539,41397,,46368,429xe" fillcolor="#999" strokecolor="#4d4d4d" strokeweight=".38019mm">
                  <v:stroke endcap="round"/>
                  <v:path arrowok="t" textboxrect="0,0,86175,81813"/>
                </v:shape>
                <v:shape id="Shape 694" o:spid="_x0000_s1083" style="position:absolute;left:8233;top:12555;width:871;height:830;visibility:visible;mso-wrap-style:square;v-text-anchor:top" coordsize="87099,83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" path="m37544,1539c47255,,57552,2165,66134,8400v17160,12468,20965,36491,8499,53663c62154,79225,38127,83034,20968,70551,3805,58087,,34063,12464,16900,18706,8320,27832,3078,37544,1539xe" fillcolor="#999" strokecolor="#4d4d4d" strokeweight=".23497mm">
                  <v:stroke endcap="round"/>
                  <v:path arrowok="t" textboxrect="0,0,87099,83034"/>
                </v:shape>
                <v:shape id="Shape 695" o:spid="_x0000_s1084" style="position:absolute;left:8310;top:6726;width:871;height:830;visibility:visible;mso-wrap-style:square;v-text-anchor:top" coordsize="87105,83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" path="m37536,1537c47247,,57546,2168,66134,8402v17160,12468,20971,36491,8488,53651c62156,79219,38132,83024,20971,70556,3811,58088,,34065,12468,16905,18702,8318,27825,3075,37536,1537xe" fillcolor="#999" strokecolor="#4d4d4d" strokeweight=".23497mm">
                  <v:stroke endcap="round"/>
                  <v:path arrowok="t" textboxrect="0,0,87105,83024"/>
                </v:shape>
                <v:shape id="Shape 696" o:spid="_x0000_s1085" style="position:absolute;left:13686;top:5011;width:862;height:818;visibility:visible;mso-wrap-style:square;v-text-anchor:top" coordsize="86174,81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" path="m39806,428c44778,,49915,540,54958,2180,75135,8735,86174,30407,79619,50583,73059,70758,51391,81799,31216,75240,11036,68683,,47012,6556,26836,11475,11705,24893,1712,39806,428xe" fillcolor="#999" strokecolor="#4d4d4d" strokeweight=".38019mm">
                  <v:stroke endcap="round"/>
                  <v:path arrowok="t" textboxrect="0,0,86174,81799"/>
                </v:shape>
                <v:shape id="Shape 697" o:spid="_x0000_s1086" style="position:absolute;left:11413;top:12449;width:768;height:768;visibility:visible;mso-wrap-style:square;v-text-anchor:top" coordsize="76829,76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" path="m38423,c59628,,76829,17201,76829,38409v,21219,-17201,38420,-38406,38420c17201,76829,,59628,,38409,,17201,17201,,38423,xe" fillcolor="#999" strokecolor="#4d4d4d" strokeweight=".39978mm">
                  <v:stroke endcap="round"/>
                  <v:path arrowok="t" textboxrect="0,0,76829,76829"/>
                </v:shape>
                <v:shape id="Shape 698" o:spid="_x0000_s1087" style="position:absolute;left:4964;top:10087;width:769;height:768;visibility:visible;mso-wrap-style:square;v-text-anchor:top" coordsize="76832,76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" path="m38423,c59631,,76832,17201,76832,38423v,21205,-17201,38406,-38409,38406c17204,76829,,59628,,38423,,17201,17204,,38423,xe" fillcolor="#999" strokecolor="#4d4d4d" strokeweight=".39978mm">
                  <v:stroke endcap="round"/>
                  <v:path arrowok="t" textboxrect="0,0,76832,76829"/>
                </v:shape>
                <v:shape id="Shape 699" o:spid="_x0000_s1088" style="position:absolute;left:10073;top:2732;width:768;height:768;visibility:visible;mso-wrap-style:square;v-text-anchor:top" coordsize="76829,76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" path="m38409,c59628,,76829,17201,76829,38409v,21222,-17201,38423,-38420,38423c17201,76832,,59631,,38409,,17201,17201,,38409,xe" fillcolor="#999" strokecolor="#4d4d4d" strokeweight=".39978mm">
                  <v:stroke endcap="round"/>
                  <v:path arrowok="t" textboxrect="0,0,76829,76832"/>
                </v:shape>
                <v:shape id="Shape 700" o:spid="_x0000_s1089" style="position:absolute;left:18548;top:13456;width:768;height:768;visibility:visible;mso-wrap-style:square;v-text-anchor:top" coordsize="76829,76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" path="m38419,c59628,,76829,17201,76829,38423v,21205,-17201,38406,-38410,38406c17201,76829,,59628,,38423,,17201,17201,,38419,xe" fillcolor="#999" strokecolor="#4d4d4d" strokeweight=".39978mm">
                  <v:stroke endcap="round"/>
                  <v:path arrowok="t" textboxrect="0,0,76829,76829"/>
                </v:shape>
                <v:shape id="Shape 701" o:spid="_x0000_s1090" style="position:absolute;left:12791;top:5011;width:721;height:728;visibility:visible;mso-wrap-style:square;v-text-anchor:top" coordsize="72124,72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" path="m14412,3303l66174,29193v5950,2961,5950,11437,,14412l14412,69477c7788,72798,,67985,,60579l,12215c,4813,7788,,14412,3303xe" fillcolor="#a3b562" stroked="f" strokeweight="0">
                  <v:stroke endcap="round"/>
                  <v:path arrowok="t" textboxrect="0,0,72124,72798"/>
                </v:shape>
                <v:shape id="Shape 702" o:spid="_x0000_s1091" style="position:absolute;left:3703;top:5375;width:9249;height:0;visibility:visible;mso-wrap-style:square;v-text-anchor:top" coordsize="924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" path="m,l924863,e" filled="f" strokecolor="#a3b562" strokeweight=".79953mm">
                  <v:stroke endcap="round"/>
                  <v:path arrowok="t" textboxrect="0,0,924863,0"/>
                </v:shape>
                <v:shape id="Shape 703" o:spid="_x0000_s1092" style="position:absolute;left:20533;top:2719;width:800;height:686;visibility:visible;mso-wrap-style:square;v-text-anchor:top" coordsize="79949,68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" path="m13075,911l70523,7930v6583,809,9426,8794,4827,13593l35261,63249c30130,68591,21181,66661,18693,59692l2484,14131c,7152,5723,,13075,911xe" fillcolor="#f19950" stroked="f" strokeweight="0">
                  <v:stroke endcap="round"/>
                  <v:path arrowok="t" textboxrect="0,0,79949,68591"/>
                </v:shape>
                <v:shape id="Shape 704" o:spid="_x0000_s1093" style="position:absolute;left:14811;top:3034;width:5980;height:2128;visibility:visible;mso-wrap-style:square;v-text-anchor:top" coordsize="598056,212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" path="m,212798l598056,,,212798xe" fillcolor="#f19950" strokecolor="#f19950" strokeweight=".79953mm">
                  <v:stroke endcap="round"/>
                  <v:path arrowok="t" textboxrect="0,0,598056,212798"/>
                </v:shape>
                <v:shape id="Shape 705" o:spid="_x0000_s1094" style="position:absolute;left:4964;top:10087;width:769;height:768;visibility:visible;mso-wrap-style:square;v-text-anchor:top" coordsize="76832,76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" path="m38423,c59631,,76832,17201,76832,38423v,21205,-17201,38406,-38409,38406c17204,76829,,59628,,38423,,17201,17204,,38423,xe" fillcolor="#999" strokecolor="#4d4d4d" strokeweight=".39978mm">
                  <v:stroke endcap="round"/>
                  <v:path arrowok="t" textboxrect="0,0,76832,76829"/>
                </v:shape>
                <v:shape id="Shape 706" o:spid="_x0000_s1095" style="position:absolute;left:1707;top:4621;width:1508;height:1508;visibility:visible;mso-wrap-style:square;v-text-anchor:top" coordsize="150764,150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" path="m75387,v41621,,75377,33755,75377,75390c150764,117025,117008,150777,75387,150777,33755,150777,,117025,,75390,,33755,33755,,75387,xe" fillcolor="#a3b562" strokecolor="#77853d" strokeweight=".7845mm">
                  <v:stroke endcap="round"/>
                  <v:path arrowok="t" textboxrect="0,0,150764,150777"/>
                </v:shape>
                <v:shape id="Shape 707" o:spid="_x0000_s1096" style="position:absolute;left:21559;top:1687;width:1507;height:1508;visibility:visible;mso-wrap-style:square;v-text-anchor:top" coordsize="150777,150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" path="m75387,v41635,,75390,33755,75390,75390c150777,117025,117022,150777,75387,150777,33752,150777,,117025,,75390,,33755,33752,,75387,xe" fillcolor="#f19950" strokecolor="#cf6711" strokeweight=".78461mm">
                  <v:stroke endcap="round"/>
                  <v:path arrowok="t" textboxrect="0,0,150777,150777"/>
                </v:shape>
                <v:rect id="Rectangle 709" o:spid="_x0000_s1097" style="position:absolute;left:20000;width:6200;height:2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" filled="f" stroked="f">
                  <v:textbox inset="0,0,0,0">
                    <w:txbxContent>
                      <w:p w14:paraId="44EC81AC" w14:textId="77777777" w:rsidR="000B4D66" w:rsidRDefault="00000000">
                        <w:pPr>
                          <w:spacing w:after="160" w:line="259" w:lineRule="auto"/>
                          <w:ind w:left="0" w:firstLine="0"/>
                          <w:jc w:val="left"/>
                        </w:pPr>
                        <w:r>
                          <w:rPr>
                            <w:rFonts w:ascii="Arial" w:eastAsia="Arial" w:hAnsi="Arial" w:cs="Arial"/>
                            <w:b/>
                            <w:color w:val="F19950"/>
                            <w:sz w:val="21"/>
                          </w:rPr>
                          <w:t>Photon</w:t>
                        </w:r>
                      </w:p>
                    </w:txbxContent>
                  </v:textbox>
                </v:rect>
                <v:rect id="Rectangle 710" o:spid="_x0000_s1098" style="position:absolute;top:1150;width:6902;height:2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" filled="f" stroked="f">
                  <v:textbox inset="0,0,0,0">
                    <w:txbxContent>
                      <w:p w14:paraId="2CA18163" w14:textId="77777777" w:rsidR="000B4D66" w:rsidRDefault="00000000">
                        <w:pPr>
                          <w:spacing w:after="160" w:line="259" w:lineRule="auto"/>
                          <w:ind w:left="0" w:firstLine="0"/>
                          <w:jc w:val="left"/>
                        </w:pPr>
                        <w:r>
                          <w:rPr>
                            <w:rFonts w:ascii="Arial" w:eastAsia="Arial" w:hAnsi="Arial" w:cs="Arial"/>
                            <w:b/>
                            <w:color w:val="A3B562"/>
                            <w:sz w:val="21"/>
                          </w:rPr>
                          <w:t>Incident</w:t>
                        </w:r>
                      </w:p>
                    </w:txbxContent>
                  </v:textbox>
                </v:rect>
                <v:rect id="Rectangle 711" o:spid="_x0000_s1099" style="position:absolute;left:264;top:2554;width:6200;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" filled="f" stroked="f">
                  <v:textbox inset="0,0,0,0">
                    <w:txbxContent>
                      <w:p w14:paraId="11576507" w14:textId="77777777" w:rsidR="000B4D66" w:rsidRDefault="00000000">
                        <w:pPr>
                          <w:spacing w:after="160" w:line="259" w:lineRule="auto"/>
                          <w:ind w:left="0" w:firstLine="0"/>
                          <w:jc w:val="left"/>
                        </w:pPr>
                        <w:r>
                          <w:rPr>
                            <w:rFonts w:ascii="Arial" w:eastAsia="Arial" w:hAnsi="Arial" w:cs="Arial"/>
                            <w:b/>
                            <w:color w:val="A3B562"/>
                            <w:sz w:val="21"/>
                          </w:rPr>
                          <w:t>Photon</w:t>
                        </w:r>
                      </w:p>
                    </w:txbxContent>
                  </v:textbox>
                </v:rect>
                <w10:anchorlock/>
              </v:group>
            </w:pict>
          </mc:Fallback>
        </mc:AlternateContent>
      </w:r>
      <w:r>
        <w:rPr>
          <w:rFonts w:ascii="Arial" w:eastAsia="Arial" w:hAnsi="Arial" w:cs="Arial"/>
          <w:b/>
          <w:color w:val="666666"/>
          <w:sz w:val="26"/>
        </w:rPr>
        <w:tab/>
        <w:t>Atom</w:t>
      </w:r>
    </w:p>
    <w:p w14:paraId="16C0DDA9" w14:textId="77777777" w:rsidR="000B4D66" w:rsidRDefault="00000000">
      <w:pPr>
        <w:tabs>
          <w:tab w:val="right" w:pos="9972"/>
        </w:tabs>
        <w:spacing w:after="6" w:line="259" w:lineRule="auto"/>
        <w:ind w:left="0" w:firstLine="0"/>
        <w:jc w:val="left"/>
      </w:pPr>
      <w:r>
        <w:rPr>
          <w:noProof/>
          <w:sz w:val="22"/>
        </w:rPr>
        <mc:AlternateContent>
          <mc:Choice Requires="wpg">
            <w:drawing>
              <wp:inline distT="0" distB="0" distL="0" distR="0" wp14:anchorId="0B23CB42" wp14:editId="773955A0">
                <wp:extent cx="2773042" cy="1874977"/>
                <wp:effectExtent l="0" t="0" r="0" b="0"/>
                <wp:docPr id="23732" name="Group 23732"/>
                <wp:cNvGraphicFramePr/>
                <a:graphic xmlns:a="http://schemas.openxmlformats.org/drawingml/2006/main">
                  <a:graphicData uri="http://schemas.microsoft.com/office/word/2010/wordprocessingGroup">
                    <wpg:wgp>
                      <wpg:cNvGrpSpPr/>
                      <wpg:grpSpPr>
                        <a:xfrm>
                          <a:off x="0" y="0"/>
                          <a:ext cx="2773042" cy="1874977"/>
                          <a:chOff x="0" y="0"/>
                          <a:chExt cx="2773042" cy="1874977"/>
                        </a:xfrm>
                      </wpg:grpSpPr>
                      <wps:wsp>
                        <wps:cNvPr id="755" name="Shape 755"/>
                        <wps:cNvSpPr/>
                        <wps:spPr>
                          <a:xfrm>
                            <a:off x="1121049" y="999060"/>
                            <a:ext cx="289772" cy="289759"/>
                          </a:xfrm>
                          <a:custGeom>
                            <a:avLst/>
                            <a:gdLst/>
                            <a:ahLst/>
                            <a:cxnLst/>
                            <a:rect l="0" t="0" r="0" b="0"/>
                            <a:pathLst>
                              <a:path w="289772" h="289759">
                                <a:moveTo>
                                  <a:pt x="144895" y="0"/>
                                </a:moveTo>
                                <a:cubicBezTo>
                                  <a:pt x="224909" y="0"/>
                                  <a:pt x="289772" y="64864"/>
                                  <a:pt x="289772" y="144881"/>
                                </a:cubicBezTo>
                                <a:cubicBezTo>
                                  <a:pt x="289772" y="224895"/>
                                  <a:pt x="224909" y="289759"/>
                                  <a:pt x="144895" y="289759"/>
                                </a:cubicBezTo>
                                <a:cubicBezTo>
                                  <a:pt x="64878" y="289759"/>
                                  <a:pt x="0" y="224895"/>
                                  <a:pt x="0" y="144881"/>
                                </a:cubicBezTo>
                                <a:cubicBezTo>
                                  <a:pt x="0" y="64864"/>
                                  <a:pt x="64878" y="0"/>
                                  <a:pt x="144895" y="0"/>
                                </a:cubicBezTo>
                                <a:close/>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56" name="Shape 756"/>
                        <wps:cNvSpPr/>
                        <wps:spPr>
                          <a:xfrm>
                            <a:off x="978111" y="856111"/>
                            <a:ext cx="575663" cy="575659"/>
                          </a:xfrm>
                          <a:custGeom>
                            <a:avLst/>
                            <a:gdLst/>
                            <a:ahLst/>
                            <a:cxnLst/>
                            <a:rect l="0" t="0" r="0" b="0"/>
                            <a:pathLst>
                              <a:path w="575663" h="575659">
                                <a:moveTo>
                                  <a:pt x="575663" y="287829"/>
                                </a:moveTo>
                                <a:cubicBezTo>
                                  <a:pt x="575663" y="446787"/>
                                  <a:pt x="446791" y="575659"/>
                                  <a:pt x="287833" y="575659"/>
                                </a:cubicBezTo>
                                <a:cubicBezTo>
                                  <a:pt x="128858" y="575659"/>
                                  <a:pt x="0" y="446787"/>
                                  <a:pt x="0" y="287829"/>
                                </a:cubicBezTo>
                                <a:cubicBezTo>
                                  <a:pt x="0" y="128868"/>
                                  <a:pt x="128858" y="0"/>
                                  <a:pt x="287833" y="0"/>
                                </a:cubicBezTo>
                                <a:cubicBezTo>
                                  <a:pt x="446791" y="0"/>
                                  <a:pt x="575663" y="128868"/>
                                  <a:pt x="575663" y="287829"/>
                                </a:cubicBezTo>
                                <a:close/>
                              </a:path>
                            </a:pathLst>
                          </a:custGeom>
                          <a:ln w="15719" cap="rnd">
                            <a:round/>
                          </a:ln>
                        </wps:spPr>
                        <wps:style>
                          <a:lnRef idx="1">
                            <a:srgbClr val="ECECEC"/>
                          </a:lnRef>
                          <a:fillRef idx="0">
                            <a:srgbClr val="000000">
                              <a:alpha val="0"/>
                            </a:srgbClr>
                          </a:fillRef>
                          <a:effectRef idx="0">
                            <a:scrgbClr r="0" g="0" b="0"/>
                          </a:effectRef>
                          <a:fontRef idx="none"/>
                        </wps:style>
                        <wps:bodyPr/>
                      </wps:wsp>
                      <wps:wsp>
                        <wps:cNvPr id="758" name="Shape 758"/>
                        <wps:cNvSpPr/>
                        <wps:spPr>
                          <a:xfrm>
                            <a:off x="774875" y="652871"/>
                            <a:ext cx="982125" cy="982139"/>
                          </a:xfrm>
                          <a:custGeom>
                            <a:avLst/>
                            <a:gdLst/>
                            <a:ahLst/>
                            <a:cxnLst/>
                            <a:rect l="0" t="0" r="0" b="0"/>
                            <a:pathLst>
                              <a:path w="982125" h="982139">
                                <a:moveTo>
                                  <a:pt x="982125" y="491069"/>
                                </a:moveTo>
                                <a:cubicBezTo>
                                  <a:pt x="982125" y="762277"/>
                                  <a:pt x="762266" y="982139"/>
                                  <a:pt x="491069" y="982139"/>
                                </a:cubicBezTo>
                                <a:cubicBezTo>
                                  <a:pt x="219858" y="982139"/>
                                  <a:pt x="0" y="762277"/>
                                  <a:pt x="0" y="491069"/>
                                </a:cubicBezTo>
                                <a:cubicBezTo>
                                  <a:pt x="0" y="219858"/>
                                  <a:pt x="219858" y="0"/>
                                  <a:pt x="491069" y="0"/>
                                </a:cubicBezTo>
                                <a:cubicBezTo>
                                  <a:pt x="762266" y="0"/>
                                  <a:pt x="982125" y="219858"/>
                                  <a:pt x="982125" y="491069"/>
                                </a:cubicBezTo>
                                <a:close/>
                              </a:path>
                            </a:pathLst>
                          </a:custGeom>
                          <a:ln w="23986" cap="rnd">
                            <a:round/>
                          </a:ln>
                        </wps:spPr>
                        <wps:style>
                          <a:lnRef idx="1">
                            <a:srgbClr val="ECECEC"/>
                          </a:lnRef>
                          <a:fillRef idx="0">
                            <a:srgbClr val="000000">
                              <a:alpha val="0"/>
                            </a:srgbClr>
                          </a:fillRef>
                          <a:effectRef idx="0">
                            <a:scrgbClr r="0" g="0" b="0"/>
                          </a:effectRef>
                          <a:fontRef idx="none"/>
                        </wps:style>
                        <wps:bodyPr/>
                      </wps:wsp>
                      <wps:wsp>
                        <wps:cNvPr id="760" name="Shape 760"/>
                        <wps:cNvSpPr/>
                        <wps:spPr>
                          <a:xfrm>
                            <a:off x="534891" y="412901"/>
                            <a:ext cx="1462089" cy="1462076"/>
                          </a:xfrm>
                          <a:custGeom>
                            <a:avLst/>
                            <a:gdLst/>
                            <a:ahLst/>
                            <a:cxnLst/>
                            <a:rect l="0" t="0" r="0" b="0"/>
                            <a:pathLst>
                              <a:path w="1462089" h="1462076">
                                <a:moveTo>
                                  <a:pt x="1462089" y="731040"/>
                                </a:moveTo>
                                <a:cubicBezTo>
                                  <a:pt x="1462089" y="1134781"/>
                                  <a:pt x="1134794" y="1462076"/>
                                  <a:pt x="731053" y="1462076"/>
                                </a:cubicBezTo>
                                <a:cubicBezTo>
                                  <a:pt x="327309" y="1462076"/>
                                  <a:pt x="0" y="1134781"/>
                                  <a:pt x="0" y="731040"/>
                                </a:cubicBezTo>
                                <a:cubicBezTo>
                                  <a:pt x="0" y="327295"/>
                                  <a:pt x="327309" y="0"/>
                                  <a:pt x="731053" y="0"/>
                                </a:cubicBezTo>
                                <a:cubicBezTo>
                                  <a:pt x="1134794" y="0"/>
                                  <a:pt x="1462089" y="327295"/>
                                  <a:pt x="1462089" y="731040"/>
                                </a:cubicBezTo>
                                <a:close/>
                              </a:path>
                            </a:pathLst>
                          </a:custGeom>
                          <a:ln w="35088" cap="rnd">
                            <a:round/>
                          </a:ln>
                        </wps:spPr>
                        <wps:style>
                          <a:lnRef idx="1">
                            <a:srgbClr val="ECECEC"/>
                          </a:lnRef>
                          <a:fillRef idx="0">
                            <a:srgbClr val="000000">
                              <a:alpha val="0"/>
                            </a:srgbClr>
                          </a:fillRef>
                          <a:effectRef idx="0">
                            <a:scrgbClr r="0" g="0" b="0"/>
                          </a:effectRef>
                          <a:fontRef idx="none"/>
                        </wps:style>
                        <wps:bodyPr/>
                      </wps:wsp>
                      <wps:wsp>
                        <wps:cNvPr id="762" name="Shape 762"/>
                        <wps:cNvSpPr/>
                        <wps:spPr>
                          <a:xfrm>
                            <a:off x="1195881" y="1036596"/>
                            <a:ext cx="42176" cy="42190"/>
                          </a:xfrm>
                          <a:custGeom>
                            <a:avLst/>
                            <a:gdLst/>
                            <a:ahLst/>
                            <a:cxnLst/>
                            <a:rect l="0" t="0" r="0" b="0"/>
                            <a:pathLst>
                              <a:path w="42176" h="42190">
                                <a:moveTo>
                                  <a:pt x="21090" y="0"/>
                                </a:moveTo>
                                <a:cubicBezTo>
                                  <a:pt x="32737" y="0"/>
                                  <a:pt x="42176" y="9440"/>
                                  <a:pt x="42176" y="21087"/>
                                </a:cubicBezTo>
                                <a:cubicBezTo>
                                  <a:pt x="42176" y="32750"/>
                                  <a:pt x="32737" y="42190"/>
                                  <a:pt x="21090" y="42190"/>
                                </a:cubicBezTo>
                                <a:cubicBezTo>
                                  <a:pt x="9440" y="42190"/>
                                  <a:pt x="0" y="32750"/>
                                  <a:pt x="0" y="21087"/>
                                </a:cubicBezTo>
                                <a:cubicBezTo>
                                  <a:pt x="0" y="9440"/>
                                  <a:pt x="9440" y="0"/>
                                  <a:pt x="21090" y="0"/>
                                </a:cubicBezTo>
                                <a:close/>
                              </a:path>
                            </a:pathLst>
                          </a:custGeom>
                          <a:ln w="0" cap="rnd">
                            <a:round/>
                          </a:ln>
                        </wps:spPr>
                        <wps:style>
                          <a:lnRef idx="0">
                            <a:srgbClr val="000000">
                              <a:alpha val="0"/>
                            </a:srgbClr>
                          </a:lnRef>
                          <a:fillRef idx="1">
                            <a:srgbClr val="333333"/>
                          </a:fillRef>
                          <a:effectRef idx="0">
                            <a:scrgbClr r="0" g="0" b="0"/>
                          </a:effectRef>
                          <a:fontRef idx="none"/>
                        </wps:style>
                        <wps:bodyPr/>
                      </wps:wsp>
                      <wps:wsp>
                        <wps:cNvPr id="763" name="Shape 763"/>
                        <wps:cNvSpPr/>
                        <wps:spPr>
                          <a:xfrm>
                            <a:off x="1247592" y="1020268"/>
                            <a:ext cx="42190" cy="42187"/>
                          </a:xfrm>
                          <a:custGeom>
                            <a:avLst/>
                            <a:gdLst/>
                            <a:ahLst/>
                            <a:cxnLst/>
                            <a:rect l="0" t="0" r="0" b="0"/>
                            <a:pathLst>
                              <a:path w="42190" h="42187">
                                <a:moveTo>
                                  <a:pt x="21087" y="0"/>
                                </a:moveTo>
                                <a:cubicBezTo>
                                  <a:pt x="32747" y="0"/>
                                  <a:pt x="42190" y="9440"/>
                                  <a:pt x="42190" y="21086"/>
                                </a:cubicBezTo>
                                <a:cubicBezTo>
                                  <a:pt x="42190" y="32733"/>
                                  <a:pt x="32747" y="42187"/>
                                  <a:pt x="21087" y="42187"/>
                                </a:cubicBezTo>
                                <a:cubicBezTo>
                                  <a:pt x="9440" y="42187"/>
                                  <a:pt x="0" y="32733"/>
                                  <a:pt x="0" y="21086"/>
                                </a:cubicBezTo>
                                <a:cubicBezTo>
                                  <a:pt x="0" y="9440"/>
                                  <a:pt x="9440" y="0"/>
                                  <a:pt x="21087" y="0"/>
                                </a:cubicBezTo>
                                <a:close/>
                              </a:path>
                            </a:pathLst>
                          </a:custGeom>
                          <a:ln w="0" cap="rnd">
                            <a:round/>
                          </a:ln>
                        </wps:spPr>
                        <wps:style>
                          <a:lnRef idx="0">
                            <a:srgbClr val="000000">
                              <a:alpha val="0"/>
                            </a:srgbClr>
                          </a:lnRef>
                          <a:fillRef idx="1">
                            <a:srgbClr val="333333"/>
                          </a:fillRef>
                          <a:effectRef idx="0">
                            <a:scrgbClr r="0" g="0" b="0"/>
                          </a:effectRef>
                          <a:fontRef idx="none"/>
                        </wps:style>
                        <wps:bodyPr/>
                      </wps:wsp>
                      <wps:wsp>
                        <wps:cNvPr id="764" name="Shape 764"/>
                        <wps:cNvSpPr/>
                        <wps:spPr>
                          <a:xfrm>
                            <a:off x="1239422" y="1082871"/>
                            <a:ext cx="42187" cy="42187"/>
                          </a:xfrm>
                          <a:custGeom>
                            <a:avLst/>
                            <a:gdLst/>
                            <a:ahLst/>
                            <a:cxnLst/>
                            <a:rect l="0" t="0" r="0" b="0"/>
                            <a:pathLst>
                              <a:path w="42187" h="42187">
                                <a:moveTo>
                                  <a:pt x="21100" y="0"/>
                                </a:moveTo>
                                <a:cubicBezTo>
                                  <a:pt x="32747" y="0"/>
                                  <a:pt x="42187" y="9440"/>
                                  <a:pt x="42187" y="21086"/>
                                </a:cubicBezTo>
                                <a:cubicBezTo>
                                  <a:pt x="42187" y="32733"/>
                                  <a:pt x="32747" y="42187"/>
                                  <a:pt x="21100" y="42187"/>
                                </a:cubicBezTo>
                                <a:cubicBezTo>
                                  <a:pt x="9453" y="42187"/>
                                  <a:pt x="0" y="32733"/>
                                  <a:pt x="0" y="21086"/>
                                </a:cubicBezTo>
                                <a:cubicBezTo>
                                  <a:pt x="0" y="9440"/>
                                  <a:pt x="9453" y="0"/>
                                  <a:pt x="21100" y="0"/>
                                </a:cubicBezTo>
                                <a:close/>
                              </a:path>
                            </a:pathLst>
                          </a:custGeom>
                          <a:ln w="0" cap="rnd">
                            <a:round/>
                          </a:ln>
                        </wps:spPr>
                        <wps:style>
                          <a:lnRef idx="0">
                            <a:srgbClr val="000000">
                              <a:alpha val="0"/>
                            </a:srgbClr>
                          </a:lnRef>
                          <a:fillRef idx="1">
                            <a:srgbClr val="333333"/>
                          </a:fillRef>
                          <a:effectRef idx="0">
                            <a:scrgbClr r="0" g="0" b="0"/>
                          </a:effectRef>
                          <a:fontRef idx="none"/>
                        </wps:style>
                        <wps:bodyPr/>
                      </wps:wsp>
                      <wps:wsp>
                        <wps:cNvPr id="765" name="Shape 765"/>
                        <wps:cNvSpPr/>
                        <wps:spPr>
                          <a:xfrm>
                            <a:off x="1178180" y="1133218"/>
                            <a:ext cx="42190" cy="42187"/>
                          </a:xfrm>
                          <a:custGeom>
                            <a:avLst/>
                            <a:gdLst/>
                            <a:ahLst/>
                            <a:cxnLst/>
                            <a:rect l="0" t="0" r="0" b="0"/>
                            <a:pathLst>
                              <a:path w="42190" h="42187">
                                <a:moveTo>
                                  <a:pt x="21100" y="0"/>
                                </a:moveTo>
                                <a:cubicBezTo>
                                  <a:pt x="32750" y="0"/>
                                  <a:pt x="42190" y="9453"/>
                                  <a:pt x="42190" y="21100"/>
                                </a:cubicBezTo>
                                <a:cubicBezTo>
                                  <a:pt x="42190" y="32747"/>
                                  <a:pt x="32750" y="42187"/>
                                  <a:pt x="21100" y="42187"/>
                                </a:cubicBezTo>
                                <a:cubicBezTo>
                                  <a:pt x="9453" y="42187"/>
                                  <a:pt x="0" y="32747"/>
                                  <a:pt x="0" y="21100"/>
                                </a:cubicBezTo>
                                <a:cubicBezTo>
                                  <a:pt x="0" y="9453"/>
                                  <a:pt x="9453" y="0"/>
                                  <a:pt x="21100" y="0"/>
                                </a:cubicBezTo>
                                <a:close/>
                              </a:path>
                            </a:pathLst>
                          </a:custGeom>
                          <a:ln w="0" cap="rnd">
                            <a:round/>
                          </a:ln>
                        </wps:spPr>
                        <wps:style>
                          <a:lnRef idx="0">
                            <a:srgbClr val="000000">
                              <a:alpha val="0"/>
                            </a:srgbClr>
                          </a:lnRef>
                          <a:fillRef idx="1">
                            <a:srgbClr val="333333"/>
                          </a:fillRef>
                          <a:effectRef idx="0">
                            <a:scrgbClr r="0" g="0" b="0"/>
                          </a:effectRef>
                          <a:fontRef idx="none"/>
                        </wps:style>
                        <wps:bodyPr/>
                      </wps:wsp>
                      <wps:wsp>
                        <wps:cNvPr id="766" name="Shape 766"/>
                        <wps:cNvSpPr/>
                        <wps:spPr>
                          <a:xfrm>
                            <a:off x="1232625" y="1199906"/>
                            <a:ext cx="42190" cy="42190"/>
                          </a:xfrm>
                          <a:custGeom>
                            <a:avLst/>
                            <a:gdLst/>
                            <a:ahLst/>
                            <a:cxnLst/>
                            <a:rect l="0" t="0" r="0" b="0"/>
                            <a:pathLst>
                              <a:path w="42190" h="42190">
                                <a:moveTo>
                                  <a:pt x="21087" y="0"/>
                                </a:moveTo>
                                <a:cubicBezTo>
                                  <a:pt x="32737" y="0"/>
                                  <a:pt x="42190" y="9440"/>
                                  <a:pt x="42190" y="21087"/>
                                </a:cubicBezTo>
                                <a:cubicBezTo>
                                  <a:pt x="42190" y="32750"/>
                                  <a:pt x="32737" y="42190"/>
                                  <a:pt x="21087" y="42190"/>
                                </a:cubicBezTo>
                                <a:cubicBezTo>
                                  <a:pt x="9440" y="42190"/>
                                  <a:pt x="0" y="32750"/>
                                  <a:pt x="0" y="21087"/>
                                </a:cubicBezTo>
                                <a:cubicBezTo>
                                  <a:pt x="0" y="9440"/>
                                  <a:pt x="9440" y="0"/>
                                  <a:pt x="21087" y="0"/>
                                </a:cubicBezTo>
                                <a:close/>
                              </a:path>
                            </a:pathLst>
                          </a:custGeom>
                          <a:ln w="0" cap="rnd">
                            <a:round/>
                          </a:ln>
                        </wps:spPr>
                        <wps:style>
                          <a:lnRef idx="0">
                            <a:srgbClr val="000000">
                              <a:alpha val="0"/>
                            </a:srgbClr>
                          </a:lnRef>
                          <a:fillRef idx="1">
                            <a:srgbClr val="333333"/>
                          </a:fillRef>
                          <a:effectRef idx="0">
                            <a:scrgbClr r="0" g="0" b="0"/>
                          </a:effectRef>
                          <a:fontRef idx="none"/>
                        </wps:style>
                        <wps:bodyPr/>
                      </wps:wsp>
                      <wps:wsp>
                        <wps:cNvPr id="767" name="Shape 767"/>
                        <wps:cNvSpPr/>
                        <wps:spPr>
                          <a:xfrm>
                            <a:off x="1331969" y="1169959"/>
                            <a:ext cx="42190" cy="42190"/>
                          </a:xfrm>
                          <a:custGeom>
                            <a:avLst/>
                            <a:gdLst/>
                            <a:ahLst/>
                            <a:cxnLst/>
                            <a:rect l="0" t="0" r="0" b="0"/>
                            <a:pathLst>
                              <a:path w="42190" h="42190">
                                <a:moveTo>
                                  <a:pt x="21090" y="0"/>
                                </a:moveTo>
                                <a:cubicBezTo>
                                  <a:pt x="32750" y="0"/>
                                  <a:pt x="42190" y="9453"/>
                                  <a:pt x="42190" y="21100"/>
                                </a:cubicBezTo>
                                <a:cubicBezTo>
                                  <a:pt x="42190" y="32750"/>
                                  <a:pt x="32750" y="42190"/>
                                  <a:pt x="21090" y="42190"/>
                                </a:cubicBezTo>
                                <a:cubicBezTo>
                                  <a:pt x="9440" y="42190"/>
                                  <a:pt x="0" y="32750"/>
                                  <a:pt x="0" y="21100"/>
                                </a:cubicBezTo>
                                <a:cubicBezTo>
                                  <a:pt x="0" y="9453"/>
                                  <a:pt x="9440" y="0"/>
                                  <a:pt x="21090" y="0"/>
                                </a:cubicBezTo>
                                <a:close/>
                              </a:path>
                            </a:pathLst>
                          </a:custGeom>
                          <a:ln w="0" cap="rnd">
                            <a:round/>
                          </a:ln>
                        </wps:spPr>
                        <wps:style>
                          <a:lnRef idx="0">
                            <a:srgbClr val="000000">
                              <a:alpha val="0"/>
                            </a:srgbClr>
                          </a:lnRef>
                          <a:fillRef idx="1">
                            <a:srgbClr val="333333"/>
                          </a:fillRef>
                          <a:effectRef idx="0">
                            <a:scrgbClr r="0" g="0" b="0"/>
                          </a:effectRef>
                          <a:fontRef idx="none"/>
                        </wps:style>
                        <wps:bodyPr/>
                      </wps:wsp>
                      <wps:wsp>
                        <wps:cNvPr id="768" name="Shape 768"/>
                        <wps:cNvSpPr/>
                        <wps:spPr>
                          <a:xfrm>
                            <a:off x="1258474" y="1146835"/>
                            <a:ext cx="42187" cy="42190"/>
                          </a:xfrm>
                          <a:custGeom>
                            <a:avLst/>
                            <a:gdLst/>
                            <a:ahLst/>
                            <a:cxnLst/>
                            <a:rect l="0" t="0" r="0" b="0"/>
                            <a:pathLst>
                              <a:path w="42187" h="42190">
                                <a:moveTo>
                                  <a:pt x="21100" y="0"/>
                                </a:moveTo>
                                <a:cubicBezTo>
                                  <a:pt x="32747" y="0"/>
                                  <a:pt x="42187" y="9440"/>
                                  <a:pt x="42187" y="21090"/>
                                </a:cubicBezTo>
                                <a:cubicBezTo>
                                  <a:pt x="42187" y="32737"/>
                                  <a:pt x="32747" y="42190"/>
                                  <a:pt x="21100" y="42190"/>
                                </a:cubicBezTo>
                                <a:cubicBezTo>
                                  <a:pt x="9450" y="42190"/>
                                  <a:pt x="0" y="32737"/>
                                  <a:pt x="0" y="21090"/>
                                </a:cubicBezTo>
                                <a:cubicBezTo>
                                  <a:pt x="0" y="9440"/>
                                  <a:pt x="9450" y="0"/>
                                  <a:pt x="21100" y="0"/>
                                </a:cubicBezTo>
                                <a:close/>
                              </a:path>
                            </a:pathLst>
                          </a:custGeom>
                          <a:ln w="0" cap="rnd">
                            <a:round/>
                          </a:ln>
                        </wps:spPr>
                        <wps:style>
                          <a:lnRef idx="0">
                            <a:srgbClr val="000000">
                              <a:alpha val="0"/>
                            </a:srgbClr>
                          </a:lnRef>
                          <a:fillRef idx="1">
                            <a:srgbClr val="333333"/>
                          </a:fillRef>
                          <a:effectRef idx="0">
                            <a:scrgbClr r="0" g="0" b="0"/>
                          </a:effectRef>
                          <a:fontRef idx="none"/>
                        </wps:style>
                        <wps:bodyPr/>
                      </wps:wsp>
                      <wps:wsp>
                        <wps:cNvPr id="769" name="Shape 769"/>
                        <wps:cNvSpPr/>
                        <wps:spPr>
                          <a:xfrm>
                            <a:off x="1303385" y="1074700"/>
                            <a:ext cx="42190" cy="42187"/>
                          </a:xfrm>
                          <a:custGeom>
                            <a:avLst/>
                            <a:gdLst/>
                            <a:ahLst/>
                            <a:cxnLst/>
                            <a:rect l="0" t="0" r="0" b="0"/>
                            <a:pathLst>
                              <a:path w="42190" h="42187">
                                <a:moveTo>
                                  <a:pt x="21100" y="0"/>
                                </a:moveTo>
                                <a:cubicBezTo>
                                  <a:pt x="32750" y="0"/>
                                  <a:pt x="42190" y="9440"/>
                                  <a:pt x="42190" y="21100"/>
                                </a:cubicBezTo>
                                <a:cubicBezTo>
                                  <a:pt x="42190" y="32747"/>
                                  <a:pt x="32750" y="42187"/>
                                  <a:pt x="21100" y="42187"/>
                                </a:cubicBezTo>
                                <a:cubicBezTo>
                                  <a:pt x="9453" y="42187"/>
                                  <a:pt x="0" y="32747"/>
                                  <a:pt x="0" y="21100"/>
                                </a:cubicBezTo>
                                <a:cubicBezTo>
                                  <a:pt x="0" y="9440"/>
                                  <a:pt x="9453" y="0"/>
                                  <a:pt x="21100" y="0"/>
                                </a:cubicBezTo>
                                <a:close/>
                              </a:path>
                            </a:pathLst>
                          </a:custGeom>
                          <a:ln w="0" cap="rnd">
                            <a:round/>
                          </a:ln>
                        </wps:spPr>
                        <wps:style>
                          <a:lnRef idx="0">
                            <a:srgbClr val="000000">
                              <a:alpha val="0"/>
                            </a:srgbClr>
                          </a:lnRef>
                          <a:fillRef idx="1">
                            <a:srgbClr val="333333"/>
                          </a:fillRef>
                          <a:effectRef idx="0">
                            <a:scrgbClr r="0" g="0" b="0"/>
                          </a:effectRef>
                          <a:fontRef idx="none"/>
                        </wps:style>
                        <wps:bodyPr/>
                      </wps:wsp>
                      <wps:wsp>
                        <wps:cNvPr id="770" name="Shape 770"/>
                        <wps:cNvSpPr/>
                        <wps:spPr>
                          <a:xfrm>
                            <a:off x="1152331" y="1085592"/>
                            <a:ext cx="42190" cy="42190"/>
                          </a:xfrm>
                          <a:custGeom>
                            <a:avLst/>
                            <a:gdLst/>
                            <a:ahLst/>
                            <a:cxnLst/>
                            <a:rect l="0" t="0" r="0" b="0"/>
                            <a:pathLst>
                              <a:path w="42190" h="42190">
                                <a:moveTo>
                                  <a:pt x="21090" y="0"/>
                                </a:moveTo>
                                <a:cubicBezTo>
                                  <a:pt x="32737" y="0"/>
                                  <a:pt x="42190" y="9440"/>
                                  <a:pt x="42190" y="21090"/>
                                </a:cubicBezTo>
                                <a:cubicBezTo>
                                  <a:pt x="42190" y="32736"/>
                                  <a:pt x="32737" y="42190"/>
                                  <a:pt x="21090" y="42190"/>
                                </a:cubicBezTo>
                                <a:cubicBezTo>
                                  <a:pt x="9440" y="42190"/>
                                  <a:pt x="0" y="32736"/>
                                  <a:pt x="0" y="21090"/>
                                </a:cubicBezTo>
                                <a:cubicBezTo>
                                  <a:pt x="0" y="9440"/>
                                  <a:pt x="9440" y="0"/>
                                  <a:pt x="21090" y="0"/>
                                </a:cubicBezTo>
                                <a:close/>
                              </a:path>
                            </a:pathLst>
                          </a:custGeom>
                          <a:ln w="0" cap="rnd">
                            <a:round/>
                          </a:ln>
                        </wps:spPr>
                        <wps:style>
                          <a:lnRef idx="0">
                            <a:srgbClr val="000000">
                              <a:alpha val="0"/>
                            </a:srgbClr>
                          </a:lnRef>
                          <a:fillRef idx="1">
                            <a:srgbClr val="333333"/>
                          </a:fillRef>
                          <a:effectRef idx="0">
                            <a:scrgbClr r="0" g="0" b="0"/>
                          </a:effectRef>
                          <a:fontRef idx="none"/>
                        </wps:style>
                        <wps:bodyPr/>
                      </wps:wsp>
                      <wps:wsp>
                        <wps:cNvPr id="771" name="Shape 771"/>
                        <wps:cNvSpPr/>
                        <wps:spPr>
                          <a:xfrm>
                            <a:off x="1292504" y="1212149"/>
                            <a:ext cx="42190" cy="42190"/>
                          </a:xfrm>
                          <a:custGeom>
                            <a:avLst/>
                            <a:gdLst/>
                            <a:ahLst/>
                            <a:cxnLst/>
                            <a:rect l="0" t="0" r="0" b="0"/>
                            <a:pathLst>
                              <a:path w="42190" h="42190">
                                <a:moveTo>
                                  <a:pt x="21090" y="0"/>
                                </a:moveTo>
                                <a:cubicBezTo>
                                  <a:pt x="32737" y="0"/>
                                  <a:pt x="42190" y="9454"/>
                                  <a:pt x="42190" y="21100"/>
                                </a:cubicBezTo>
                                <a:cubicBezTo>
                                  <a:pt x="42190" y="32750"/>
                                  <a:pt x="32737" y="42190"/>
                                  <a:pt x="21090" y="42190"/>
                                </a:cubicBezTo>
                                <a:cubicBezTo>
                                  <a:pt x="9440" y="42190"/>
                                  <a:pt x="0" y="32750"/>
                                  <a:pt x="0" y="21100"/>
                                </a:cubicBezTo>
                                <a:cubicBezTo>
                                  <a:pt x="0" y="9454"/>
                                  <a:pt x="9440" y="0"/>
                                  <a:pt x="21090" y="0"/>
                                </a:cubicBezTo>
                                <a:close/>
                              </a:path>
                            </a:pathLst>
                          </a:custGeom>
                          <a:ln w="0" cap="rnd">
                            <a:round/>
                          </a:ln>
                        </wps:spPr>
                        <wps:style>
                          <a:lnRef idx="0">
                            <a:srgbClr val="000000">
                              <a:alpha val="0"/>
                            </a:srgbClr>
                          </a:lnRef>
                          <a:fillRef idx="1">
                            <a:srgbClr val="333333"/>
                          </a:fillRef>
                          <a:effectRef idx="0">
                            <a:scrgbClr r="0" g="0" b="0"/>
                          </a:effectRef>
                          <a:fontRef idx="none"/>
                        </wps:style>
                        <wps:bodyPr/>
                      </wps:wsp>
                      <wps:wsp>
                        <wps:cNvPr id="772" name="Shape 772"/>
                        <wps:cNvSpPr/>
                        <wps:spPr>
                          <a:xfrm>
                            <a:off x="1356471" y="1106009"/>
                            <a:ext cx="42187" cy="42187"/>
                          </a:xfrm>
                          <a:custGeom>
                            <a:avLst/>
                            <a:gdLst/>
                            <a:ahLst/>
                            <a:cxnLst/>
                            <a:rect l="0" t="0" r="0" b="0"/>
                            <a:pathLst>
                              <a:path w="42187" h="42187">
                                <a:moveTo>
                                  <a:pt x="21087" y="0"/>
                                </a:moveTo>
                                <a:cubicBezTo>
                                  <a:pt x="32733" y="0"/>
                                  <a:pt x="42187" y="9440"/>
                                  <a:pt x="42187" y="21087"/>
                                </a:cubicBezTo>
                                <a:cubicBezTo>
                                  <a:pt x="42187" y="32733"/>
                                  <a:pt x="32733" y="42187"/>
                                  <a:pt x="21087" y="42187"/>
                                </a:cubicBezTo>
                                <a:cubicBezTo>
                                  <a:pt x="9440" y="42187"/>
                                  <a:pt x="0" y="32733"/>
                                  <a:pt x="0" y="21087"/>
                                </a:cubicBezTo>
                                <a:cubicBezTo>
                                  <a:pt x="0" y="9440"/>
                                  <a:pt x="9440" y="0"/>
                                  <a:pt x="21087" y="0"/>
                                </a:cubicBezTo>
                                <a:close/>
                              </a:path>
                            </a:pathLst>
                          </a:custGeom>
                          <a:ln w="0" cap="rnd">
                            <a:round/>
                          </a:ln>
                        </wps:spPr>
                        <wps:style>
                          <a:lnRef idx="0">
                            <a:srgbClr val="000000">
                              <a:alpha val="0"/>
                            </a:srgbClr>
                          </a:lnRef>
                          <a:fillRef idx="1">
                            <a:srgbClr val="333333"/>
                          </a:fillRef>
                          <a:effectRef idx="0">
                            <a:scrgbClr r="0" g="0" b="0"/>
                          </a:effectRef>
                          <a:fontRef idx="none"/>
                        </wps:style>
                        <wps:bodyPr/>
                      </wps:wsp>
                      <wps:wsp>
                        <wps:cNvPr id="773" name="Shape 773"/>
                        <wps:cNvSpPr/>
                        <wps:spPr>
                          <a:xfrm>
                            <a:off x="1165937" y="1193096"/>
                            <a:ext cx="42187" cy="42190"/>
                          </a:xfrm>
                          <a:custGeom>
                            <a:avLst/>
                            <a:gdLst/>
                            <a:ahLst/>
                            <a:cxnLst/>
                            <a:rect l="0" t="0" r="0" b="0"/>
                            <a:pathLst>
                              <a:path w="42187" h="42190">
                                <a:moveTo>
                                  <a:pt x="21087" y="0"/>
                                </a:moveTo>
                                <a:cubicBezTo>
                                  <a:pt x="32747" y="0"/>
                                  <a:pt x="42187" y="9454"/>
                                  <a:pt x="42187" y="21100"/>
                                </a:cubicBezTo>
                                <a:cubicBezTo>
                                  <a:pt x="42187" y="32750"/>
                                  <a:pt x="32747" y="42190"/>
                                  <a:pt x="21087" y="42190"/>
                                </a:cubicBezTo>
                                <a:cubicBezTo>
                                  <a:pt x="9440" y="42190"/>
                                  <a:pt x="0" y="32750"/>
                                  <a:pt x="0" y="21100"/>
                                </a:cubicBezTo>
                                <a:cubicBezTo>
                                  <a:pt x="0" y="9454"/>
                                  <a:pt x="9440" y="0"/>
                                  <a:pt x="21087" y="0"/>
                                </a:cubicBezTo>
                                <a:close/>
                              </a:path>
                            </a:pathLst>
                          </a:custGeom>
                          <a:ln w="0" cap="rnd">
                            <a:round/>
                          </a:ln>
                        </wps:spPr>
                        <wps:style>
                          <a:lnRef idx="0">
                            <a:srgbClr val="000000">
                              <a:alpha val="0"/>
                            </a:srgbClr>
                          </a:lnRef>
                          <a:fillRef idx="1">
                            <a:srgbClr val="333333"/>
                          </a:fillRef>
                          <a:effectRef idx="0">
                            <a:scrgbClr r="0" g="0" b="0"/>
                          </a:effectRef>
                          <a:fontRef idx="none"/>
                        </wps:style>
                        <wps:bodyPr/>
                      </wps:wsp>
                      <wps:wsp>
                        <wps:cNvPr id="774" name="Shape 774"/>
                        <wps:cNvSpPr/>
                        <wps:spPr>
                          <a:xfrm>
                            <a:off x="1453157" y="926831"/>
                            <a:ext cx="76829" cy="76829"/>
                          </a:xfrm>
                          <a:custGeom>
                            <a:avLst/>
                            <a:gdLst/>
                            <a:ahLst/>
                            <a:cxnLst/>
                            <a:rect l="0" t="0" r="0" b="0"/>
                            <a:pathLst>
                              <a:path w="76829" h="76829">
                                <a:moveTo>
                                  <a:pt x="38423" y="0"/>
                                </a:moveTo>
                                <a:cubicBezTo>
                                  <a:pt x="59628" y="0"/>
                                  <a:pt x="76829" y="17187"/>
                                  <a:pt x="76829" y="38409"/>
                                </a:cubicBezTo>
                                <a:cubicBezTo>
                                  <a:pt x="76829" y="59628"/>
                                  <a:pt x="59628" y="76829"/>
                                  <a:pt x="38423" y="76829"/>
                                </a:cubicBezTo>
                                <a:cubicBezTo>
                                  <a:pt x="17201" y="76829"/>
                                  <a:pt x="0" y="59628"/>
                                  <a:pt x="0" y="38409"/>
                                </a:cubicBezTo>
                                <a:cubicBezTo>
                                  <a:pt x="0" y="17187"/>
                                  <a:pt x="17201" y="0"/>
                                  <a:pt x="38423" y="0"/>
                                </a:cubicBezTo>
                                <a:close/>
                              </a:path>
                            </a:pathLst>
                          </a:custGeom>
                          <a:ln w="14392" cap="rnd">
                            <a:round/>
                          </a:ln>
                        </wps:spPr>
                        <wps:style>
                          <a:lnRef idx="1">
                            <a:srgbClr val="4D4D4D"/>
                          </a:lnRef>
                          <a:fillRef idx="1">
                            <a:srgbClr val="999999"/>
                          </a:fillRef>
                          <a:effectRef idx="0">
                            <a:scrgbClr r="0" g="0" b="0"/>
                          </a:effectRef>
                          <a:fontRef idx="none"/>
                        </wps:style>
                        <wps:bodyPr/>
                      </wps:wsp>
                      <wps:wsp>
                        <wps:cNvPr id="775" name="Shape 775"/>
                        <wps:cNvSpPr/>
                        <wps:spPr>
                          <a:xfrm>
                            <a:off x="1713910" y="1105230"/>
                            <a:ext cx="86179" cy="81797"/>
                          </a:xfrm>
                          <a:custGeom>
                            <a:avLst/>
                            <a:gdLst/>
                            <a:ahLst/>
                            <a:cxnLst/>
                            <a:rect l="0" t="0" r="0" b="0"/>
                            <a:pathLst>
                              <a:path w="86179" h="81797">
                                <a:moveTo>
                                  <a:pt x="39810" y="428"/>
                                </a:moveTo>
                                <a:cubicBezTo>
                                  <a:pt x="44781" y="0"/>
                                  <a:pt x="49919" y="539"/>
                                  <a:pt x="54963" y="2178"/>
                                </a:cubicBezTo>
                                <a:cubicBezTo>
                                  <a:pt x="75138" y="8737"/>
                                  <a:pt x="86179" y="30406"/>
                                  <a:pt x="79634" y="50581"/>
                                </a:cubicBezTo>
                                <a:cubicBezTo>
                                  <a:pt x="73075" y="70757"/>
                                  <a:pt x="51407" y="81797"/>
                                  <a:pt x="31216" y="75252"/>
                                </a:cubicBezTo>
                                <a:cubicBezTo>
                                  <a:pt x="11040" y="68697"/>
                                  <a:pt x="0" y="47013"/>
                                  <a:pt x="6559" y="26838"/>
                                </a:cubicBezTo>
                                <a:cubicBezTo>
                                  <a:pt x="11476" y="11706"/>
                                  <a:pt x="24895" y="1713"/>
                                  <a:pt x="39810" y="428"/>
                                </a:cubicBezTo>
                                <a:close/>
                              </a:path>
                            </a:pathLst>
                          </a:custGeom>
                          <a:ln w="13687" cap="rnd">
                            <a:round/>
                          </a:ln>
                        </wps:spPr>
                        <wps:style>
                          <a:lnRef idx="1">
                            <a:srgbClr val="4D4D4D"/>
                          </a:lnRef>
                          <a:fillRef idx="1">
                            <a:srgbClr val="999999"/>
                          </a:fillRef>
                          <a:effectRef idx="0">
                            <a:scrgbClr r="0" g="0" b="0"/>
                          </a:effectRef>
                          <a:fontRef idx="none"/>
                        </wps:style>
                        <wps:bodyPr/>
                      </wps:wsp>
                      <wps:wsp>
                        <wps:cNvPr id="776" name="Shape 776"/>
                        <wps:cNvSpPr/>
                        <wps:spPr>
                          <a:xfrm>
                            <a:off x="1371131" y="1572051"/>
                            <a:ext cx="86178" cy="81811"/>
                          </a:xfrm>
                          <a:custGeom>
                            <a:avLst/>
                            <a:gdLst/>
                            <a:ahLst/>
                            <a:cxnLst/>
                            <a:rect l="0" t="0" r="0" b="0"/>
                            <a:pathLst>
                              <a:path w="86178" h="81811">
                                <a:moveTo>
                                  <a:pt x="46377" y="429"/>
                                </a:moveTo>
                                <a:cubicBezTo>
                                  <a:pt x="61296" y="1714"/>
                                  <a:pt x="74715" y="11709"/>
                                  <a:pt x="79634" y="26849"/>
                                </a:cubicBezTo>
                                <a:cubicBezTo>
                                  <a:pt x="86178" y="47025"/>
                                  <a:pt x="75139" y="68697"/>
                                  <a:pt x="54963" y="75252"/>
                                </a:cubicBezTo>
                                <a:cubicBezTo>
                                  <a:pt x="34788" y="81811"/>
                                  <a:pt x="13119" y="70759"/>
                                  <a:pt x="6559" y="50581"/>
                                </a:cubicBezTo>
                                <a:cubicBezTo>
                                  <a:pt x="0" y="30406"/>
                                  <a:pt x="11041" y="8737"/>
                                  <a:pt x="31216" y="2179"/>
                                </a:cubicBezTo>
                                <a:cubicBezTo>
                                  <a:pt x="36263" y="540"/>
                                  <a:pt x="41403" y="0"/>
                                  <a:pt x="46377" y="429"/>
                                </a:cubicBezTo>
                                <a:close/>
                              </a:path>
                            </a:pathLst>
                          </a:custGeom>
                          <a:ln w="13687" cap="rnd">
                            <a:round/>
                          </a:ln>
                        </wps:spPr>
                        <wps:style>
                          <a:lnRef idx="1">
                            <a:srgbClr val="4D4D4D"/>
                          </a:lnRef>
                          <a:fillRef idx="1">
                            <a:srgbClr val="999999"/>
                          </a:fillRef>
                          <a:effectRef idx="0">
                            <a:scrgbClr r="0" g="0" b="0"/>
                          </a:effectRef>
                          <a:fontRef idx="none"/>
                        </wps:style>
                        <wps:bodyPr/>
                      </wps:wsp>
                      <wps:wsp>
                        <wps:cNvPr id="777" name="Shape 777"/>
                        <wps:cNvSpPr/>
                        <wps:spPr>
                          <a:xfrm>
                            <a:off x="823395" y="1390727"/>
                            <a:ext cx="87090" cy="83022"/>
                          </a:xfrm>
                          <a:custGeom>
                            <a:avLst/>
                            <a:gdLst/>
                            <a:ahLst/>
                            <a:cxnLst/>
                            <a:rect l="0" t="0" r="0" b="0"/>
                            <a:pathLst>
                              <a:path w="87090" h="83022">
                                <a:moveTo>
                                  <a:pt x="37535" y="1539"/>
                                </a:moveTo>
                                <a:cubicBezTo>
                                  <a:pt x="47244" y="0"/>
                                  <a:pt x="57540" y="2164"/>
                                  <a:pt x="66121" y="8396"/>
                                </a:cubicBezTo>
                                <a:cubicBezTo>
                                  <a:pt x="83294" y="20868"/>
                                  <a:pt x="87090" y="44890"/>
                                  <a:pt x="74622" y="62050"/>
                                </a:cubicBezTo>
                                <a:cubicBezTo>
                                  <a:pt x="62154" y="79226"/>
                                  <a:pt x="38132" y="83022"/>
                                  <a:pt x="20971" y="70554"/>
                                </a:cubicBezTo>
                                <a:cubicBezTo>
                                  <a:pt x="3796" y="58086"/>
                                  <a:pt x="0" y="34063"/>
                                  <a:pt x="12470" y="16900"/>
                                </a:cubicBezTo>
                                <a:cubicBezTo>
                                  <a:pt x="18704" y="8320"/>
                                  <a:pt x="27826" y="3078"/>
                                  <a:pt x="37535" y="1539"/>
                                </a:cubicBezTo>
                                <a:close/>
                              </a:path>
                            </a:pathLst>
                          </a:custGeom>
                          <a:ln w="8459" cap="rnd">
                            <a:round/>
                          </a:ln>
                        </wps:spPr>
                        <wps:style>
                          <a:lnRef idx="1">
                            <a:srgbClr val="4D4D4D"/>
                          </a:lnRef>
                          <a:fillRef idx="1">
                            <a:srgbClr val="999999"/>
                          </a:fillRef>
                          <a:effectRef idx="0">
                            <a:scrgbClr r="0" g="0" b="0"/>
                          </a:effectRef>
                          <a:fontRef idx="none"/>
                        </wps:style>
                        <wps:bodyPr/>
                      </wps:wsp>
                      <wps:wsp>
                        <wps:cNvPr id="778" name="Shape 778"/>
                        <wps:cNvSpPr/>
                        <wps:spPr>
                          <a:xfrm>
                            <a:off x="831037" y="807838"/>
                            <a:ext cx="87091" cy="83031"/>
                          </a:xfrm>
                          <a:custGeom>
                            <a:avLst/>
                            <a:gdLst/>
                            <a:ahLst/>
                            <a:cxnLst/>
                            <a:rect l="0" t="0" r="0" b="0"/>
                            <a:pathLst>
                              <a:path w="87091" h="83031">
                                <a:moveTo>
                                  <a:pt x="37535" y="1536"/>
                                </a:moveTo>
                                <a:cubicBezTo>
                                  <a:pt x="47245" y="0"/>
                                  <a:pt x="57541" y="2168"/>
                                  <a:pt x="66122" y="8408"/>
                                </a:cubicBezTo>
                                <a:cubicBezTo>
                                  <a:pt x="83282" y="20876"/>
                                  <a:pt x="87091" y="44902"/>
                                  <a:pt x="74623" y="62062"/>
                                </a:cubicBezTo>
                                <a:cubicBezTo>
                                  <a:pt x="62155" y="79223"/>
                                  <a:pt x="38129" y="83031"/>
                                  <a:pt x="20969" y="70564"/>
                                </a:cubicBezTo>
                                <a:cubicBezTo>
                                  <a:pt x="3793" y="58095"/>
                                  <a:pt x="0" y="34070"/>
                                  <a:pt x="12468" y="16894"/>
                                </a:cubicBezTo>
                                <a:cubicBezTo>
                                  <a:pt x="18702" y="8314"/>
                                  <a:pt x="27825" y="3073"/>
                                  <a:pt x="37535" y="1536"/>
                                </a:cubicBezTo>
                                <a:close/>
                              </a:path>
                            </a:pathLst>
                          </a:custGeom>
                          <a:ln w="8459" cap="rnd">
                            <a:round/>
                          </a:ln>
                        </wps:spPr>
                        <wps:style>
                          <a:lnRef idx="1">
                            <a:srgbClr val="4D4D4D"/>
                          </a:lnRef>
                          <a:fillRef idx="1">
                            <a:srgbClr val="999999"/>
                          </a:fillRef>
                          <a:effectRef idx="0">
                            <a:scrgbClr r="0" g="0" b="0"/>
                          </a:effectRef>
                          <a:fontRef idx="none"/>
                        </wps:style>
                        <wps:bodyPr/>
                      </wps:wsp>
                      <wps:wsp>
                        <wps:cNvPr id="779" name="Shape 779"/>
                        <wps:cNvSpPr/>
                        <wps:spPr>
                          <a:xfrm>
                            <a:off x="1368660" y="636312"/>
                            <a:ext cx="86189" cy="81807"/>
                          </a:xfrm>
                          <a:custGeom>
                            <a:avLst/>
                            <a:gdLst/>
                            <a:ahLst/>
                            <a:cxnLst/>
                            <a:rect l="0" t="0" r="0" b="0"/>
                            <a:pathLst>
                              <a:path w="86189" h="81807">
                                <a:moveTo>
                                  <a:pt x="39810" y="430"/>
                                </a:moveTo>
                                <a:cubicBezTo>
                                  <a:pt x="44781" y="0"/>
                                  <a:pt x="49919" y="537"/>
                                  <a:pt x="54963" y="2173"/>
                                </a:cubicBezTo>
                                <a:cubicBezTo>
                                  <a:pt x="75138" y="8732"/>
                                  <a:pt x="86189" y="30415"/>
                                  <a:pt x="79633" y="50591"/>
                                </a:cubicBezTo>
                                <a:cubicBezTo>
                                  <a:pt x="73074" y="70766"/>
                                  <a:pt x="51405" y="81807"/>
                                  <a:pt x="31227" y="75247"/>
                                </a:cubicBezTo>
                                <a:cubicBezTo>
                                  <a:pt x="11051" y="68692"/>
                                  <a:pt x="0" y="47019"/>
                                  <a:pt x="6559" y="26844"/>
                                </a:cubicBezTo>
                                <a:cubicBezTo>
                                  <a:pt x="11476" y="11712"/>
                                  <a:pt x="24895" y="1719"/>
                                  <a:pt x="39810" y="430"/>
                                </a:cubicBezTo>
                                <a:close/>
                              </a:path>
                            </a:pathLst>
                          </a:custGeom>
                          <a:ln w="13687" cap="rnd">
                            <a:round/>
                          </a:ln>
                        </wps:spPr>
                        <wps:style>
                          <a:lnRef idx="1">
                            <a:srgbClr val="4D4D4D"/>
                          </a:lnRef>
                          <a:fillRef idx="1">
                            <a:srgbClr val="999999"/>
                          </a:fillRef>
                          <a:effectRef idx="0">
                            <a:scrgbClr r="0" g="0" b="0"/>
                          </a:effectRef>
                          <a:fontRef idx="none"/>
                        </wps:style>
                        <wps:bodyPr/>
                      </wps:wsp>
                      <wps:wsp>
                        <wps:cNvPr id="780" name="Shape 780"/>
                        <wps:cNvSpPr/>
                        <wps:spPr>
                          <a:xfrm>
                            <a:off x="1141344" y="1380154"/>
                            <a:ext cx="76829" cy="76829"/>
                          </a:xfrm>
                          <a:custGeom>
                            <a:avLst/>
                            <a:gdLst/>
                            <a:ahLst/>
                            <a:cxnLst/>
                            <a:rect l="0" t="0" r="0" b="0"/>
                            <a:pathLst>
                              <a:path w="76829" h="76829">
                                <a:moveTo>
                                  <a:pt x="38409" y="0"/>
                                </a:moveTo>
                                <a:cubicBezTo>
                                  <a:pt x="59628" y="0"/>
                                  <a:pt x="76829" y="17201"/>
                                  <a:pt x="76829" y="38406"/>
                                </a:cubicBezTo>
                                <a:cubicBezTo>
                                  <a:pt x="76829" y="59628"/>
                                  <a:pt x="59628" y="76829"/>
                                  <a:pt x="38409" y="76829"/>
                                </a:cubicBezTo>
                                <a:cubicBezTo>
                                  <a:pt x="17188" y="76829"/>
                                  <a:pt x="0" y="59628"/>
                                  <a:pt x="0" y="38406"/>
                                </a:cubicBezTo>
                                <a:cubicBezTo>
                                  <a:pt x="0" y="17201"/>
                                  <a:pt x="17188" y="0"/>
                                  <a:pt x="38409" y="0"/>
                                </a:cubicBezTo>
                                <a:close/>
                              </a:path>
                            </a:pathLst>
                          </a:custGeom>
                          <a:ln w="14392" cap="rnd">
                            <a:round/>
                          </a:ln>
                        </wps:spPr>
                        <wps:style>
                          <a:lnRef idx="1">
                            <a:srgbClr val="4D4D4D"/>
                          </a:lnRef>
                          <a:fillRef idx="1">
                            <a:srgbClr val="999999"/>
                          </a:fillRef>
                          <a:effectRef idx="0">
                            <a:scrgbClr r="0" g="0" b="0"/>
                          </a:effectRef>
                          <a:fontRef idx="none"/>
                        </wps:style>
                        <wps:bodyPr/>
                      </wps:wsp>
                      <wps:wsp>
                        <wps:cNvPr id="781" name="Shape 781"/>
                        <wps:cNvSpPr/>
                        <wps:spPr>
                          <a:xfrm>
                            <a:off x="496485" y="1143941"/>
                            <a:ext cx="76829" cy="76829"/>
                          </a:xfrm>
                          <a:custGeom>
                            <a:avLst/>
                            <a:gdLst/>
                            <a:ahLst/>
                            <a:cxnLst/>
                            <a:rect l="0" t="0" r="0" b="0"/>
                            <a:pathLst>
                              <a:path w="76829" h="76829">
                                <a:moveTo>
                                  <a:pt x="38406" y="0"/>
                                </a:moveTo>
                                <a:cubicBezTo>
                                  <a:pt x="59628" y="0"/>
                                  <a:pt x="76829" y="17201"/>
                                  <a:pt x="76829" y="38420"/>
                                </a:cubicBezTo>
                                <a:cubicBezTo>
                                  <a:pt x="76829" y="59628"/>
                                  <a:pt x="59628" y="76829"/>
                                  <a:pt x="38406" y="76829"/>
                                </a:cubicBezTo>
                                <a:cubicBezTo>
                                  <a:pt x="17201" y="76829"/>
                                  <a:pt x="0" y="59628"/>
                                  <a:pt x="0" y="38420"/>
                                </a:cubicBezTo>
                                <a:cubicBezTo>
                                  <a:pt x="0" y="17201"/>
                                  <a:pt x="17201" y="0"/>
                                  <a:pt x="38406" y="0"/>
                                </a:cubicBezTo>
                                <a:close/>
                              </a:path>
                            </a:pathLst>
                          </a:custGeom>
                          <a:ln w="14392" cap="rnd">
                            <a:round/>
                          </a:ln>
                        </wps:spPr>
                        <wps:style>
                          <a:lnRef idx="1">
                            <a:srgbClr val="4D4D4D"/>
                          </a:lnRef>
                          <a:fillRef idx="1">
                            <a:srgbClr val="999999"/>
                          </a:fillRef>
                          <a:effectRef idx="0">
                            <a:scrgbClr r="0" g="0" b="0"/>
                          </a:effectRef>
                          <a:fontRef idx="none"/>
                        </wps:style>
                        <wps:bodyPr/>
                      </wps:wsp>
                      <wps:wsp>
                        <wps:cNvPr id="782" name="Shape 782"/>
                        <wps:cNvSpPr/>
                        <wps:spPr>
                          <a:xfrm>
                            <a:off x="1007345" y="408433"/>
                            <a:ext cx="76829" cy="76829"/>
                          </a:xfrm>
                          <a:custGeom>
                            <a:avLst/>
                            <a:gdLst/>
                            <a:ahLst/>
                            <a:cxnLst/>
                            <a:rect l="0" t="0" r="0" b="0"/>
                            <a:pathLst>
                              <a:path w="76829" h="76829">
                                <a:moveTo>
                                  <a:pt x="38423" y="0"/>
                                </a:moveTo>
                                <a:cubicBezTo>
                                  <a:pt x="59642" y="0"/>
                                  <a:pt x="76829" y="17201"/>
                                  <a:pt x="76829" y="38410"/>
                                </a:cubicBezTo>
                                <a:cubicBezTo>
                                  <a:pt x="76829" y="59628"/>
                                  <a:pt x="59642" y="76829"/>
                                  <a:pt x="38423" y="76829"/>
                                </a:cubicBezTo>
                                <a:cubicBezTo>
                                  <a:pt x="17201" y="76829"/>
                                  <a:pt x="0" y="59628"/>
                                  <a:pt x="0" y="38410"/>
                                </a:cubicBezTo>
                                <a:cubicBezTo>
                                  <a:pt x="0" y="17201"/>
                                  <a:pt x="17201" y="0"/>
                                  <a:pt x="38423" y="0"/>
                                </a:cubicBezTo>
                                <a:close/>
                              </a:path>
                            </a:pathLst>
                          </a:custGeom>
                          <a:ln w="14392" cap="rnd">
                            <a:round/>
                          </a:ln>
                        </wps:spPr>
                        <wps:style>
                          <a:lnRef idx="1">
                            <a:srgbClr val="4D4D4D"/>
                          </a:lnRef>
                          <a:fillRef idx="1">
                            <a:srgbClr val="999999"/>
                          </a:fillRef>
                          <a:effectRef idx="0">
                            <a:scrgbClr r="0" g="0" b="0"/>
                          </a:effectRef>
                          <a:fontRef idx="none"/>
                        </wps:style>
                        <wps:bodyPr/>
                      </wps:wsp>
                      <wps:wsp>
                        <wps:cNvPr id="783" name="Shape 783"/>
                        <wps:cNvSpPr/>
                        <wps:spPr>
                          <a:xfrm>
                            <a:off x="1854865" y="1480848"/>
                            <a:ext cx="76829" cy="76829"/>
                          </a:xfrm>
                          <a:custGeom>
                            <a:avLst/>
                            <a:gdLst/>
                            <a:ahLst/>
                            <a:cxnLst/>
                            <a:rect l="0" t="0" r="0" b="0"/>
                            <a:pathLst>
                              <a:path w="76829" h="76829">
                                <a:moveTo>
                                  <a:pt x="38406" y="0"/>
                                </a:moveTo>
                                <a:cubicBezTo>
                                  <a:pt x="59628" y="0"/>
                                  <a:pt x="76829" y="17201"/>
                                  <a:pt x="76829" y="38406"/>
                                </a:cubicBezTo>
                                <a:cubicBezTo>
                                  <a:pt x="76829" y="59628"/>
                                  <a:pt x="59628" y="76829"/>
                                  <a:pt x="38406" y="76829"/>
                                </a:cubicBezTo>
                                <a:cubicBezTo>
                                  <a:pt x="17201" y="76829"/>
                                  <a:pt x="0" y="59628"/>
                                  <a:pt x="0" y="38406"/>
                                </a:cubicBezTo>
                                <a:cubicBezTo>
                                  <a:pt x="0" y="17201"/>
                                  <a:pt x="17201" y="0"/>
                                  <a:pt x="38406" y="0"/>
                                </a:cubicBezTo>
                                <a:close/>
                              </a:path>
                            </a:pathLst>
                          </a:custGeom>
                          <a:ln w="14392" cap="rnd">
                            <a:round/>
                          </a:ln>
                        </wps:spPr>
                        <wps:style>
                          <a:lnRef idx="1">
                            <a:srgbClr val="4D4D4D"/>
                          </a:lnRef>
                          <a:fillRef idx="1">
                            <a:srgbClr val="999999"/>
                          </a:fillRef>
                          <a:effectRef idx="0">
                            <a:scrgbClr r="0" g="0" b="0"/>
                          </a:effectRef>
                          <a:fontRef idx="none"/>
                        </wps:style>
                        <wps:bodyPr/>
                      </wps:wsp>
                      <wps:wsp>
                        <wps:cNvPr id="784" name="Shape 784"/>
                        <wps:cNvSpPr/>
                        <wps:spPr>
                          <a:xfrm>
                            <a:off x="1279111" y="636395"/>
                            <a:ext cx="72111" cy="72797"/>
                          </a:xfrm>
                          <a:custGeom>
                            <a:avLst/>
                            <a:gdLst/>
                            <a:ahLst/>
                            <a:cxnLst/>
                            <a:rect l="0" t="0" r="0" b="0"/>
                            <a:pathLst>
                              <a:path w="72111" h="72797">
                                <a:moveTo>
                                  <a:pt x="14412" y="3307"/>
                                </a:moveTo>
                                <a:lnTo>
                                  <a:pt x="66174" y="29183"/>
                                </a:lnTo>
                                <a:cubicBezTo>
                                  <a:pt x="72111" y="32154"/>
                                  <a:pt x="72111" y="40630"/>
                                  <a:pt x="66174" y="43605"/>
                                </a:cubicBezTo>
                                <a:lnTo>
                                  <a:pt x="14412" y="69481"/>
                                </a:lnTo>
                                <a:cubicBezTo>
                                  <a:pt x="7788" y="72797"/>
                                  <a:pt x="0" y="67971"/>
                                  <a:pt x="0" y="60569"/>
                                </a:cubicBezTo>
                                <a:lnTo>
                                  <a:pt x="0" y="12219"/>
                                </a:lnTo>
                                <a:cubicBezTo>
                                  <a:pt x="0" y="4813"/>
                                  <a:pt x="7788" y="0"/>
                                  <a:pt x="14412" y="3307"/>
                                </a:cubicBezTo>
                                <a:close/>
                              </a:path>
                            </a:pathLst>
                          </a:custGeom>
                          <a:ln w="0" cap="rnd">
                            <a:round/>
                          </a:ln>
                        </wps:spPr>
                        <wps:style>
                          <a:lnRef idx="0">
                            <a:srgbClr val="000000">
                              <a:alpha val="0"/>
                            </a:srgbClr>
                          </a:lnRef>
                          <a:fillRef idx="1">
                            <a:srgbClr val="A3B562"/>
                          </a:fillRef>
                          <a:effectRef idx="0">
                            <a:scrgbClr r="0" g="0" b="0"/>
                          </a:effectRef>
                          <a:fontRef idx="none"/>
                        </wps:style>
                        <wps:bodyPr/>
                      </wps:wsp>
                      <wps:wsp>
                        <wps:cNvPr id="785" name="Shape 785"/>
                        <wps:cNvSpPr/>
                        <wps:spPr>
                          <a:xfrm>
                            <a:off x="370352" y="672794"/>
                            <a:ext cx="924877" cy="0"/>
                          </a:xfrm>
                          <a:custGeom>
                            <a:avLst/>
                            <a:gdLst/>
                            <a:ahLst/>
                            <a:cxnLst/>
                            <a:rect l="0" t="0" r="0" b="0"/>
                            <a:pathLst>
                              <a:path w="924877">
                                <a:moveTo>
                                  <a:pt x="0" y="0"/>
                                </a:moveTo>
                                <a:lnTo>
                                  <a:pt x="924877" y="0"/>
                                </a:lnTo>
                              </a:path>
                            </a:pathLst>
                          </a:custGeom>
                          <a:ln w="28783" cap="rnd">
                            <a:round/>
                          </a:ln>
                        </wps:spPr>
                        <wps:style>
                          <a:lnRef idx="1">
                            <a:srgbClr val="A3B562"/>
                          </a:lnRef>
                          <a:fillRef idx="0">
                            <a:srgbClr val="000000">
                              <a:alpha val="0"/>
                            </a:srgbClr>
                          </a:fillRef>
                          <a:effectRef idx="0">
                            <a:scrgbClr r="0" g="0" b="0"/>
                          </a:effectRef>
                          <a:fontRef idx="none"/>
                        </wps:style>
                        <wps:bodyPr/>
                      </wps:wsp>
                      <wps:wsp>
                        <wps:cNvPr id="786" name="Shape 786"/>
                        <wps:cNvSpPr/>
                        <wps:spPr>
                          <a:xfrm>
                            <a:off x="2063868" y="405563"/>
                            <a:ext cx="79790" cy="68963"/>
                          </a:xfrm>
                          <a:custGeom>
                            <a:avLst/>
                            <a:gdLst/>
                            <a:ahLst/>
                            <a:cxnLst/>
                            <a:rect l="0" t="0" r="0" b="0"/>
                            <a:pathLst>
                              <a:path w="79790" h="68963">
                                <a:moveTo>
                                  <a:pt x="13167" y="1019"/>
                                </a:moveTo>
                                <a:lnTo>
                                  <a:pt x="70496" y="8966"/>
                                </a:lnTo>
                                <a:cubicBezTo>
                                  <a:pt x="77066" y="9877"/>
                                  <a:pt x="79790" y="17902"/>
                                  <a:pt x="75109" y="22623"/>
                                </a:cubicBezTo>
                                <a:lnTo>
                                  <a:pt x="34361" y="63713"/>
                                </a:lnTo>
                                <a:cubicBezTo>
                                  <a:pt x="29152" y="68963"/>
                                  <a:pt x="20227" y="66901"/>
                                  <a:pt x="17847" y="59882"/>
                                </a:cubicBezTo>
                                <a:lnTo>
                                  <a:pt x="2366" y="14080"/>
                                </a:lnTo>
                                <a:cubicBezTo>
                                  <a:pt x="0" y="7060"/>
                                  <a:pt x="5842" y="0"/>
                                  <a:pt x="13167" y="1019"/>
                                </a:cubicBezTo>
                                <a:close/>
                              </a:path>
                            </a:pathLst>
                          </a:custGeom>
                          <a:ln w="0" cap="rnd">
                            <a:round/>
                          </a:ln>
                        </wps:spPr>
                        <wps:style>
                          <a:lnRef idx="0">
                            <a:srgbClr val="000000">
                              <a:alpha val="0"/>
                            </a:srgbClr>
                          </a:lnRef>
                          <a:fillRef idx="1">
                            <a:srgbClr val="B95A4E"/>
                          </a:fillRef>
                          <a:effectRef idx="0">
                            <a:scrgbClr r="0" g="0" b="0"/>
                          </a:effectRef>
                          <a:fontRef idx="none"/>
                        </wps:style>
                        <wps:bodyPr/>
                      </wps:wsp>
                      <wps:wsp>
                        <wps:cNvPr id="787" name="Shape 787"/>
                        <wps:cNvSpPr/>
                        <wps:spPr>
                          <a:xfrm>
                            <a:off x="1482932" y="437389"/>
                            <a:ext cx="606321" cy="204919"/>
                          </a:xfrm>
                          <a:custGeom>
                            <a:avLst/>
                            <a:gdLst/>
                            <a:ahLst/>
                            <a:cxnLst/>
                            <a:rect l="0" t="0" r="0" b="0"/>
                            <a:pathLst>
                              <a:path w="606321" h="204919">
                                <a:moveTo>
                                  <a:pt x="0" y="204919"/>
                                </a:moveTo>
                                <a:lnTo>
                                  <a:pt x="606321" y="0"/>
                                </a:lnTo>
                                <a:close/>
                              </a:path>
                            </a:pathLst>
                          </a:custGeom>
                          <a:ln w="28783" cap="rnd">
                            <a:round/>
                          </a:ln>
                        </wps:spPr>
                        <wps:style>
                          <a:lnRef idx="1">
                            <a:srgbClr val="B95A4E"/>
                          </a:lnRef>
                          <a:fillRef idx="1">
                            <a:srgbClr val="B95A4E"/>
                          </a:fillRef>
                          <a:effectRef idx="0">
                            <a:scrgbClr r="0" g="0" b="0"/>
                          </a:effectRef>
                          <a:fontRef idx="none"/>
                        </wps:style>
                        <wps:bodyPr/>
                      </wps:wsp>
                      <wps:wsp>
                        <wps:cNvPr id="788" name="Shape 788"/>
                        <wps:cNvSpPr/>
                        <wps:spPr>
                          <a:xfrm>
                            <a:off x="496485" y="1143941"/>
                            <a:ext cx="76829" cy="76829"/>
                          </a:xfrm>
                          <a:custGeom>
                            <a:avLst/>
                            <a:gdLst/>
                            <a:ahLst/>
                            <a:cxnLst/>
                            <a:rect l="0" t="0" r="0" b="0"/>
                            <a:pathLst>
                              <a:path w="76829" h="76829">
                                <a:moveTo>
                                  <a:pt x="38406" y="0"/>
                                </a:moveTo>
                                <a:cubicBezTo>
                                  <a:pt x="59628" y="0"/>
                                  <a:pt x="76829" y="17201"/>
                                  <a:pt x="76829" y="38420"/>
                                </a:cubicBezTo>
                                <a:cubicBezTo>
                                  <a:pt x="76829" y="59628"/>
                                  <a:pt x="59628" y="76829"/>
                                  <a:pt x="38406" y="76829"/>
                                </a:cubicBezTo>
                                <a:cubicBezTo>
                                  <a:pt x="17201" y="76829"/>
                                  <a:pt x="0" y="59628"/>
                                  <a:pt x="0" y="38420"/>
                                </a:cubicBezTo>
                                <a:cubicBezTo>
                                  <a:pt x="0" y="17201"/>
                                  <a:pt x="17201" y="0"/>
                                  <a:pt x="38406" y="0"/>
                                </a:cubicBezTo>
                                <a:close/>
                              </a:path>
                            </a:pathLst>
                          </a:custGeom>
                          <a:ln w="14392" cap="rnd">
                            <a:round/>
                          </a:ln>
                        </wps:spPr>
                        <wps:style>
                          <a:lnRef idx="1">
                            <a:srgbClr val="4D4D4D"/>
                          </a:lnRef>
                          <a:fillRef idx="1">
                            <a:srgbClr val="999999"/>
                          </a:fillRef>
                          <a:effectRef idx="0">
                            <a:scrgbClr r="0" g="0" b="0"/>
                          </a:effectRef>
                          <a:fontRef idx="none"/>
                        </wps:style>
                        <wps:bodyPr/>
                      </wps:wsp>
                      <wps:wsp>
                        <wps:cNvPr id="789" name="Shape 789"/>
                        <wps:cNvSpPr/>
                        <wps:spPr>
                          <a:xfrm>
                            <a:off x="170761" y="597407"/>
                            <a:ext cx="150777" cy="150764"/>
                          </a:xfrm>
                          <a:custGeom>
                            <a:avLst/>
                            <a:gdLst/>
                            <a:ahLst/>
                            <a:cxnLst/>
                            <a:rect l="0" t="0" r="0" b="0"/>
                            <a:pathLst>
                              <a:path w="150777" h="150764">
                                <a:moveTo>
                                  <a:pt x="75390" y="0"/>
                                </a:moveTo>
                                <a:cubicBezTo>
                                  <a:pt x="117022" y="0"/>
                                  <a:pt x="150777" y="33756"/>
                                  <a:pt x="150777" y="75387"/>
                                </a:cubicBezTo>
                                <a:cubicBezTo>
                                  <a:pt x="150777" y="117022"/>
                                  <a:pt x="117022" y="150764"/>
                                  <a:pt x="75390" y="150764"/>
                                </a:cubicBezTo>
                                <a:cubicBezTo>
                                  <a:pt x="33755" y="150764"/>
                                  <a:pt x="0" y="117022"/>
                                  <a:pt x="0" y="75387"/>
                                </a:cubicBezTo>
                                <a:cubicBezTo>
                                  <a:pt x="0" y="33756"/>
                                  <a:pt x="33755" y="0"/>
                                  <a:pt x="75390" y="0"/>
                                </a:cubicBezTo>
                                <a:close/>
                              </a:path>
                            </a:pathLst>
                          </a:custGeom>
                          <a:ln w="28242" cap="rnd">
                            <a:round/>
                          </a:ln>
                        </wps:spPr>
                        <wps:style>
                          <a:lnRef idx="1">
                            <a:srgbClr val="77843D"/>
                          </a:lnRef>
                          <a:fillRef idx="1">
                            <a:srgbClr val="A3B562"/>
                          </a:fillRef>
                          <a:effectRef idx="0">
                            <a:scrgbClr r="0" g="0" b="0"/>
                          </a:effectRef>
                          <a:fontRef idx="none"/>
                        </wps:style>
                        <wps:bodyPr/>
                      </wps:wsp>
                      <wps:wsp>
                        <wps:cNvPr id="790" name="Shape 790"/>
                        <wps:cNvSpPr/>
                        <wps:spPr>
                          <a:xfrm>
                            <a:off x="2162275" y="308308"/>
                            <a:ext cx="150777" cy="150777"/>
                          </a:xfrm>
                          <a:custGeom>
                            <a:avLst/>
                            <a:gdLst/>
                            <a:ahLst/>
                            <a:cxnLst/>
                            <a:rect l="0" t="0" r="0" b="0"/>
                            <a:pathLst>
                              <a:path w="150777" h="150777">
                                <a:moveTo>
                                  <a:pt x="75386" y="0"/>
                                </a:moveTo>
                                <a:cubicBezTo>
                                  <a:pt x="117022" y="0"/>
                                  <a:pt x="150777" y="33755"/>
                                  <a:pt x="150777" y="75387"/>
                                </a:cubicBezTo>
                                <a:cubicBezTo>
                                  <a:pt x="150777" y="117022"/>
                                  <a:pt x="117022" y="150777"/>
                                  <a:pt x="75386" y="150777"/>
                                </a:cubicBezTo>
                                <a:cubicBezTo>
                                  <a:pt x="33755" y="150777"/>
                                  <a:pt x="0" y="117022"/>
                                  <a:pt x="0" y="75387"/>
                                </a:cubicBezTo>
                                <a:cubicBezTo>
                                  <a:pt x="0" y="33755"/>
                                  <a:pt x="33755" y="0"/>
                                  <a:pt x="75386" y="0"/>
                                </a:cubicBezTo>
                                <a:close/>
                              </a:path>
                            </a:pathLst>
                          </a:custGeom>
                          <a:ln w="28242" cap="rnd">
                            <a:round/>
                          </a:ln>
                        </wps:spPr>
                        <wps:style>
                          <a:lnRef idx="1">
                            <a:srgbClr val="7F3B32"/>
                          </a:lnRef>
                          <a:fillRef idx="1">
                            <a:srgbClr val="B95A4E"/>
                          </a:fillRef>
                          <a:effectRef idx="0">
                            <a:scrgbClr r="0" g="0" b="0"/>
                          </a:effectRef>
                          <a:fontRef idx="none"/>
                        </wps:style>
                        <wps:bodyPr/>
                      </wps:wsp>
                      <wps:wsp>
                        <wps:cNvPr id="791" name="Rectangle 791"/>
                        <wps:cNvSpPr/>
                        <wps:spPr>
                          <a:xfrm>
                            <a:off x="1946438" y="0"/>
                            <a:ext cx="780222" cy="201167"/>
                          </a:xfrm>
                          <a:prstGeom prst="rect">
                            <a:avLst/>
                          </a:prstGeom>
                          <a:ln>
                            <a:noFill/>
                          </a:ln>
                        </wps:spPr>
                        <wps:txbx>
                          <w:txbxContent>
                            <w:p w14:paraId="77570303" w14:textId="77777777" w:rsidR="000B4D66" w:rsidRDefault="00000000">
                              <w:pPr>
                                <w:spacing w:after="160" w:line="259" w:lineRule="auto"/>
                                <w:ind w:left="0" w:firstLine="0"/>
                                <w:jc w:val="left"/>
                              </w:pPr>
                              <w:r>
                                <w:rPr>
                                  <w:rFonts w:ascii="Arial" w:eastAsia="Arial" w:hAnsi="Arial" w:cs="Arial"/>
                                  <w:b/>
                                  <w:color w:val="B95A4E"/>
                                  <w:sz w:val="21"/>
                                </w:rPr>
                                <w:t>Campton</w:t>
                              </w:r>
                            </w:p>
                          </w:txbxContent>
                        </wps:txbx>
                        <wps:bodyPr horzOverflow="overflow" vert="horz" lIns="0" tIns="0" rIns="0" bIns="0" rtlCol="0">
                          <a:noAutofit/>
                        </wps:bodyPr>
                      </wps:wsp>
                      <wps:wsp>
                        <wps:cNvPr id="792" name="Rectangle 792"/>
                        <wps:cNvSpPr/>
                        <wps:spPr>
                          <a:xfrm>
                            <a:off x="1968914" y="140450"/>
                            <a:ext cx="720435" cy="201166"/>
                          </a:xfrm>
                          <a:prstGeom prst="rect">
                            <a:avLst/>
                          </a:prstGeom>
                          <a:ln>
                            <a:noFill/>
                          </a:ln>
                        </wps:spPr>
                        <wps:txbx>
                          <w:txbxContent>
                            <w:p w14:paraId="1A22619B" w14:textId="77777777" w:rsidR="000B4D66" w:rsidRDefault="00000000">
                              <w:pPr>
                                <w:spacing w:after="160" w:line="259" w:lineRule="auto"/>
                                <w:ind w:left="0" w:firstLine="0"/>
                                <w:jc w:val="left"/>
                              </w:pPr>
                              <w:r>
                                <w:rPr>
                                  <w:rFonts w:ascii="Arial" w:eastAsia="Arial" w:hAnsi="Arial" w:cs="Arial"/>
                                  <w:b/>
                                  <w:color w:val="B95A4E"/>
                                  <w:sz w:val="21"/>
                                </w:rPr>
                                <w:t>Electron</w:t>
                              </w:r>
                            </w:p>
                          </w:txbxContent>
                        </wps:txbx>
                        <wps:bodyPr horzOverflow="overflow" vert="horz" lIns="0" tIns="0" rIns="0" bIns="0" rtlCol="0">
                          <a:noAutofit/>
                        </wps:bodyPr>
                      </wps:wsp>
                      <wps:wsp>
                        <wps:cNvPr id="793" name="Rectangle 793"/>
                        <wps:cNvSpPr/>
                        <wps:spPr>
                          <a:xfrm>
                            <a:off x="0" y="250233"/>
                            <a:ext cx="690277" cy="201166"/>
                          </a:xfrm>
                          <a:prstGeom prst="rect">
                            <a:avLst/>
                          </a:prstGeom>
                          <a:ln>
                            <a:noFill/>
                          </a:ln>
                        </wps:spPr>
                        <wps:txbx>
                          <w:txbxContent>
                            <w:p w14:paraId="111E1CE9" w14:textId="77777777" w:rsidR="000B4D66" w:rsidRDefault="00000000">
                              <w:pPr>
                                <w:spacing w:after="160" w:line="259" w:lineRule="auto"/>
                                <w:ind w:left="0" w:firstLine="0"/>
                                <w:jc w:val="left"/>
                              </w:pPr>
                              <w:r>
                                <w:rPr>
                                  <w:rFonts w:ascii="Arial" w:eastAsia="Arial" w:hAnsi="Arial" w:cs="Arial"/>
                                  <w:b/>
                                  <w:color w:val="A3B562"/>
                                  <w:sz w:val="21"/>
                                </w:rPr>
                                <w:t>Incident</w:t>
                              </w:r>
                            </w:p>
                          </w:txbxContent>
                        </wps:txbx>
                        <wps:bodyPr horzOverflow="overflow" vert="horz" lIns="0" tIns="0" rIns="0" bIns="0" rtlCol="0">
                          <a:noAutofit/>
                        </wps:bodyPr>
                      </wps:wsp>
                      <wps:wsp>
                        <wps:cNvPr id="794" name="Rectangle 794"/>
                        <wps:cNvSpPr/>
                        <wps:spPr>
                          <a:xfrm>
                            <a:off x="26410" y="390684"/>
                            <a:ext cx="620028" cy="201166"/>
                          </a:xfrm>
                          <a:prstGeom prst="rect">
                            <a:avLst/>
                          </a:prstGeom>
                          <a:ln>
                            <a:noFill/>
                          </a:ln>
                        </wps:spPr>
                        <wps:txbx>
                          <w:txbxContent>
                            <w:p w14:paraId="1EDC5982" w14:textId="77777777" w:rsidR="000B4D66" w:rsidRDefault="00000000">
                              <w:pPr>
                                <w:spacing w:after="160" w:line="259" w:lineRule="auto"/>
                                <w:ind w:left="0" w:firstLine="0"/>
                                <w:jc w:val="left"/>
                              </w:pPr>
                              <w:r>
                                <w:rPr>
                                  <w:rFonts w:ascii="Arial" w:eastAsia="Arial" w:hAnsi="Arial" w:cs="Arial"/>
                                  <w:b/>
                                  <w:color w:val="A3B562"/>
                                  <w:sz w:val="21"/>
                                </w:rPr>
                                <w:t>Photon</w:t>
                              </w:r>
                            </w:p>
                          </w:txbxContent>
                        </wps:txbx>
                        <wps:bodyPr horzOverflow="overflow" vert="horz" lIns="0" tIns="0" rIns="0" bIns="0" rtlCol="0">
                          <a:noAutofit/>
                        </wps:bodyPr>
                      </wps:wsp>
                      <wps:wsp>
                        <wps:cNvPr id="796" name="Shape 796"/>
                        <wps:cNvSpPr/>
                        <wps:spPr>
                          <a:xfrm>
                            <a:off x="2258010" y="1038185"/>
                            <a:ext cx="80478" cy="64412"/>
                          </a:xfrm>
                          <a:custGeom>
                            <a:avLst/>
                            <a:gdLst/>
                            <a:ahLst/>
                            <a:cxnLst/>
                            <a:rect l="0" t="0" r="0" b="0"/>
                            <a:pathLst>
                              <a:path w="80478" h="64412">
                                <a:moveTo>
                                  <a:pt x="31143" y="396"/>
                                </a:moveTo>
                                <a:cubicBezTo>
                                  <a:pt x="34382" y="0"/>
                                  <a:pt x="37812" y="1167"/>
                                  <a:pt x="40125" y="4056"/>
                                </a:cubicBezTo>
                                <a:lnTo>
                                  <a:pt x="76328" y="49207"/>
                                </a:lnTo>
                                <a:cubicBezTo>
                                  <a:pt x="80478" y="54376"/>
                                  <a:pt x="76934" y="62083"/>
                                  <a:pt x="70300" y="62296"/>
                                </a:cubicBezTo>
                                <a:lnTo>
                                  <a:pt x="12469" y="64171"/>
                                </a:lnTo>
                                <a:cubicBezTo>
                                  <a:pt x="5064" y="64412"/>
                                  <a:pt x="0" y="56782"/>
                                  <a:pt x="3094" y="50054"/>
                                </a:cubicBezTo>
                                <a:lnTo>
                                  <a:pt x="23311" y="6117"/>
                                </a:lnTo>
                                <a:cubicBezTo>
                                  <a:pt x="24857" y="2753"/>
                                  <a:pt x="27904" y="793"/>
                                  <a:pt x="31143" y="396"/>
                                </a:cubicBezTo>
                                <a:close/>
                              </a:path>
                            </a:pathLst>
                          </a:custGeom>
                          <a:ln w="0" cap="rnd">
                            <a:round/>
                          </a:ln>
                        </wps:spPr>
                        <wps:style>
                          <a:lnRef idx="0">
                            <a:srgbClr val="000000">
                              <a:alpha val="0"/>
                            </a:srgbClr>
                          </a:lnRef>
                          <a:fillRef idx="1">
                            <a:srgbClr val="F19950"/>
                          </a:fillRef>
                          <a:effectRef idx="0">
                            <a:scrgbClr r="0" g="0" b="0"/>
                          </a:effectRef>
                          <a:fontRef idx="none"/>
                        </wps:style>
                        <wps:bodyPr/>
                      </wps:wsp>
                      <wps:wsp>
                        <wps:cNvPr id="797" name="Shape 797"/>
                        <wps:cNvSpPr/>
                        <wps:spPr>
                          <a:xfrm>
                            <a:off x="1485721" y="704803"/>
                            <a:ext cx="800134" cy="368205"/>
                          </a:xfrm>
                          <a:custGeom>
                            <a:avLst/>
                            <a:gdLst/>
                            <a:ahLst/>
                            <a:cxnLst/>
                            <a:rect l="0" t="0" r="0" b="0"/>
                            <a:pathLst>
                              <a:path w="800134" h="368205">
                                <a:moveTo>
                                  <a:pt x="800134" y="368205"/>
                                </a:moveTo>
                                <a:lnTo>
                                  <a:pt x="0" y="0"/>
                                </a:lnTo>
                                <a:close/>
                              </a:path>
                            </a:pathLst>
                          </a:custGeom>
                          <a:ln w="28783" cap="rnd">
                            <a:round/>
                          </a:ln>
                        </wps:spPr>
                        <wps:style>
                          <a:lnRef idx="1">
                            <a:srgbClr val="F19950"/>
                          </a:lnRef>
                          <a:fillRef idx="1">
                            <a:srgbClr val="B95A4E"/>
                          </a:fillRef>
                          <a:effectRef idx="0">
                            <a:scrgbClr r="0" g="0" b="0"/>
                          </a:effectRef>
                          <a:fontRef idx="none"/>
                        </wps:style>
                        <wps:bodyPr/>
                      </wps:wsp>
                      <wps:wsp>
                        <wps:cNvPr id="798" name="Shape 798"/>
                        <wps:cNvSpPr/>
                        <wps:spPr>
                          <a:xfrm>
                            <a:off x="2357858" y="1069542"/>
                            <a:ext cx="150764" cy="150777"/>
                          </a:xfrm>
                          <a:custGeom>
                            <a:avLst/>
                            <a:gdLst/>
                            <a:ahLst/>
                            <a:cxnLst/>
                            <a:rect l="0" t="0" r="0" b="0"/>
                            <a:pathLst>
                              <a:path w="150764" h="150777">
                                <a:moveTo>
                                  <a:pt x="75387" y="0"/>
                                </a:moveTo>
                                <a:cubicBezTo>
                                  <a:pt x="117022" y="0"/>
                                  <a:pt x="150764" y="33755"/>
                                  <a:pt x="150764" y="75390"/>
                                </a:cubicBezTo>
                                <a:cubicBezTo>
                                  <a:pt x="150764" y="117022"/>
                                  <a:pt x="117022" y="150777"/>
                                  <a:pt x="75387" y="150777"/>
                                </a:cubicBezTo>
                                <a:cubicBezTo>
                                  <a:pt x="33755" y="150777"/>
                                  <a:pt x="0" y="117022"/>
                                  <a:pt x="0" y="75390"/>
                                </a:cubicBezTo>
                                <a:cubicBezTo>
                                  <a:pt x="0" y="33755"/>
                                  <a:pt x="33755" y="0"/>
                                  <a:pt x="75387" y="0"/>
                                </a:cubicBezTo>
                                <a:close/>
                              </a:path>
                            </a:pathLst>
                          </a:custGeom>
                          <a:ln w="28242" cap="rnd">
                            <a:round/>
                          </a:ln>
                        </wps:spPr>
                        <wps:style>
                          <a:lnRef idx="1">
                            <a:srgbClr val="D16A11"/>
                          </a:lnRef>
                          <a:fillRef idx="1">
                            <a:srgbClr val="F19A52"/>
                          </a:fillRef>
                          <a:effectRef idx="0">
                            <a:scrgbClr r="0" g="0" b="0"/>
                          </a:effectRef>
                          <a:fontRef idx="none"/>
                        </wps:style>
                        <wps:bodyPr/>
                      </wps:wsp>
                      <wps:wsp>
                        <wps:cNvPr id="799" name="Rectangle 799"/>
                        <wps:cNvSpPr/>
                        <wps:spPr>
                          <a:xfrm>
                            <a:off x="2156000" y="1261208"/>
                            <a:ext cx="820666" cy="201166"/>
                          </a:xfrm>
                          <a:prstGeom prst="rect">
                            <a:avLst/>
                          </a:prstGeom>
                          <a:ln>
                            <a:noFill/>
                          </a:ln>
                        </wps:spPr>
                        <wps:txbx>
                          <w:txbxContent>
                            <w:p w14:paraId="1179877B" w14:textId="77777777" w:rsidR="000B4D66" w:rsidRDefault="00000000">
                              <w:pPr>
                                <w:spacing w:after="160" w:line="259" w:lineRule="auto"/>
                                <w:ind w:left="0" w:firstLine="0"/>
                                <w:jc w:val="left"/>
                              </w:pPr>
                              <w:r>
                                <w:rPr>
                                  <w:rFonts w:ascii="Arial" w:eastAsia="Arial" w:hAnsi="Arial" w:cs="Arial"/>
                                  <w:b/>
                                  <w:color w:val="F19A52"/>
                                  <w:sz w:val="21"/>
                                </w:rPr>
                                <w:t>Scattered</w:t>
                              </w:r>
                            </w:p>
                          </w:txbxContent>
                        </wps:txbx>
                        <wps:bodyPr horzOverflow="overflow" vert="horz" lIns="0" tIns="0" rIns="0" bIns="0" rtlCol="0">
                          <a:noAutofit/>
                        </wps:bodyPr>
                      </wps:wsp>
                      <wps:wsp>
                        <wps:cNvPr id="800" name="Rectangle 800"/>
                        <wps:cNvSpPr/>
                        <wps:spPr>
                          <a:xfrm>
                            <a:off x="2231428" y="1401658"/>
                            <a:ext cx="620027" cy="201166"/>
                          </a:xfrm>
                          <a:prstGeom prst="rect">
                            <a:avLst/>
                          </a:prstGeom>
                          <a:ln>
                            <a:noFill/>
                          </a:ln>
                        </wps:spPr>
                        <wps:txbx>
                          <w:txbxContent>
                            <w:p w14:paraId="406459F8" w14:textId="77777777" w:rsidR="000B4D66" w:rsidRDefault="00000000">
                              <w:pPr>
                                <w:spacing w:after="160" w:line="259" w:lineRule="auto"/>
                                <w:ind w:left="0" w:firstLine="0"/>
                                <w:jc w:val="left"/>
                              </w:pPr>
                              <w:r>
                                <w:rPr>
                                  <w:rFonts w:ascii="Arial" w:eastAsia="Arial" w:hAnsi="Arial" w:cs="Arial"/>
                                  <w:b/>
                                  <w:color w:val="F19A52"/>
                                  <w:sz w:val="21"/>
                                </w:rPr>
                                <w:t>Photon</w:t>
                              </w:r>
                            </w:p>
                          </w:txbxContent>
                        </wps:txbx>
                        <wps:bodyPr horzOverflow="overflow" vert="horz" lIns="0" tIns="0" rIns="0" bIns="0" rtlCol="0">
                          <a:noAutofit/>
                        </wps:bodyPr>
                      </wps:wsp>
                    </wpg:wgp>
                  </a:graphicData>
                </a:graphic>
              </wp:inline>
            </w:drawing>
          </mc:Choice>
          <mc:Fallback>
            <w:pict>
              <v:group w14:anchorId="0B23CB42" id="Group 23732" o:spid="_x0000_s1100" style="width:218.35pt;height:147.65pt;mso-position-horizontal-relative:char;mso-position-vertical-relative:line" coordsize="27730,187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">
                <v:shape id="Shape 755" o:spid="_x0000_s1101" style="position:absolute;left:11210;top:9990;width:2898;height:2898;visibility:visible;mso-wrap-style:square;v-text-anchor:top" coordsize="289772,289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" path="m144895,v80014,,144877,64864,144877,144881c289772,224895,224909,289759,144895,289759,64878,289759,,224895,,144881,,64864,64878,,144895,xe" fillcolor="#999" stroked="f" strokeweight="0">
                  <v:stroke miterlimit="83231f" joinstyle="miter"/>
                  <v:path arrowok="t" textboxrect="0,0,289772,289759"/>
                </v:shape>
                <v:shape id="Shape 756" o:spid="_x0000_s1102" style="position:absolute;left:9781;top:8561;width:5756;height:5756;visibility:visible;mso-wrap-style:square;v-text-anchor:top" coordsize="575663,575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" path="m575663,287829v,158958,-128872,287830,-287830,287830c128858,575659,,446787,,287829,,128868,128858,,287833,,446791,,575663,128868,575663,287829xe" filled="f" strokecolor="#ececec" strokeweight=".43664mm">
                  <v:stroke endcap="round"/>
                  <v:path arrowok="t" textboxrect="0,0,575663,575659"/>
                </v:shape>
                <v:shape id="Shape 758" o:spid="_x0000_s1103" style="position:absolute;left:7748;top:6528;width:9822;height:9822;visibility:visible;mso-wrap-style:square;v-text-anchor:top" coordsize="982125,982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" path="m982125,491069v,271208,-219859,491070,-491056,491070c219858,982139,,762277,,491069,,219858,219858,,491069,,762266,,982125,219858,982125,491069xe" filled="f" strokecolor="#ececec" strokeweight=".66628mm">
                  <v:stroke endcap="round"/>
                  <v:path arrowok="t" textboxrect="0,0,982125,982139"/>
                </v:shape>
                <v:shape id="Shape 760" o:spid="_x0000_s1104" style="position:absolute;left:5348;top:4129;width:14621;height:14620;visibility:visible;mso-wrap-style:square;v-text-anchor:top" coordsize="1462089,1462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" path="m1462089,731040v,403741,-327295,731036,-731036,731036c327309,1462076,,1134781,,731040,,327295,327309,,731053,v403741,,731036,327295,731036,731040xe" filled="f" strokecolor="#ececec" strokeweight=".97467mm">
                  <v:stroke endcap="round"/>
                  <v:path arrowok="t" textboxrect="0,0,1462089,1462076"/>
                </v:shape>
                <v:shape id="Shape 762" o:spid="_x0000_s1105" style="position:absolute;left:11958;top:10365;width:422;height:422;visibility:visible;mso-wrap-style:square;v-text-anchor:top" coordsize="42176,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" path="m21090,c32737,,42176,9440,42176,21087v,11663,-9439,21103,-21086,21103c9440,42190,,32750,,21087,,9440,9440,,21090,xe" fillcolor="#333" stroked="f" strokeweight="0">
                  <v:stroke endcap="round"/>
                  <v:path arrowok="t" textboxrect="0,0,42176,42190"/>
                </v:shape>
                <v:shape id="Shape 763" o:spid="_x0000_s1106" style="position:absolute;left:12475;top:10202;width:422;height:422;visibility:visible;mso-wrap-style:square;v-text-anchor:top" coordsize="42190,42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" path="m21087,c32747,,42190,9440,42190,21086v,11647,-9443,21101,-21103,21101c9440,42187,,32733,,21086,,9440,9440,,21087,xe" fillcolor="#333" stroked="f" strokeweight="0">
                  <v:stroke endcap="round"/>
                  <v:path arrowok="t" textboxrect="0,0,42190,42187"/>
                </v:shape>
                <v:shape id="Shape 764" o:spid="_x0000_s1107" style="position:absolute;left:12394;top:10828;width:422;height:422;visibility:visible;mso-wrap-style:square;v-text-anchor:top" coordsize="42187,42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" path="m21100,c32747,,42187,9440,42187,21086v,11647,-9440,21101,-21087,21101c9453,42187,,32733,,21086,,9440,9453,,21100,xe" fillcolor="#333" stroked="f" strokeweight="0">
                  <v:stroke endcap="round"/>
                  <v:path arrowok="t" textboxrect="0,0,42187,42187"/>
                </v:shape>
                <v:shape id="Shape 765" o:spid="_x0000_s1108" style="position:absolute;left:11781;top:11332;width:422;height:422;visibility:visible;mso-wrap-style:square;v-text-anchor:top" coordsize="42190,42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" path="m21100,c32750,,42190,9453,42190,21100v,11647,-9440,21087,-21090,21087c9453,42187,,32747,,21100,,9453,9453,,21100,xe" fillcolor="#333" stroked="f" strokeweight="0">
                  <v:stroke endcap="round"/>
                  <v:path arrowok="t" textboxrect="0,0,42190,42187"/>
                </v:shape>
                <v:shape id="Shape 766" o:spid="_x0000_s1109" style="position:absolute;left:12326;top:11999;width:422;height:421;visibility:visible;mso-wrap-style:square;v-text-anchor:top" coordsize="42190,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" path="m21087,c32737,,42190,9440,42190,21087v,11663,-9453,21103,-21103,21103c9440,42190,,32750,,21087,,9440,9440,,21087,xe" fillcolor="#333" stroked="f" strokeweight="0">
                  <v:stroke endcap="round"/>
                  <v:path arrowok="t" textboxrect="0,0,42190,42190"/>
                </v:shape>
                <v:shape id="Shape 767" o:spid="_x0000_s1110" style="position:absolute;left:13319;top:11699;width:422;height:422;visibility:visible;mso-wrap-style:square;v-text-anchor:top" coordsize="42190,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" path="m21090,c32750,,42190,9453,42190,21100v,11650,-9440,21090,-21100,21090c9440,42190,,32750,,21100,,9453,9440,,21090,xe" fillcolor="#333" stroked="f" strokeweight="0">
                  <v:stroke endcap="round"/>
                  <v:path arrowok="t" textboxrect="0,0,42190,42190"/>
                </v:shape>
                <v:shape id="Shape 768" o:spid="_x0000_s1111" style="position:absolute;left:12584;top:11468;width:422;height:422;visibility:visible;mso-wrap-style:square;v-text-anchor:top" coordsize="42187,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" path="m21100,c32747,,42187,9440,42187,21090v,11647,-9440,21100,-21087,21100c9450,42190,,32737,,21090,,9440,9450,,21100,xe" fillcolor="#333" stroked="f" strokeweight="0">
                  <v:stroke endcap="round"/>
                  <v:path arrowok="t" textboxrect="0,0,42187,42190"/>
                </v:shape>
                <v:shape id="Shape 769" o:spid="_x0000_s1112" style="position:absolute;left:13033;top:10747;width:422;height:421;visibility:visible;mso-wrap-style:square;v-text-anchor:top" coordsize="42190,42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" path="m21100,c32750,,42190,9440,42190,21100v,11647,-9440,21087,-21090,21087c9453,42187,,32747,,21100,,9440,9453,,21100,xe" fillcolor="#333" stroked="f" strokeweight="0">
                  <v:stroke endcap="round"/>
                  <v:path arrowok="t" textboxrect="0,0,42190,42187"/>
                </v:shape>
                <v:shape id="Shape 770" o:spid="_x0000_s1113" style="position:absolute;left:11523;top:10855;width:422;height:422;visibility:visible;mso-wrap-style:square;v-text-anchor:top" coordsize="42190,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" path="m21090,c32737,,42190,9440,42190,21090v,11646,-9453,21100,-21100,21100c9440,42190,,32736,,21090,,9440,9440,,21090,xe" fillcolor="#333" stroked="f" strokeweight="0">
                  <v:stroke endcap="round"/>
                  <v:path arrowok="t" textboxrect="0,0,42190,42190"/>
                </v:shape>
                <v:shape id="Shape 771" o:spid="_x0000_s1114" style="position:absolute;left:12925;top:12121;width:421;height:422;visibility:visible;mso-wrap-style:square;v-text-anchor:top" coordsize="42190,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" path="m21090,c32737,,42190,9454,42190,21100v,11650,-9453,21090,-21100,21090c9440,42190,,32750,,21100,,9454,9440,,21090,xe" fillcolor="#333" stroked="f" strokeweight="0">
                  <v:stroke endcap="round"/>
                  <v:path arrowok="t" textboxrect="0,0,42190,42190"/>
                </v:shape>
                <v:shape id="Shape 772" o:spid="_x0000_s1115" style="position:absolute;left:13564;top:11060;width:422;height:421;visibility:visible;mso-wrap-style:square;v-text-anchor:top" coordsize="42187,42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" path="m21087,c32733,,42187,9440,42187,21087v,11646,-9454,21100,-21100,21100c9440,42187,,32733,,21087,,9440,9440,,21087,xe" fillcolor="#333" stroked="f" strokeweight="0">
                  <v:stroke endcap="round"/>
                  <v:path arrowok="t" textboxrect="0,0,42187,42187"/>
                </v:shape>
                <v:shape id="Shape 773" o:spid="_x0000_s1116" style="position:absolute;left:11659;top:11930;width:422;height:422;visibility:visible;mso-wrap-style:square;v-text-anchor:top" coordsize="42187,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" path="m21087,c32747,,42187,9454,42187,21100v,11650,-9440,21090,-21100,21090c9440,42190,,32750,,21100,,9454,9440,,21087,xe" fillcolor="#333" stroked="f" strokeweight="0">
                  <v:stroke endcap="round"/>
                  <v:path arrowok="t" textboxrect="0,0,42187,42190"/>
                </v:shape>
                <v:shape id="Shape 774" o:spid="_x0000_s1117" style="position:absolute;left:14531;top:9268;width:768;height:768;visibility:visible;mso-wrap-style:square;v-text-anchor:top" coordsize="76829,76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" path="m38423,c59628,,76829,17187,76829,38409v,21219,-17201,38420,-38406,38420c17201,76829,,59628,,38409,,17187,17201,,38423,xe" fillcolor="#999" strokecolor="#4d4d4d" strokeweight=".39978mm">
                  <v:stroke endcap="round"/>
                  <v:path arrowok="t" textboxrect="0,0,76829,76829"/>
                </v:shape>
                <v:shape id="Shape 775" o:spid="_x0000_s1118" style="position:absolute;left:17139;top:11052;width:861;height:818;visibility:visible;mso-wrap-style:square;v-text-anchor:top" coordsize="86179,8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" path="m39810,428c44781,,49919,539,54963,2178,75138,8737,86179,30406,79634,50581,73075,70757,51407,81797,31216,75252,11040,68697,,47013,6559,26838,11476,11706,24895,1713,39810,428xe" fillcolor="#999" strokecolor="#4d4d4d" strokeweight=".38019mm">
                  <v:stroke endcap="round"/>
                  <v:path arrowok="t" textboxrect="0,0,86179,81797"/>
                </v:shape>
                <v:shape id="Shape 776" o:spid="_x0000_s1119" style="position:absolute;left:13711;top:15720;width:862;height:818;visibility:visible;mso-wrap-style:square;v-text-anchor:top" coordsize="86178,8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" path="m46377,429c61296,1714,74715,11709,79634,26849,86178,47025,75139,68697,54963,75252,34788,81811,13119,70759,6559,50581,,30406,11041,8737,31216,2179,36263,540,41403,,46377,429xe" fillcolor="#999" strokecolor="#4d4d4d" strokeweight=".38019mm">
                  <v:stroke endcap="round"/>
                  <v:path arrowok="t" textboxrect="0,0,86178,81811"/>
                </v:shape>
                <v:shape id="Shape 777" o:spid="_x0000_s1120" style="position:absolute;left:8233;top:13907;width:871;height:830;visibility:visible;mso-wrap-style:square;v-text-anchor:top" coordsize="87090,83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" path="m37535,1539c47244,,57540,2164,66121,8396v17173,12472,20969,36494,8501,53654c62154,79226,38132,83022,20971,70554,3796,58086,,34063,12470,16900,18704,8320,27826,3078,37535,1539xe" fillcolor="#999" strokecolor="#4d4d4d" strokeweight=".23497mm">
                  <v:stroke endcap="round"/>
                  <v:path arrowok="t" textboxrect="0,0,87090,83022"/>
                </v:shape>
                <v:shape id="Shape 778" o:spid="_x0000_s1121" style="position:absolute;left:8310;top:8078;width:871;height:830;visibility:visible;mso-wrap-style:square;v-text-anchor:top" coordsize="87091,83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" path="m37535,1536c47245,,57541,2168,66122,8408v17160,12468,20969,36494,8501,53654c62155,79223,38129,83031,20969,70564,3793,58095,,34070,12468,16894,18702,8314,27825,3073,37535,1536xe" fillcolor="#999" strokecolor="#4d4d4d" strokeweight=".23497mm">
                  <v:stroke endcap="round"/>
                  <v:path arrowok="t" textboxrect="0,0,87091,83031"/>
                </v:shape>
                <v:shape id="Shape 779" o:spid="_x0000_s1122" style="position:absolute;left:13686;top:6363;width:862;height:818;visibility:visible;mso-wrap-style:square;v-text-anchor:top" coordsize="86189,81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" path="m39810,430c44781,,49919,537,54963,2173,75138,8732,86189,30415,79633,50591,73074,70766,51405,81807,31227,75247,11051,68692,,47019,6559,26844,11476,11712,24895,1719,39810,430xe" fillcolor="#999" strokecolor="#4d4d4d" strokeweight=".38019mm">
                  <v:stroke endcap="round"/>
                  <v:path arrowok="t" textboxrect="0,0,86189,81807"/>
                </v:shape>
                <v:shape id="Shape 780" o:spid="_x0000_s1123" style="position:absolute;left:11413;top:13801;width:768;height:768;visibility:visible;mso-wrap-style:square;v-text-anchor:top" coordsize="76829,76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" path="m38409,c59628,,76829,17201,76829,38406v,21222,-17201,38423,-38420,38423c17188,76829,,59628,,38406,,17201,17188,,38409,xe" fillcolor="#999" strokecolor="#4d4d4d" strokeweight=".39978mm">
                  <v:stroke endcap="round"/>
                  <v:path arrowok="t" textboxrect="0,0,76829,76829"/>
                </v:shape>
                <v:shape id="Shape 781" o:spid="_x0000_s1124" style="position:absolute;left:4964;top:11439;width:769;height:768;visibility:visible;mso-wrap-style:square;v-text-anchor:top" coordsize="76829,76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" path="m38406,c59628,,76829,17201,76829,38420v,21208,-17201,38409,-38423,38409c17201,76829,,59628,,38420,,17201,17201,,38406,xe" fillcolor="#999" strokecolor="#4d4d4d" strokeweight=".39978mm">
                  <v:stroke endcap="round"/>
                  <v:path arrowok="t" textboxrect="0,0,76829,76829"/>
                </v:shape>
                <v:shape id="Shape 782" o:spid="_x0000_s1125" style="position:absolute;left:10073;top:4084;width:768;height:768;visibility:visible;mso-wrap-style:square;v-text-anchor:top" coordsize="76829,76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" path="m38423,c59642,,76829,17201,76829,38410v,21218,-17187,38419,-38406,38419c17201,76829,,59628,,38410,,17201,17201,,38423,xe" fillcolor="#999" strokecolor="#4d4d4d" strokeweight=".39978mm">
                  <v:stroke endcap="round"/>
                  <v:path arrowok="t" textboxrect="0,0,76829,76829"/>
                </v:shape>
                <v:shape id="Shape 783" o:spid="_x0000_s1126" style="position:absolute;left:18548;top:14808;width:768;height:768;visibility:visible;mso-wrap-style:square;v-text-anchor:top" coordsize="76829,76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" path="m38406,c59628,,76829,17201,76829,38406v,21222,-17201,38423,-38423,38423c17201,76829,,59628,,38406,,17201,17201,,38406,xe" fillcolor="#999" strokecolor="#4d4d4d" strokeweight=".39978mm">
                  <v:stroke endcap="round"/>
                  <v:path arrowok="t" textboxrect="0,0,76829,76829"/>
                </v:shape>
                <v:shape id="Shape 784" o:spid="_x0000_s1127" style="position:absolute;left:12791;top:6363;width:721;height:728;visibility:visible;mso-wrap-style:square;v-text-anchor:top" coordsize="72111,72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" path="m14412,3307l66174,29183v5937,2971,5937,11447,,14422l14412,69481c7788,72797,,67971,,60569l,12219c,4813,7788,,14412,3307xe" fillcolor="#a3b562" stroked="f" strokeweight="0">
                  <v:stroke endcap="round"/>
                  <v:path arrowok="t" textboxrect="0,0,72111,72797"/>
                </v:shape>
                <v:shape id="Shape 785" o:spid="_x0000_s1128" style="position:absolute;left:3703;top:6727;width:9249;height:0;visibility:visible;mso-wrap-style:square;v-text-anchor:top" coordsize="9248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" path="m,l924877,e" filled="f" strokecolor="#a3b562" strokeweight=".79953mm">
                  <v:stroke endcap="round"/>
                  <v:path arrowok="t" textboxrect="0,0,924877,0"/>
                </v:shape>
                <v:shape id="Shape 786" o:spid="_x0000_s1129" style="position:absolute;left:20638;top:4055;width:798;height:690;visibility:visible;mso-wrap-style:square;v-text-anchor:top" coordsize="79790,68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" path="m13167,1019l70496,8966v6570,911,9294,8936,4613,13657l34361,63713c29152,68963,20227,66901,17847,59882l2366,14080c,7060,5842,,13167,1019xe" fillcolor="#b95a4e" stroked="f" strokeweight="0">
                  <v:stroke endcap="round"/>
                  <v:path arrowok="t" textboxrect="0,0,79790,68963"/>
                </v:shape>
                <v:shape id="Shape 787" o:spid="_x0000_s1130" style="position:absolute;left:14829;top:4373;width:6063;height:2050;visibility:visible;mso-wrap-style:square;v-text-anchor:top" coordsize="606321,204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" path="m,204919l606321,,,204919xe" fillcolor="#b95a4e" strokecolor="#b95a4e" strokeweight=".79953mm">
                  <v:stroke endcap="round"/>
                  <v:path arrowok="t" textboxrect="0,0,606321,204919"/>
                </v:shape>
                <v:shape id="Shape 788" o:spid="_x0000_s1131" style="position:absolute;left:4964;top:11439;width:769;height:768;visibility:visible;mso-wrap-style:square;v-text-anchor:top" coordsize="76829,76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" path="m38406,c59628,,76829,17201,76829,38420v,21208,-17201,38409,-38423,38409c17201,76829,,59628,,38420,,17201,17201,,38406,xe" fillcolor="#999" strokecolor="#4d4d4d" strokeweight=".39978mm">
                  <v:stroke endcap="round"/>
                  <v:path arrowok="t" textboxrect="0,0,76829,76829"/>
                </v:shape>
                <v:shape id="Shape 789" o:spid="_x0000_s1132" style="position:absolute;left:1707;top:5974;width:1508;height:1507;visibility:visible;mso-wrap-style:square;v-text-anchor:top" coordsize="150777,15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" path="m75390,v41632,,75387,33756,75387,75387c150777,117022,117022,150764,75390,150764,33755,150764,,117022,,75387,,33756,33755,,75390,xe" fillcolor="#a3b562" strokecolor="#77843d" strokeweight=".7845mm">
                  <v:stroke endcap="round"/>
                  <v:path arrowok="t" textboxrect="0,0,150777,150764"/>
                </v:shape>
                <v:shape id="Shape 790" o:spid="_x0000_s1133" style="position:absolute;left:21622;top:3083;width:1508;height:1507;visibility:visible;mso-wrap-style:square;v-text-anchor:top" coordsize="150777,150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" path="m75386,v41636,,75391,33755,75391,75387c150777,117022,117022,150777,75386,150777,33755,150777,,117022,,75387,,33755,33755,,75386,xe" fillcolor="#b95a4e" strokecolor="#7f3b32" strokeweight=".7845mm">
                  <v:stroke endcap="round"/>
                  <v:path arrowok="t" textboxrect="0,0,150777,150777"/>
                </v:shape>
                <v:rect id="Rectangle 791" o:spid="_x0000_s1134" style="position:absolute;left:19464;width:7802;height:2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" filled="f" stroked="f">
                  <v:textbox inset="0,0,0,0">
                    <w:txbxContent>
                      <w:p w14:paraId="77570303" w14:textId="77777777" w:rsidR="000B4D66" w:rsidRDefault="00000000">
                        <w:pPr>
                          <w:spacing w:after="160" w:line="259" w:lineRule="auto"/>
                          <w:ind w:left="0" w:firstLine="0"/>
                          <w:jc w:val="left"/>
                        </w:pPr>
                        <w:r>
                          <w:rPr>
                            <w:rFonts w:ascii="Arial" w:eastAsia="Arial" w:hAnsi="Arial" w:cs="Arial"/>
                            <w:b/>
                            <w:color w:val="B95A4E"/>
                            <w:sz w:val="21"/>
                          </w:rPr>
                          <w:t>Campton</w:t>
                        </w:r>
                      </w:p>
                    </w:txbxContent>
                  </v:textbox>
                </v:rect>
                <v:rect id="Rectangle 792" o:spid="_x0000_s1135" style="position:absolute;left:19689;top:1404;width:7204;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" filled="f" stroked="f">
                  <v:textbox inset="0,0,0,0">
                    <w:txbxContent>
                      <w:p w14:paraId="1A22619B" w14:textId="77777777" w:rsidR="000B4D66" w:rsidRDefault="00000000">
                        <w:pPr>
                          <w:spacing w:after="160" w:line="259" w:lineRule="auto"/>
                          <w:ind w:left="0" w:firstLine="0"/>
                          <w:jc w:val="left"/>
                        </w:pPr>
                        <w:r>
                          <w:rPr>
                            <w:rFonts w:ascii="Arial" w:eastAsia="Arial" w:hAnsi="Arial" w:cs="Arial"/>
                            <w:b/>
                            <w:color w:val="B95A4E"/>
                            <w:sz w:val="21"/>
                          </w:rPr>
                          <w:t>Electron</w:t>
                        </w:r>
                      </w:p>
                    </w:txbxContent>
                  </v:textbox>
                </v:rect>
                <v:rect id="Rectangle 793" o:spid="_x0000_s1136" style="position:absolute;top:2502;width:6902;height:2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" filled="f" stroked="f">
                  <v:textbox inset="0,0,0,0">
                    <w:txbxContent>
                      <w:p w14:paraId="111E1CE9" w14:textId="77777777" w:rsidR="000B4D66" w:rsidRDefault="00000000">
                        <w:pPr>
                          <w:spacing w:after="160" w:line="259" w:lineRule="auto"/>
                          <w:ind w:left="0" w:firstLine="0"/>
                          <w:jc w:val="left"/>
                        </w:pPr>
                        <w:r>
                          <w:rPr>
                            <w:rFonts w:ascii="Arial" w:eastAsia="Arial" w:hAnsi="Arial" w:cs="Arial"/>
                            <w:b/>
                            <w:color w:val="A3B562"/>
                            <w:sz w:val="21"/>
                          </w:rPr>
                          <w:t>Incident</w:t>
                        </w:r>
                      </w:p>
                    </w:txbxContent>
                  </v:textbox>
                </v:rect>
                <v:rect id="Rectangle 794" o:spid="_x0000_s1137" style="position:absolute;left:264;top:3906;width:6200;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" filled="f" stroked="f">
                  <v:textbox inset="0,0,0,0">
                    <w:txbxContent>
                      <w:p w14:paraId="1EDC5982" w14:textId="77777777" w:rsidR="000B4D66" w:rsidRDefault="00000000">
                        <w:pPr>
                          <w:spacing w:after="160" w:line="259" w:lineRule="auto"/>
                          <w:ind w:left="0" w:firstLine="0"/>
                          <w:jc w:val="left"/>
                        </w:pPr>
                        <w:r>
                          <w:rPr>
                            <w:rFonts w:ascii="Arial" w:eastAsia="Arial" w:hAnsi="Arial" w:cs="Arial"/>
                            <w:b/>
                            <w:color w:val="A3B562"/>
                            <w:sz w:val="21"/>
                          </w:rPr>
                          <w:t>Photon</w:t>
                        </w:r>
                      </w:p>
                    </w:txbxContent>
                  </v:textbox>
                </v:rect>
                <v:shape id="Shape 796" o:spid="_x0000_s1138" style="position:absolute;left:22580;top:10381;width:804;height:644;visibility:visible;mso-wrap-style:square;v-text-anchor:top" coordsize="80478,64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" path="m31143,396c34382,,37812,1167,40125,4056l76328,49207v4150,5169,606,12876,-6028,13089l12469,64171c5064,64412,,56782,3094,50054l23311,6117c24857,2753,27904,793,31143,396xe" fillcolor="#f19950" stroked="f" strokeweight="0">
                  <v:stroke endcap="round"/>
                  <v:path arrowok="t" textboxrect="0,0,80478,64412"/>
                </v:shape>
                <v:shape id="Shape 797" o:spid="_x0000_s1139" style="position:absolute;left:14857;top:7048;width:8001;height:3682;visibility:visible;mso-wrap-style:square;v-text-anchor:top" coordsize="800134,368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" path="m800134,368205l,,800134,368205xe" fillcolor="#b95a4e" strokecolor="#f19950" strokeweight=".79953mm">
                  <v:stroke endcap="round"/>
                  <v:path arrowok="t" textboxrect="0,0,800134,368205"/>
                </v:shape>
                <v:shape id="Shape 798" o:spid="_x0000_s1140" style="position:absolute;left:23578;top:10695;width:1508;height:1508;visibility:visible;mso-wrap-style:square;v-text-anchor:top" coordsize="150764,150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" path="m75387,v41635,,75377,33755,75377,75390c150764,117022,117022,150777,75387,150777,33755,150777,,117022,,75390,,33755,33755,,75387,xe" fillcolor="#f19a52" strokecolor="#d16a11" strokeweight=".7845mm">
                  <v:stroke endcap="round"/>
                  <v:path arrowok="t" textboxrect="0,0,150764,150777"/>
                </v:shape>
                <v:rect id="Rectangle 799" o:spid="_x0000_s1141" style="position:absolute;left:21560;top:12612;width:8206;height:2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" filled="f" stroked="f">
                  <v:textbox inset="0,0,0,0">
                    <w:txbxContent>
                      <w:p w14:paraId="1179877B" w14:textId="77777777" w:rsidR="000B4D66" w:rsidRDefault="00000000">
                        <w:pPr>
                          <w:spacing w:after="160" w:line="259" w:lineRule="auto"/>
                          <w:ind w:left="0" w:firstLine="0"/>
                          <w:jc w:val="left"/>
                        </w:pPr>
                        <w:r>
                          <w:rPr>
                            <w:rFonts w:ascii="Arial" w:eastAsia="Arial" w:hAnsi="Arial" w:cs="Arial"/>
                            <w:b/>
                            <w:color w:val="F19A52"/>
                            <w:sz w:val="21"/>
                          </w:rPr>
                          <w:t>Scattered</w:t>
                        </w:r>
                      </w:p>
                    </w:txbxContent>
                  </v:textbox>
                </v:rect>
                <v:rect id="Rectangle 800" o:spid="_x0000_s1142" style="position:absolute;left:22314;top:14016;width:6200;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" filled="f" stroked="f">
                  <v:textbox inset="0,0,0,0">
                    <w:txbxContent>
                      <w:p w14:paraId="406459F8" w14:textId="77777777" w:rsidR="000B4D66" w:rsidRDefault="00000000">
                        <w:pPr>
                          <w:spacing w:after="160" w:line="259" w:lineRule="auto"/>
                          <w:ind w:left="0" w:firstLine="0"/>
                          <w:jc w:val="left"/>
                        </w:pPr>
                        <w:r>
                          <w:rPr>
                            <w:rFonts w:ascii="Arial" w:eastAsia="Arial" w:hAnsi="Arial" w:cs="Arial"/>
                            <w:b/>
                            <w:color w:val="F19A52"/>
                            <w:sz w:val="21"/>
                          </w:rPr>
                          <w:t>Photon</w:t>
                        </w:r>
                      </w:p>
                    </w:txbxContent>
                  </v:textbox>
                </v:rect>
                <w10:anchorlock/>
              </v:group>
            </w:pict>
          </mc:Fallback>
        </mc:AlternateContent>
      </w:r>
      <w:r>
        <w:rPr>
          <w:rFonts w:ascii="Arial" w:eastAsia="Arial" w:hAnsi="Arial" w:cs="Arial"/>
          <w:b/>
          <w:color w:val="666666"/>
          <w:sz w:val="26"/>
        </w:rPr>
        <w:t>Atom</w:t>
      </w:r>
      <w:r>
        <w:rPr>
          <w:rFonts w:ascii="Arial" w:eastAsia="Arial" w:hAnsi="Arial" w:cs="Arial"/>
          <w:b/>
          <w:color w:val="666666"/>
          <w:sz w:val="26"/>
        </w:rPr>
        <w:tab/>
      </w:r>
      <w:r>
        <w:rPr>
          <w:noProof/>
          <w:sz w:val="22"/>
        </w:rPr>
        <mc:AlternateContent>
          <mc:Choice Requires="wpg">
            <w:drawing>
              <wp:inline distT="0" distB="0" distL="0" distR="0" wp14:anchorId="6D96D33C" wp14:editId="4E32853B">
                <wp:extent cx="2719315" cy="2038868"/>
                <wp:effectExtent l="0" t="0" r="0" b="0"/>
                <wp:docPr id="23736" name="Group 23736"/>
                <wp:cNvGraphicFramePr/>
                <a:graphic xmlns:a="http://schemas.openxmlformats.org/drawingml/2006/main">
                  <a:graphicData uri="http://schemas.microsoft.com/office/word/2010/wordprocessingGroup">
                    <wpg:wgp>
                      <wpg:cNvGrpSpPr/>
                      <wpg:grpSpPr>
                        <a:xfrm>
                          <a:off x="0" y="0"/>
                          <a:ext cx="2719315" cy="2038868"/>
                          <a:chOff x="0" y="0"/>
                          <a:chExt cx="2719315" cy="2038868"/>
                        </a:xfrm>
                      </wpg:grpSpPr>
                      <wps:wsp>
                        <wps:cNvPr id="802" name="Shape 802"/>
                        <wps:cNvSpPr/>
                        <wps:spPr>
                          <a:xfrm>
                            <a:off x="1141358" y="1027841"/>
                            <a:ext cx="289772" cy="289759"/>
                          </a:xfrm>
                          <a:custGeom>
                            <a:avLst/>
                            <a:gdLst/>
                            <a:ahLst/>
                            <a:cxnLst/>
                            <a:rect l="0" t="0" r="0" b="0"/>
                            <a:pathLst>
                              <a:path w="289772" h="289759">
                                <a:moveTo>
                                  <a:pt x="144894" y="0"/>
                                </a:moveTo>
                                <a:cubicBezTo>
                                  <a:pt x="224908" y="0"/>
                                  <a:pt x="289772" y="64864"/>
                                  <a:pt x="289772" y="144881"/>
                                </a:cubicBezTo>
                                <a:cubicBezTo>
                                  <a:pt x="289772" y="224895"/>
                                  <a:pt x="224908" y="289759"/>
                                  <a:pt x="144894" y="289759"/>
                                </a:cubicBezTo>
                                <a:cubicBezTo>
                                  <a:pt x="64864" y="289759"/>
                                  <a:pt x="0" y="224895"/>
                                  <a:pt x="0" y="144881"/>
                                </a:cubicBezTo>
                                <a:cubicBezTo>
                                  <a:pt x="0" y="64864"/>
                                  <a:pt x="64864" y="0"/>
                                  <a:pt x="144894" y="0"/>
                                </a:cubicBezTo>
                                <a:close/>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03" name="Shape 803"/>
                        <wps:cNvSpPr/>
                        <wps:spPr>
                          <a:xfrm>
                            <a:off x="998410" y="884893"/>
                            <a:ext cx="575673" cy="575659"/>
                          </a:xfrm>
                          <a:custGeom>
                            <a:avLst/>
                            <a:gdLst/>
                            <a:ahLst/>
                            <a:cxnLst/>
                            <a:rect l="0" t="0" r="0" b="0"/>
                            <a:pathLst>
                              <a:path w="575673" h="575659">
                                <a:moveTo>
                                  <a:pt x="575673" y="287829"/>
                                </a:moveTo>
                                <a:cubicBezTo>
                                  <a:pt x="575673" y="446801"/>
                                  <a:pt x="446805" y="575659"/>
                                  <a:pt x="287843" y="575659"/>
                                </a:cubicBezTo>
                                <a:cubicBezTo>
                                  <a:pt x="128868" y="575659"/>
                                  <a:pt x="0" y="446801"/>
                                  <a:pt x="0" y="287829"/>
                                </a:cubicBezTo>
                                <a:cubicBezTo>
                                  <a:pt x="0" y="128868"/>
                                  <a:pt x="128868" y="0"/>
                                  <a:pt x="287843" y="0"/>
                                </a:cubicBezTo>
                                <a:cubicBezTo>
                                  <a:pt x="446805" y="0"/>
                                  <a:pt x="575673" y="128868"/>
                                  <a:pt x="575673" y="287829"/>
                                </a:cubicBezTo>
                                <a:close/>
                              </a:path>
                            </a:pathLst>
                          </a:custGeom>
                          <a:ln w="15719" cap="rnd">
                            <a:round/>
                          </a:ln>
                        </wps:spPr>
                        <wps:style>
                          <a:lnRef idx="1">
                            <a:srgbClr val="ECECEC"/>
                          </a:lnRef>
                          <a:fillRef idx="0">
                            <a:srgbClr val="000000">
                              <a:alpha val="0"/>
                            </a:srgbClr>
                          </a:fillRef>
                          <a:effectRef idx="0">
                            <a:scrgbClr r="0" g="0" b="0"/>
                          </a:effectRef>
                          <a:fontRef idx="none"/>
                        </wps:style>
                        <wps:bodyPr/>
                      </wps:wsp>
                      <wps:wsp>
                        <wps:cNvPr id="805" name="Shape 805"/>
                        <wps:cNvSpPr/>
                        <wps:spPr>
                          <a:xfrm>
                            <a:off x="795183" y="681667"/>
                            <a:ext cx="982125" cy="982125"/>
                          </a:xfrm>
                          <a:custGeom>
                            <a:avLst/>
                            <a:gdLst/>
                            <a:ahLst/>
                            <a:cxnLst/>
                            <a:rect l="0" t="0" r="0" b="0"/>
                            <a:pathLst>
                              <a:path w="982125" h="982125">
                                <a:moveTo>
                                  <a:pt x="982125" y="491056"/>
                                </a:moveTo>
                                <a:cubicBezTo>
                                  <a:pt x="982125" y="762267"/>
                                  <a:pt x="762267" y="982125"/>
                                  <a:pt x="491069" y="982125"/>
                                </a:cubicBezTo>
                                <a:cubicBezTo>
                                  <a:pt x="219859" y="982125"/>
                                  <a:pt x="0" y="762267"/>
                                  <a:pt x="0" y="491056"/>
                                </a:cubicBezTo>
                                <a:cubicBezTo>
                                  <a:pt x="0" y="219845"/>
                                  <a:pt x="219859" y="0"/>
                                  <a:pt x="491069" y="0"/>
                                </a:cubicBezTo>
                                <a:cubicBezTo>
                                  <a:pt x="762267" y="0"/>
                                  <a:pt x="982125" y="219845"/>
                                  <a:pt x="982125" y="491056"/>
                                </a:cubicBezTo>
                                <a:close/>
                              </a:path>
                            </a:pathLst>
                          </a:custGeom>
                          <a:ln w="23986" cap="rnd">
                            <a:round/>
                          </a:ln>
                        </wps:spPr>
                        <wps:style>
                          <a:lnRef idx="1">
                            <a:srgbClr val="ECECEC"/>
                          </a:lnRef>
                          <a:fillRef idx="0">
                            <a:srgbClr val="000000">
                              <a:alpha val="0"/>
                            </a:srgbClr>
                          </a:fillRef>
                          <a:effectRef idx="0">
                            <a:scrgbClr r="0" g="0" b="0"/>
                          </a:effectRef>
                          <a:fontRef idx="none"/>
                        </wps:style>
                        <wps:bodyPr/>
                      </wps:wsp>
                      <wps:wsp>
                        <wps:cNvPr id="807" name="Shape 807"/>
                        <wps:cNvSpPr/>
                        <wps:spPr>
                          <a:xfrm>
                            <a:off x="555199" y="441683"/>
                            <a:ext cx="1462089" cy="1462076"/>
                          </a:xfrm>
                          <a:custGeom>
                            <a:avLst/>
                            <a:gdLst/>
                            <a:ahLst/>
                            <a:cxnLst/>
                            <a:rect l="0" t="0" r="0" b="0"/>
                            <a:pathLst>
                              <a:path w="1462089" h="1462076">
                                <a:moveTo>
                                  <a:pt x="1462089" y="731039"/>
                                </a:moveTo>
                                <a:cubicBezTo>
                                  <a:pt x="1462089" y="1134780"/>
                                  <a:pt x="1134794" y="1462076"/>
                                  <a:pt x="731053" y="1462076"/>
                                </a:cubicBezTo>
                                <a:cubicBezTo>
                                  <a:pt x="327312" y="1462076"/>
                                  <a:pt x="0" y="1134780"/>
                                  <a:pt x="0" y="731039"/>
                                </a:cubicBezTo>
                                <a:cubicBezTo>
                                  <a:pt x="0" y="327295"/>
                                  <a:pt x="327312" y="0"/>
                                  <a:pt x="731053" y="0"/>
                                </a:cubicBezTo>
                                <a:cubicBezTo>
                                  <a:pt x="1134794" y="0"/>
                                  <a:pt x="1462089" y="327295"/>
                                  <a:pt x="1462089" y="731039"/>
                                </a:cubicBezTo>
                                <a:close/>
                              </a:path>
                            </a:pathLst>
                          </a:custGeom>
                          <a:ln w="35088" cap="rnd">
                            <a:round/>
                          </a:ln>
                        </wps:spPr>
                        <wps:style>
                          <a:lnRef idx="1">
                            <a:srgbClr val="ECECEC"/>
                          </a:lnRef>
                          <a:fillRef idx="0">
                            <a:srgbClr val="000000">
                              <a:alpha val="0"/>
                            </a:srgbClr>
                          </a:fillRef>
                          <a:effectRef idx="0">
                            <a:scrgbClr r="0" g="0" b="0"/>
                          </a:effectRef>
                          <a:fontRef idx="none"/>
                        </wps:style>
                        <wps:bodyPr/>
                      </wps:wsp>
                      <wps:wsp>
                        <wps:cNvPr id="809" name="Shape 809"/>
                        <wps:cNvSpPr/>
                        <wps:spPr>
                          <a:xfrm>
                            <a:off x="1216180" y="1065377"/>
                            <a:ext cx="42187" cy="42190"/>
                          </a:xfrm>
                          <a:custGeom>
                            <a:avLst/>
                            <a:gdLst/>
                            <a:ahLst/>
                            <a:cxnLst/>
                            <a:rect l="0" t="0" r="0" b="0"/>
                            <a:pathLst>
                              <a:path w="42187" h="42190">
                                <a:moveTo>
                                  <a:pt x="21100" y="0"/>
                                </a:moveTo>
                                <a:cubicBezTo>
                                  <a:pt x="32747" y="0"/>
                                  <a:pt x="42187" y="9440"/>
                                  <a:pt x="42187" y="21100"/>
                                </a:cubicBezTo>
                                <a:cubicBezTo>
                                  <a:pt x="42187" y="32750"/>
                                  <a:pt x="32747" y="42190"/>
                                  <a:pt x="21100" y="42190"/>
                                </a:cubicBezTo>
                                <a:cubicBezTo>
                                  <a:pt x="9450" y="42190"/>
                                  <a:pt x="0" y="32750"/>
                                  <a:pt x="0" y="21100"/>
                                </a:cubicBezTo>
                                <a:cubicBezTo>
                                  <a:pt x="0" y="9440"/>
                                  <a:pt x="9450" y="0"/>
                                  <a:pt x="21100" y="0"/>
                                </a:cubicBezTo>
                                <a:close/>
                              </a:path>
                            </a:pathLst>
                          </a:custGeom>
                          <a:ln w="0" cap="rnd">
                            <a:round/>
                          </a:ln>
                        </wps:spPr>
                        <wps:style>
                          <a:lnRef idx="0">
                            <a:srgbClr val="000000">
                              <a:alpha val="0"/>
                            </a:srgbClr>
                          </a:lnRef>
                          <a:fillRef idx="1">
                            <a:srgbClr val="333333"/>
                          </a:fillRef>
                          <a:effectRef idx="0">
                            <a:scrgbClr r="0" g="0" b="0"/>
                          </a:effectRef>
                          <a:fontRef idx="none"/>
                        </wps:style>
                        <wps:bodyPr/>
                      </wps:wsp>
                      <wps:wsp>
                        <wps:cNvPr id="810" name="Shape 810"/>
                        <wps:cNvSpPr/>
                        <wps:spPr>
                          <a:xfrm>
                            <a:off x="1267901" y="1049050"/>
                            <a:ext cx="42190" cy="42187"/>
                          </a:xfrm>
                          <a:custGeom>
                            <a:avLst/>
                            <a:gdLst/>
                            <a:ahLst/>
                            <a:cxnLst/>
                            <a:rect l="0" t="0" r="0" b="0"/>
                            <a:pathLst>
                              <a:path w="42190" h="42187">
                                <a:moveTo>
                                  <a:pt x="21087" y="0"/>
                                </a:moveTo>
                                <a:cubicBezTo>
                                  <a:pt x="32750" y="0"/>
                                  <a:pt x="42190" y="9440"/>
                                  <a:pt x="42190" y="21087"/>
                                </a:cubicBezTo>
                                <a:cubicBezTo>
                                  <a:pt x="42190" y="32733"/>
                                  <a:pt x="32750" y="42187"/>
                                  <a:pt x="21087" y="42187"/>
                                </a:cubicBezTo>
                                <a:cubicBezTo>
                                  <a:pt x="9440" y="42187"/>
                                  <a:pt x="0" y="32733"/>
                                  <a:pt x="0" y="21087"/>
                                </a:cubicBezTo>
                                <a:cubicBezTo>
                                  <a:pt x="0" y="9440"/>
                                  <a:pt x="9440" y="0"/>
                                  <a:pt x="21087" y="0"/>
                                </a:cubicBezTo>
                                <a:close/>
                              </a:path>
                            </a:pathLst>
                          </a:custGeom>
                          <a:ln w="0" cap="rnd">
                            <a:round/>
                          </a:ln>
                        </wps:spPr>
                        <wps:style>
                          <a:lnRef idx="0">
                            <a:srgbClr val="000000">
                              <a:alpha val="0"/>
                            </a:srgbClr>
                          </a:lnRef>
                          <a:fillRef idx="1">
                            <a:srgbClr val="333333"/>
                          </a:fillRef>
                          <a:effectRef idx="0">
                            <a:scrgbClr r="0" g="0" b="0"/>
                          </a:effectRef>
                          <a:fontRef idx="none"/>
                        </wps:style>
                        <wps:bodyPr/>
                      </wps:wsp>
                      <wps:wsp>
                        <wps:cNvPr id="811" name="Shape 811"/>
                        <wps:cNvSpPr/>
                        <wps:spPr>
                          <a:xfrm>
                            <a:off x="1259730" y="1111653"/>
                            <a:ext cx="42190" cy="42190"/>
                          </a:xfrm>
                          <a:custGeom>
                            <a:avLst/>
                            <a:gdLst/>
                            <a:ahLst/>
                            <a:cxnLst/>
                            <a:rect l="0" t="0" r="0" b="0"/>
                            <a:pathLst>
                              <a:path w="42190" h="42190">
                                <a:moveTo>
                                  <a:pt x="21100" y="0"/>
                                </a:moveTo>
                                <a:cubicBezTo>
                                  <a:pt x="32747" y="0"/>
                                  <a:pt x="42190" y="9440"/>
                                  <a:pt x="42190" y="21087"/>
                                </a:cubicBezTo>
                                <a:cubicBezTo>
                                  <a:pt x="42190" y="32736"/>
                                  <a:pt x="32747" y="42190"/>
                                  <a:pt x="21100" y="42190"/>
                                </a:cubicBezTo>
                                <a:cubicBezTo>
                                  <a:pt x="9454" y="42190"/>
                                  <a:pt x="0" y="32736"/>
                                  <a:pt x="0" y="21087"/>
                                </a:cubicBezTo>
                                <a:cubicBezTo>
                                  <a:pt x="0" y="9440"/>
                                  <a:pt x="9454" y="0"/>
                                  <a:pt x="21100" y="0"/>
                                </a:cubicBezTo>
                                <a:close/>
                              </a:path>
                            </a:pathLst>
                          </a:custGeom>
                          <a:ln w="0" cap="rnd">
                            <a:round/>
                          </a:ln>
                        </wps:spPr>
                        <wps:style>
                          <a:lnRef idx="0">
                            <a:srgbClr val="000000">
                              <a:alpha val="0"/>
                            </a:srgbClr>
                          </a:lnRef>
                          <a:fillRef idx="1">
                            <a:srgbClr val="333333"/>
                          </a:fillRef>
                          <a:effectRef idx="0">
                            <a:scrgbClr r="0" g="0" b="0"/>
                          </a:effectRef>
                          <a:fontRef idx="none"/>
                        </wps:style>
                        <wps:bodyPr/>
                      </wps:wsp>
                      <wps:wsp>
                        <wps:cNvPr id="812" name="Shape 812"/>
                        <wps:cNvSpPr/>
                        <wps:spPr>
                          <a:xfrm>
                            <a:off x="1198488" y="1162000"/>
                            <a:ext cx="42190" cy="42187"/>
                          </a:xfrm>
                          <a:custGeom>
                            <a:avLst/>
                            <a:gdLst/>
                            <a:ahLst/>
                            <a:cxnLst/>
                            <a:rect l="0" t="0" r="0" b="0"/>
                            <a:pathLst>
                              <a:path w="42190" h="42187">
                                <a:moveTo>
                                  <a:pt x="21100" y="0"/>
                                </a:moveTo>
                                <a:cubicBezTo>
                                  <a:pt x="32750" y="0"/>
                                  <a:pt x="42190" y="9454"/>
                                  <a:pt x="42190" y="21100"/>
                                </a:cubicBezTo>
                                <a:cubicBezTo>
                                  <a:pt x="42190" y="32747"/>
                                  <a:pt x="32750" y="42187"/>
                                  <a:pt x="21100" y="42187"/>
                                </a:cubicBezTo>
                                <a:cubicBezTo>
                                  <a:pt x="9453" y="42187"/>
                                  <a:pt x="0" y="32747"/>
                                  <a:pt x="0" y="21100"/>
                                </a:cubicBezTo>
                                <a:cubicBezTo>
                                  <a:pt x="0" y="9454"/>
                                  <a:pt x="9453" y="0"/>
                                  <a:pt x="21100" y="0"/>
                                </a:cubicBezTo>
                                <a:close/>
                              </a:path>
                            </a:pathLst>
                          </a:custGeom>
                          <a:ln w="0" cap="rnd">
                            <a:round/>
                          </a:ln>
                        </wps:spPr>
                        <wps:style>
                          <a:lnRef idx="0">
                            <a:srgbClr val="000000">
                              <a:alpha val="0"/>
                            </a:srgbClr>
                          </a:lnRef>
                          <a:fillRef idx="1">
                            <a:srgbClr val="333333"/>
                          </a:fillRef>
                          <a:effectRef idx="0">
                            <a:scrgbClr r="0" g="0" b="0"/>
                          </a:effectRef>
                          <a:fontRef idx="none"/>
                        </wps:style>
                        <wps:bodyPr/>
                      </wps:wsp>
                      <wps:wsp>
                        <wps:cNvPr id="813" name="Shape 813"/>
                        <wps:cNvSpPr/>
                        <wps:spPr>
                          <a:xfrm>
                            <a:off x="1252934" y="1228688"/>
                            <a:ext cx="42190" cy="42190"/>
                          </a:xfrm>
                          <a:custGeom>
                            <a:avLst/>
                            <a:gdLst/>
                            <a:ahLst/>
                            <a:cxnLst/>
                            <a:rect l="0" t="0" r="0" b="0"/>
                            <a:pathLst>
                              <a:path w="42190" h="42190">
                                <a:moveTo>
                                  <a:pt x="21087" y="0"/>
                                </a:moveTo>
                                <a:cubicBezTo>
                                  <a:pt x="32736" y="0"/>
                                  <a:pt x="42190" y="9440"/>
                                  <a:pt x="42190" y="21100"/>
                                </a:cubicBezTo>
                                <a:cubicBezTo>
                                  <a:pt x="42190" y="32750"/>
                                  <a:pt x="32736" y="42190"/>
                                  <a:pt x="21087" y="42190"/>
                                </a:cubicBezTo>
                                <a:cubicBezTo>
                                  <a:pt x="9440" y="42190"/>
                                  <a:pt x="0" y="32750"/>
                                  <a:pt x="0" y="21100"/>
                                </a:cubicBezTo>
                                <a:cubicBezTo>
                                  <a:pt x="0" y="9440"/>
                                  <a:pt x="9440" y="0"/>
                                  <a:pt x="21087" y="0"/>
                                </a:cubicBezTo>
                                <a:close/>
                              </a:path>
                            </a:pathLst>
                          </a:custGeom>
                          <a:ln w="0" cap="rnd">
                            <a:round/>
                          </a:ln>
                        </wps:spPr>
                        <wps:style>
                          <a:lnRef idx="0">
                            <a:srgbClr val="000000">
                              <a:alpha val="0"/>
                            </a:srgbClr>
                          </a:lnRef>
                          <a:fillRef idx="1">
                            <a:srgbClr val="333333"/>
                          </a:fillRef>
                          <a:effectRef idx="0">
                            <a:scrgbClr r="0" g="0" b="0"/>
                          </a:effectRef>
                          <a:fontRef idx="none"/>
                        </wps:style>
                        <wps:bodyPr/>
                      </wps:wsp>
                      <wps:wsp>
                        <wps:cNvPr id="814" name="Shape 814"/>
                        <wps:cNvSpPr/>
                        <wps:spPr>
                          <a:xfrm>
                            <a:off x="1352278" y="1198754"/>
                            <a:ext cx="42190" cy="42190"/>
                          </a:xfrm>
                          <a:custGeom>
                            <a:avLst/>
                            <a:gdLst/>
                            <a:ahLst/>
                            <a:cxnLst/>
                            <a:rect l="0" t="0" r="0" b="0"/>
                            <a:pathLst>
                              <a:path w="42190" h="42190">
                                <a:moveTo>
                                  <a:pt x="21090" y="0"/>
                                </a:moveTo>
                                <a:cubicBezTo>
                                  <a:pt x="32737" y="0"/>
                                  <a:pt x="42190" y="9440"/>
                                  <a:pt x="42190" y="21090"/>
                                </a:cubicBezTo>
                                <a:cubicBezTo>
                                  <a:pt x="42190" y="32737"/>
                                  <a:pt x="32737" y="42190"/>
                                  <a:pt x="21090" y="42190"/>
                                </a:cubicBezTo>
                                <a:cubicBezTo>
                                  <a:pt x="9443" y="42190"/>
                                  <a:pt x="0" y="32737"/>
                                  <a:pt x="0" y="21090"/>
                                </a:cubicBezTo>
                                <a:cubicBezTo>
                                  <a:pt x="0" y="9440"/>
                                  <a:pt x="9443" y="0"/>
                                  <a:pt x="21090" y="0"/>
                                </a:cubicBezTo>
                                <a:close/>
                              </a:path>
                            </a:pathLst>
                          </a:custGeom>
                          <a:ln w="0" cap="rnd">
                            <a:round/>
                          </a:ln>
                        </wps:spPr>
                        <wps:style>
                          <a:lnRef idx="0">
                            <a:srgbClr val="000000">
                              <a:alpha val="0"/>
                            </a:srgbClr>
                          </a:lnRef>
                          <a:fillRef idx="1">
                            <a:srgbClr val="333333"/>
                          </a:fillRef>
                          <a:effectRef idx="0">
                            <a:scrgbClr r="0" g="0" b="0"/>
                          </a:effectRef>
                          <a:fontRef idx="none"/>
                        </wps:style>
                        <wps:bodyPr/>
                      </wps:wsp>
                      <wps:wsp>
                        <wps:cNvPr id="815" name="Shape 815"/>
                        <wps:cNvSpPr/>
                        <wps:spPr>
                          <a:xfrm>
                            <a:off x="1278783" y="1175616"/>
                            <a:ext cx="42187" cy="42190"/>
                          </a:xfrm>
                          <a:custGeom>
                            <a:avLst/>
                            <a:gdLst/>
                            <a:ahLst/>
                            <a:cxnLst/>
                            <a:rect l="0" t="0" r="0" b="0"/>
                            <a:pathLst>
                              <a:path w="42187" h="42190">
                                <a:moveTo>
                                  <a:pt x="21100" y="0"/>
                                </a:moveTo>
                                <a:cubicBezTo>
                                  <a:pt x="32746" y="0"/>
                                  <a:pt x="42187" y="9440"/>
                                  <a:pt x="42187" y="21090"/>
                                </a:cubicBezTo>
                                <a:cubicBezTo>
                                  <a:pt x="42187" y="32737"/>
                                  <a:pt x="32746" y="42190"/>
                                  <a:pt x="21100" y="42190"/>
                                </a:cubicBezTo>
                                <a:cubicBezTo>
                                  <a:pt x="9453" y="42190"/>
                                  <a:pt x="0" y="32737"/>
                                  <a:pt x="0" y="21090"/>
                                </a:cubicBezTo>
                                <a:cubicBezTo>
                                  <a:pt x="0" y="9440"/>
                                  <a:pt x="9453" y="0"/>
                                  <a:pt x="21100" y="0"/>
                                </a:cubicBezTo>
                                <a:close/>
                              </a:path>
                            </a:pathLst>
                          </a:custGeom>
                          <a:ln w="0" cap="rnd">
                            <a:round/>
                          </a:ln>
                        </wps:spPr>
                        <wps:style>
                          <a:lnRef idx="0">
                            <a:srgbClr val="000000">
                              <a:alpha val="0"/>
                            </a:srgbClr>
                          </a:lnRef>
                          <a:fillRef idx="1">
                            <a:srgbClr val="333333"/>
                          </a:fillRef>
                          <a:effectRef idx="0">
                            <a:scrgbClr r="0" g="0" b="0"/>
                          </a:effectRef>
                          <a:fontRef idx="none"/>
                        </wps:style>
                        <wps:bodyPr/>
                      </wps:wsp>
                      <wps:wsp>
                        <wps:cNvPr id="816" name="Shape 816"/>
                        <wps:cNvSpPr/>
                        <wps:spPr>
                          <a:xfrm>
                            <a:off x="1323694" y="1103482"/>
                            <a:ext cx="42190" cy="42187"/>
                          </a:xfrm>
                          <a:custGeom>
                            <a:avLst/>
                            <a:gdLst/>
                            <a:ahLst/>
                            <a:cxnLst/>
                            <a:rect l="0" t="0" r="0" b="0"/>
                            <a:pathLst>
                              <a:path w="42190" h="42187">
                                <a:moveTo>
                                  <a:pt x="21103" y="0"/>
                                </a:moveTo>
                                <a:cubicBezTo>
                                  <a:pt x="32750" y="0"/>
                                  <a:pt x="42190" y="9453"/>
                                  <a:pt x="42190" y="21100"/>
                                </a:cubicBezTo>
                                <a:cubicBezTo>
                                  <a:pt x="42190" y="32746"/>
                                  <a:pt x="32750" y="42187"/>
                                  <a:pt x="21103" y="42187"/>
                                </a:cubicBezTo>
                                <a:cubicBezTo>
                                  <a:pt x="9453" y="42187"/>
                                  <a:pt x="0" y="32746"/>
                                  <a:pt x="0" y="21100"/>
                                </a:cubicBezTo>
                                <a:cubicBezTo>
                                  <a:pt x="0" y="9453"/>
                                  <a:pt x="9453" y="0"/>
                                  <a:pt x="21103" y="0"/>
                                </a:cubicBezTo>
                                <a:close/>
                              </a:path>
                            </a:pathLst>
                          </a:custGeom>
                          <a:ln w="0" cap="rnd">
                            <a:round/>
                          </a:ln>
                        </wps:spPr>
                        <wps:style>
                          <a:lnRef idx="0">
                            <a:srgbClr val="000000">
                              <a:alpha val="0"/>
                            </a:srgbClr>
                          </a:lnRef>
                          <a:fillRef idx="1">
                            <a:srgbClr val="333333"/>
                          </a:fillRef>
                          <a:effectRef idx="0">
                            <a:scrgbClr r="0" g="0" b="0"/>
                          </a:effectRef>
                          <a:fontRef idx="none"/>
                        </wps:style>
                        <wps:bodyPr/>
                      </wps:wsp>
                      <wps:wsp>
                        <wps:cNvPr id="817" name="Shape 817"/>
                        <wps:cNvSpPr/>
                        <wps:spPr>
                          <a:xfrm>
                            <a:off x="1172639" y="1114374"/>
                            <a:ext cx="42190" cy="42190"/>
                          </a:xfrm>
                          <a:custGeom>
                            <a:avLst/>
                            <a:gdLst/>
                            <a:ahLst/>
                            <a:cxnLst/>
                            <a:rect l="0" t="0" r="0" b="0"/>
                            <a:pathLst>
                              <a:path w="42190" h="42190">
                                <a:moveTo>
                                  <a:pt x="21090" y="0"/>
                                </a:moveTo>
                                <a:cubicBezTo>
                                  <a:pt x="32737" y="0"/>
                                  <a:pt x="42190" y="9440"/>
                                  <a:pt x="42190" y="21090"/>
                                </a:cubicBezTo>
                                <a:cubicBezTo>
                                  <a:pt x="42190" y="32737"/>
                                  <a:pt x="32737" y="42190"/>
                                  <a:pt x="21090" y="42190"/>
                                </a:cubicBezTo>
                                <a:cubicBezTo>
                                  <a:pt x="9440" y="42190"/>
                                  <a:pt x="0" y="32737"/>
                                  <a:pt x="0" y="21090"/>
                                </a:cubicBezTo>
                                <a:cubicBezTo>
                                  <a:pt x="0" y="9440"/>
                                  <a:pt x="9440" y="0"/>
                                  <a:pt x="21090" y="0"/>
                                </a:cubicBezTo>
                                <a:close/>
                              </a:path>
                            </a:pathLst>
                          </a:custGeom>
                          <a:ln w="0" cap="rnd">
                            <a:round/>
                          </a:ln>
                        </wps:spPr>
                        <wps:style>
                          <a:lnRef idx="0">
                            <a:srgbClr val="000000">
                              <a:alpha val="0"/>
                            </a:srgbClr>
                          </a:lnRef>
                          <a:fillRef idx="1">
                            <a:srgbClr val="333333"/>
                          </a:fillRef>
                          <a:effectRef idx="0">
                            <a:scrgbClr r="0" g="0" b="0"/>
                          </a:effectRef>
                          <a:fontRef idx="none"/>
                        </wps:style>
                        <wps:bodyPr/>
                      </wps:wsp>
                      <wps:wsp>
                        <wps:cNvPr id="818" name="Shape 818"/>
                        <wps:cNvSpPr/>
                        <wps:spPr>
                          <a:xfrm>
                            <a:off x="1312812" y="1240944"/>
                            <a:ext cx="42190" cy="42176"/>
                          </a:xfrm>
                          <a:custGeom>
                            <a:avLst/>
                            <a:gdLst/>
                            <a:ahLst/>
                            <a:cxnLst/>
                            <a:rect l="0" t="0" r="0" b="0"/>
                            <a:pathLst>
                              <a:path w="42190" h="42176">
                                <a:moveTo>
                                  <a:pt x="21090" y="0"/>
                                </a:moveTo>
                                <a:cubicBezTo>
                                  <a:pt x="32737" y="0"/>
                                  <a:pt x="42190" y="9440"/>
                                  <a:pt x="42190" y="21087"/>
                                </a:cubicBezTo>
                                <a:cubicBezTo>
                                  <a:pt x="42190" y="32736"/>
                                  <a:pt x="32737" y="42176"/>
                                  <a:pt x="21090" y="42176"/>
                                </a:cubicBezTo>
                                <a:cubicBezTo>
                                  <a:pt x="9440" y="42176"/>
                                  <a:pt x="0" y="32736"/>
                                  <a:pt x="0" y="21087"/>
                                </a:cubicBezTo>
                                <a:cubicBezTo>
                                  <a:pt x="0" y="9440"/>
                                  <a:pt x="9440" y="0"/>
                                  <a:pt x="21090" y="0"/>
                                </a:cubicBezTo>
                                <a:close/>
                              </a:path>
                            </a:pathLst>
                          </a:custGeom>
                          <a:ln w="0" cap="rnd">
                            <a:round/>
                          </a:ln>
                        </wps:spPr>
                        <wps:style>
                          <a:lnRef idx="0">
                            <a:srgbClr val="000000">
                              <a:alpha val="0"/>
                            </a:srgbClr>
                          </a:lnRef>
                          <a:fillRef idx="1">
                            <a:srgbClr val="333333"/>
                          </a:fillRef>
                          <a:effectRef idx="0">
                            <a:scrgbClr r="0" g="0" b="0"/>
                          </a:effectRef>
                          <a:fontRef idx="none"/>
                        </wps:style>
                        <wps:bodyPr/>
                      </wps:wsp>
                      <wps:wsp>
                        <wps:cNvPr id="819" name="Shape 819"/>
                        <wps:cNvSpPr/>
                        <wps:spPr>
                          <a:xfrm>
                            <a:off x="1376779" y="1134790"/>
                            <a:ext cx="42190" cy="42187"/>
                          </a:xfrm>
                          <a:custGeom>
                            <a:avLst/>
                            <a:gdLst/>
                            <a:ahLst/>
                            <a:cxnLst/>
                            <a:rect l="0" t="0" r="0" b="0"/>
                            <a:pathLst>
                              <a:path w="42190" h="42187">
                                <a:moveTo>
                                  <a:pt x="21087" y="0"/>
                                </a:moveTo>
                                <a:cubicBezTo>
                                  <a:pt x="32737" y="0"/>
                                  <a:pt x="42190" y="9440"/>
                                  <a:pt x="42190" y="21086"/>
                                </a:cubicBezTo>
                                <a:cubicBezTo>
                                  <a:pt x="42190" y="32733"/>
                                  <a:pt x="32737" y="42187"/>
                                  <a:pt x="21087" y="42187"/>
                                </a:cubicBezTo>
                                <a:cubicBezTo>
                                  <a:pt x="9440" y="42187"/>
                                  <a:pt x="0" y="32733"/>
                                  <a:pt x="0" y="21086"/>
                                </a:cubicBezTo>
                                <a:cubicBezTo>
                                  <a:pt x="0" y="9440"/>
                                  <a:pt x="9440" y="0"/>
                                  <a:pt x="21087" y="0"/>
                                </a:cubicBezTo>
                                <a:close/>
                              </a:path>
                            </a:pathLst>
                          </a:custGeom>
                          <a:ln w="0" cap="rnd">
                            <a:round/>
                          </a:ln>
                        </wps:spPr>
                        <wps:style>
                          <a:lnRef idx="0">
                            <a:srgbClr val="000000">
                              <a:alpha val="0"/>
                            </a:srgbClr>
                          </a:lnRef>
                          <a:fillRef idx="1">
                            <a:srgbClr val="333333"/>
                          </a:fillRef>
                          <a:effectRef idx="0">
                            <a:scrgbClr r="0" g="0" b="0"/>
                          </a:effectRef>
                          <a:fontRef idx="none"/>
                        </wps:style>
                        <wps:bodyPr/>
                      </wps:wsp>
                      <wps:wsp>
                        <wps:cNvPr id="820" name="Shape 820"/>
                        <wps:cNvSpPr/>
                        <wps:spPr>
                          <a:xfrm>
                            <a:off x="1186245" y="1221878"/>
                            <a:ext cx="42190" cy="42190"/>
                          </a:xfrm>
                          <a:custGeom>
                            <a:avLst/>
                            <a:gdLst/>
                            <a:ahLst/>
                            <a:cxnLst/>
                            <a:rect l="0" t="0" r="0" b="0"/>
                            <a:pathLst>
                              <a:path w="42190" h="42190">
                                <a:moveTo>
                                  <a:pt x="21087" y="0"/>
                                </a:moveTo>
                                <a:cubicBezTo>
                                  <a:pt x="32750" y="0"/>
                                  <a:pt x="42190" y="9453"/>
                                  <a:pt x="42190" y="21100"/>
                                </a:cubicBezTo>
                                <a:cubicBezTo>
                                  <a:pt x="42190" y="32750"/>
                                  <a:pt x="32750" y="42190"/>
                                  <a:pt x="21087" y="42190"/>
                                </a:cubicBezTo>
                                <a:cubicBezTo>
                                  <a:pt x="9440" y="42190"/>
                                  <a:pt x="0" y="32750"/>
                                  <a:pt x="0" y="21100"/>
                                </a:cubicBezTo>
                                <a:cubicBezTo>
                                  <a:pt x="0" y="9453"/>
                                  <a:pt x="9440" y="0"/>
                                  <a:pt x="21087" y="0"/>
                                </a:cubicBezTo>
                                <a:close/>
                              </a:path>
                            </a:pathLst>
                          </a:custGeom>
                          <a:ln w="0" cap="rnd">
                            <a:round/>
                          </a:ln>
                        </wps:spPr>
                        <wps:style>
                          <a:lnRef idx="0">
                            <a:srgbClr val="000000">
                              <a:alpha val="0"/>
                            </a:srgbClr>
                          </a:lnRef>
                          <a:fillRef idx="1">
                            <a:srgbClr val="333333"/>
                          </a:fillRef>
                          <a:effectRef idx="0">
                            <a:scrgbClr r="0" g="0" b="0"/>
                          </a:effectRef>
                          <a:fontRef idx="none"/>
                        </wps:style>
                        <wps:bodyPr/>
                      </wps:wsp>
                      <wps:wsp>
                        <wps:cNvPr id="821" name="Shape 821"/>
                        <wps:cNvSpPr/>
                        <wps:spPr>
                          <a:xfrm>
                            <a:off x="1473466" y="955612"/>
                            <a:ext cx="76829" cy="76829"/>
                          </a:xfrm>
                          <a:custGeom>
                            <a:avLst/>
                            <a:gdLst/>
                            <a:ahLst/>
                            <a:cxnLst/>
                            <a:rect l="0" t="0" r="0" b="0"/>
                            <a:pathLst>
                              <a:path w="76829" h="76829">
                                <a:moveTo>
                                  <a:pt x="38423" y="0"/>
                                </a:moveTo>
                                <a:cubicBezTo>
                                  <a:pt x="59628" y="0"/>
                                  <a:pt x="76829" y="17201"/>
                                  <a:pt x="76829" y="38409"/>
                                </a:cubicBezTo>
                                <a:cubicBezTo>
                                  <a:pt x="76829" y="59628"/>
                                  <a:pt x="59628" y="76829"/>
                                  <a:pt x="38423" y="76829"/>
                                </a:cubicBezTo>
                                <a:cubicBezTo>
                                  <a:pt x="17201" y="76829"/>
                                  <a:pt x="0" y="59628"/>
                                  <a:pt x="0" y="38409"/>
                                </a:cubicBezTo>
                                <a:cubicBezTo>
                                  <a:pt x="0" y="17201"/>
                                  <a:pt x="17201" y="0"/>
                                  <a:pt x="38423" y="0"/>
                                </a:cubicBezTo>
                                <a:close/>
                              </a:path>
                            </a:pathLst>
                          </a:custGeom>
                          <a:ln w="14392" cap="rnd">
                            <a:round/>
                          </a:ln>
                        </wps:spPr>
                        <wps:style>
                          <a:lnRef idx="1">
                            <a:srgbClr val="4D4D4D"/>
                          </a:lnRef>
                          <a:fillRef idx="1">
                            <a:srgbClr val="999999"/>
                          </a:fillRef>
                          <a:effectRef idx="0">
                            <a:scrgbClr r="0" g="0" b="0"/>
                          </a:effectRef>
                          <a:fontRef idx="none"/>
                        </wps:style>
                        <wps:bodyPr/>
                      </wps:wsp>
                      <wps:wsp>
                        <wps:cNvPr id="822" name="Shape 822"/>
                        <wps:cNvSpPr/>
                        <wps:spPr>
                          <a:xfrm>
                            <a:off x="1734221" y="1134011"/>
                            <a:ext cx="86175" cy="81799"/>
                          </a:xfrm>
                          <a:custGeom>
                            <a:avLst/>
                            <a:gdLst/>
                            <a:ahLst/>
                            <a:cxnLst/>
                            <a:rect l="0" t="0" r="0" b="0"/>
                            <a:pathLst>
                              <a:path w="86175" h="81799">
                                <a:moveTo>
                                  <a:pt x="39807" y="428"/>
                                </a:moveTo>
                                <a:cubicBezTo>
                                  <a:pt x="44778" y="0"/>
                                  <a:pt x="49915" y="540"/>
                                  <a:pt x="54959" y="2179"/>
                                </a:cubicBezTo>
                                <a:cubicBezTo>
                                  <a:pt x="75134" y="8738"/>
                                  <a:pt x="86175" y="30407"/>
                                  <a:pt x="79630" y="50583"/>
                                </a:cubicBezTo>
                                <a:cubicBezTo>
                                  <a:pt x="73072" y="70758"/>
                                  <a:pt x="51391" y="81799"/>
                                  <a:pt x="31215" y="75254"/>
                                </a:cubicBezTo>
                                <a:cubicBezTo>
                                  <a:pt x="11037" y="68694"/>
                                  <a:pt x="0" y="47027"/>
                                  <a:pt x="6556" y="26836"/>
                                </a:cubicBezTo>
                                <a:cubicBezTo>
                                  <a:pt x="11476" y="11705"/>
                                  <a:pt x="24894" y="1712"/>
                                  <a:pt x="39807" y="428"/>
                                </a:cubicBezTo>
                                <a:close/>
                              </a:path>
                            </a:pathLst>
                          </a:custGeom>
                          <a:ln w="13687" cap="rnd">
                            <a:round/>
                          </a:ln>
                        </wps:spPr>
                        <wps:style>
                          <a:lnRef idx="1">
                            <a:srgbClr val="4D4D4D"/>
                          </a:lnRef>
                          <a:fillRef idx="1">
                            <a:srgbClr val="999999"/>
                          </a:fillRef>
                          <a:effectRef idx="0">
                            <a:scrgbClr r="0" g="0" b="0"/>
                          </a:effectRef>
                          <a:fontRef idx="none"/>
                        </wps:style>
                        <wps:bodyPr/>
                      </wps:wsp>
                      <wps:wsp>
                        <wps:cNvPr id="823" name="Shape 823"/>
                        <wps:cNvSpPr/>
                        <wps:spPr>
                          <a:xfrm>
                            <a:off x="1391441" y="1600833"/>
                            <a:ext cx="86178" cy="81811"/>
                          </a:xfrm>
                          <a:custGeom>
                            <a:avLst/>
                            <a:gdLst/>
                            <a:ahLst/>
                            <a:cxnLst/>
                            <a:rect l="0" t="0" r="0" b="0"/>
                            <a:pathLst>
                              <a:path w="86178" h="81811">
                                <a:moveTo>
                                  <a:pt x="46370" y="429"/>
                                </a:moveTo>
                                <a:cubicBezTo>
                                  <a:pt x="61287" y="1718"/>
                                  <a:pt x="74711" y="11717"/>
                                  <a:pt x="79620" y="26849"/>
                                </a:cubicBezTo>
                                <a:cubicBezTo>
                                  <a:pt x="86178" y="47024"/>
                                  <a:pt x="75139" y="68696"/>
                                  <a:pt x="54963" y="75252"/>
                                </a:cubicBezTo>
                                <a:cubicBezTo>
                                  <a:pt x="34788" y="81811"/>
                                  <a:pt x="13115" y="70760"/>
                                  <a:pt x="6559" y="50580"/>
                                </a:cubicBezTo>
                                <a:cubicBezTo>
                                  <a:pt x="0" y="30405"/>
                                  <a:pt x="11041" y="8736"/>
                                  <a:pt x="31216" y="2177"/>
                                </a:cubicBezTo>
                                <a:cubicBezTo>
                                  <a:pt x="36260" y="538"/>
                                  <a:pt x="41398" y="0"/>
                                  <a:pt x="46370" y="429"/>
                                </a:cubicBezTo>
                                <a:close/>
                              </a:path>
                            </a:pathLst>
                          </a:custGeom>
                          <a:ln w="13687" cap="rnd">
                            <a:round/>
                          </a:ln>
                        </wps:spPr>
                        <wps:style>
                          <a:lnRef idx="1">
                            <a:srgbClr val="4D4D4D"/>
                          </a:lnRef>
                          <a:fillRef idx="1">
                            <a:srgbClr val="999999"/>
                          </a:fillRef>
                          <a:effectRef idx="0">
                            <a:scrgbClr r="0" g="0" b="0"/>
                          </a:effectRef>
                          <a:fontRef idx="none"/>
                        </wps:style>
                        <wps:bodyPr/>
                      </wps:wsp>
                      <wps:wsp>
                        <wps:cNvPr id="824" name="Shape 824"/>
                        <wps:cNvSpPr/>
                        <wps:spPr>
                          <a:xfrm>
                            <a:off x="843704" y="1419510"/>
                            <a:ext cx="87091" cy="83032"/>
                          </a:xfrm>
                          <a:custGeom>
                            <a:avLst/>
                            <a:gdLst/>
                            <a:ahLst/>
                            <a:cxnLst/>
                            <a:rect l="0" t="0" r="0" b="0"/>
                            <a:pathLst>
                              <a:path w="87091" h="83032">
                                <a:moveTo>
                                  <a:pt x="37534" y="1538"/>
                                </a:moveTo>
                                <a:cubicBezTo>
                                  <a:pt x="47244" y="0"/>
                                  <a:pt x="57541" y="2165"/>
                                  <a:pt x="66122" y="8397"/>
                                </a:cubicBezTo>
                                <a:cubicBezTo>
                                  <a:pt x="83282" y="20865"/>
                                  <a:pt x="87091" y="44891"/>
                                  <a:pt x="74622" y="62066"/>
                                </a:cubicBezTo>
                                <a:cubicBezTo>
                                  <a:pt x="62154" y="79227"/>
                                  <a:pt x="38131" y="83032"/>
                                  <a:pt x="20968" y="70552"/>
                                </a:cubicBezTo>
                                <a:cubicBezTo>
                                  <a:pt x="3793" y="58084"/>
                                  <a:pt x="0" y="34058"/>
                                  <a:pt x="12467" y="16898"/>
                                </a:cubicBezTo>
                                <a:cubicBezTo>
                                  <a:pt x="18701" y="8318"/>
                                  <a:pt x="27824" y="3077"/>
                                  <a:pt x="37534" y="1538"/>
                                </a:cubicBezTo>
                                <a:close/>
                              </a:path>
                            </a:pathLst>
                          </a:custGeom>
                          <a:ln w="8459" cap="rnd">
                            <a:round/>
                          </a:ln>
                        </wps:spPr>
                        <wps:style>
                          <a:lnRef idx="1">
                            <a:srgbClr val="4D4D4D"/>
                          </a:lnRef>
                          <a:fillRef idx="1">
                            <a:srgbClr val="999999"/>
                          </a:fillRef>
                          <a:effectRef idx="0">
                            <a:scrgbClr r="0" g="0" b="0"/>
                          </a:effectRef>
                          <a:fontRef idx="none"/>
                        </wps:style>
                        <wps:bodyPr/>
                      </wps:wsp>
                      <wps:wsp>
                        <wps:cNvPr id="825" name="Shape 825"/>
                        <wps:cNvSpPr/>
                        <wps:spPr>
                          <a:xfrm>
                            <a:off x="851332" y="836620"/>
                            <a:ext cx="87105" cy="83030"/>
                          </a:xfrm>
                          <a:custGeom>
                            <a:avLst/>
                            <a:gdLst/>
                            <a:ahLst/>
                            <a:cxnLst/>
                            <a:rect l="0" t="0" r="0" b="0"/>
                            <a:pathLst>
                              <a:path w="87105" h="83030">
                                <a:moveTo>
                                  <a:pt x="37548" y="1537"/>
                                </a:moveTo>
                                <a:cubicBezTo>
                                  <a:pt x="47257" y="0"/>
                                  <a:pt x="57553" y="2168"/>
                                  <a:pt x="66134" y="8408"/>
                                </a:cubicBezTo>
                                <a:cubicBezTo>
                                  <a:pt x="83298" y="20878"/>
                                  <a:pt x="87105" y="44898"/>
                                  <a:pt x="74635" y="62062"/>
                                </a:cubicBezTo>
                                <a:cubicBezTo>
                                  <a:pt x="62167" y="79222"/>
                                  <a:pt x="38147" y="83030"/>
                                  <a:pt x="20971" y="70562"/>
                                </a:cubicBezTo>
                                <a:cubicBezTo>
                                  <a:pt x="3809" y="58097"/>
                                  <a:pt x="0" y="34071"/>
                                  <a:pt x="12483" y="16896"/>
                                </a:cubicBezTo>
                                <a:cubicBezTo>
                                  <a:pt x="18717" y="8316"/>
                                  <a:pt x="27839" y="3074"/>
                                  <a:pt x="37548" y="1537"/>
                                </a:cubicBezTo>
                                <a:close/>
                              </a:path>
                            </a:pathLst>
                          </a:custGeom>
                          <a:ln w="8459" cap="rnd">
                            <a:round/>
                          </a:ln>
                        </wps:spPr>
                        <wps:style>
                          <a:lnRef idx="1">
                            <a:srgbClr val="4D4D4D"/>
                          </a:lnRef>
                          <a:fillRef idx="1">
                            <a:srgbClr val="999999"/>
                          </a:fillRef>
                          <a:effectRef idx="0">
                            <a:scrgbClr r="0" g="0" b="0"/>
                          </a:effectRef>
                          <a:fontRef idx="none"/>
                        </wps:style>
                        <wps:bodyPr/>
                      </wps:wsp>
                      <wps:wsp>
                        <wps:cNvPr id="826" name="Shape 826"/>
                        <wps:cNvSpPr/>
                        <wps:spPr>
                          <a:xfrm>
                            <a:off x="1388967" y="665101"/>
                            <a:ext cx="86193" cy="81797"/>
                          </a:xfrm>
                          <a:custGeom>
                            <a:avLst/>
                            <a:gdLst/>
                            <a:ahLst/>
                            <a:cxnLst/>
                            <a:rect l="0" t="0" r="0" b="0"/>
                            <a:pathLst>
                              <a:path w="86193" h="81797">
                                <a:moveTo>
                                  <a:pt x="39810" y="428"/>
                                </a:moveTo>
                                <a:cubicBezTo>
                                  <a:pt x="44781" y="0"/>
                                  <a:pt x="49919" y="539"/>
                                  <a:pt x="54963" y="2178"/>
                                </a:cubicBezTo>
                                <a:cubicBezTo>
                                  <a:pt x="75139" y="8722"/>
                                  <a:pt x="86193" y="30407"/>
                                  <a:pt x="79634" y="50581"/>
                                </a:cubicBezTo>
                                <a:cubicBezTo>
                                  <a:pt x="73074" y="70760"/>
                                  <a:pt x="51406" y="81797"/>
                                  <a:pt x="31230" y="75242"/>
                                </a:cubicBezTo>
                                <a:cubicBezTo>
                                  <a:pt x="11041" y="68682"/>
                                  <a:pt x="0" y="47013"/>
                                  <a:pt x="6559" y="26838"/>
                                </a:cubicBezTo>
                                <a:cubicBezTo>
                                  <a:pt x="11478" y="11707"/>
                                  <a:pt x="24897" y="1713"/>
                                  <a:pt x="39810" y="428"/>
                                </a:cubicBezTo>
                                <a:close/>
                              </a:path>
                            </a:pathLst>
                          </a:custGeom>
                          <a:ln w="13687" cap="rnd">
                            <a:round/>
                          </a:ln>
                        </wps:spPr>
                        <wps:style>
                          <a:lnRef idx="1">
                            <a:srgbClr val="4D4D4D"/>
                          </a:lnRef>
                          <a:fillRef idx="1">
                            <a:srgbClr val="999999"/>
                          </a:fillRef>
                          <a:effectRef idx="0">
                            <a:scrgbClr r="0" g="0" b="0"/>
                          </a:effectRef>
                          <a:fontRef idx="none"/>
                        </wps:style>
                        <wps:bodyPr/>
                      </wps:wsp>
                      <wps:wsp>
                        <wps:cNvPr id="827" name="Shape 827"/>
                        <wps:cNvSpPr/>
                        <wps:spPr>
                          <a:xfrm>
                            <a:off x="1161652" y="1408936"/>
                            <a:ext cx="76829" cy="76829"/>
                          </a:xfrm>
                          <a:custGeom>
                            <a:avLst/>
                            <a:gdLst/>
                            <a:ahLst/>
                            <a:cxnLst/>
                            <a:rect l="0" t="0" r="0" b="0"/>
                            <a:pathLst>
                              <a:path w="76829" h="76829">
                                <a:moveTo>
                                  <a:pt x="38409" y="0"/>
                                </a:moveTo>
                                <a:cubicBezTo>
                                  <a:pt x="59628" y="0"/>
                                  <a:pt x="76829" y="17201"/>
                                  <a:pt x="76829" y="38406"/>
                                </a:cubicBezTo>
                                <a:cubicBezTo>
                                  <a:pt x="76829" y="59628"/>
                                  <a:pt x="59628" y="76829"/>
                                  <a:pt x="38409" y="76829"/>
                                </a:cubicBezTo>
                                <a:cubicBezTo>
                                  <a:pt x="17188" y="76829"/>
                                  <a:pt x="0" y="59628"/>
                                  <a:pt x="0" y="38406"/>
                                </a:cubicBezTo>
                                <a:cubicBezTo>
                                  <a:pt x="0" y="17201"/>
                                  <a:pt x="17188" y="0"/>
                                  <a:pt x="38409" y="0"/>
                                </a:cubicBezTo>
                                <a:close/>
                              </a:path>
                            </a:pathLst>
                          </a:custGeom>
                          <a:ln w="14392" cap="rnd">
                            <a:round/>
                          </a:ln>
                        </wps:spPr>
                        <wps:style>
                          <a:lnRef idx="1">
                            <a:srgbClr val="4D4D4D"/>
                          </a:lnRef>
                          <a:fillRef idx="1">
                            <a:srgbClr val="999999"/>
                          </a:fillRef>
                          <a:effectRef idx="0">
                            <a:scrgbClr r="0" g="0" b="0"/>
                          </a:effectRef>
                          <a:fontRef idx="none"/>
                        </wps:style>
                        <wps:bodyPr/>
                      </wps:wsp>
                      <wps:wsp>
                        <wps:cNvPr id="828" name="Shape 828"/>
                        <wps:cNvSpPr/>
                        <wps:spPr>
                          <a:xfrm>
                            <a:off x="516794" y="1172722"/>
                            <a:ext cx="76829" cy="76829"/>
                          </a:xfrm>
                          <a:custGeom>
                            <a:avLst/>
                            <a:gdLst/>
                            <a:ahLst/>
                            <a:cxnLst/>
                            <a:rect l="0" t="0" r="0" b="0"/>
                            <a:pathLst>
                              <a:path w="76829" h="76829">
                                <a:moveTo>
                                  <a:pt x="38406" y="0"/>
                                </a:moveTo>
                                <a:cubicBezTo>
                                  <a:pt x="59628" y="0"/>
                                  <a:pt x="76829" y="17201"/>
                                  <a:pt x="76829" y="38420"/>
                                </a:cubicBezTo>
                                <a:cubicBezTo>
                                  <a:pt x="76829" y="59628"/>
                                  <a:pt x="59628" y="76829"/>
                                  <a:pt x="38406" y="76829"/>
                                </a:cubicBezTo>
                                <a:cubicBezTo>
                                  <a:pt x="17201" y="76829"/>
                                  <a:pt x="0" y="59628"/>
                                  <a:pt x="0" y="38420"/>
                                </a:cubicBezTo>
                                <a:cubicBezTo>
                                  <a:pt x="0" y="17201"/>
                                  <a:pt x="17201" y="0"/>
                                  <a:pt x="38406" y="0"/>
                                </a:cubicBezTo>
                                <a:close/>
                              </a:path>
                            </a:pathLst>
                          </a:custGeom>
                          <a:ln w="14392" cap="rnd">
                            <a:round/>
                          </a:ln>
                        </wps:spPr>
                        <wps:style>
                          <a:lnRef idx="1">
                            <a:srgbClr val="4D4D4D"/>
                          </a:lnRef>
                          <a:fillRef idx="1">
                            <a:srgbClr val="999999"/>
                          </a:fillRef>
                          <a:effectRef idx="0">
                            <a:scrgbClr r="0" g="0" b="0"/>
                          </a:effectRef>
                          <a:fontRef idx="none"/>
                        </wps:style>
                        <wps:bodyPr/>
                      </wps:wsp>
                      <wps:wsp>
                        <wps:cNvPr id="829" name="Shape 829"/>
                        <wps:cNvSpPr/>
                        <wps:spPr>
                          <a:xfrm>
                            <a:off x="1027653" y="437215"/>
                            <a:ext cx="76832" cy="76829"/>
                          </a:xfrm>
                          <a:custGeom>
                            <a:avLst/>
                            <a:gdLst/>
                            <a:ahLst/>
                            <a:cxnLst/>
                            <a:rect l="0" t="0" r="0" b="0"/>
                            <a:pathLst>
                              <a:path w="76832" h="76829">
                                <a:moveTo>
                                  <a:pt x="38423" y="0"/>
                                </a:moveTo>
                                <a:cubicBezTo>
                                  <a:pt x="59641" y="0"/>
                                  <a:pt x="76832" y="17201"/>
                                  <a:pt x="76832" y="38409"/>
                                </a:cubicBezTo>
                                <a:cubicBezTo>
                                  <a:pt x="76832" y="59628"/>
                                  <a:pt x="59641" y="76829"/>
                                  <a:pt x="38423" y="76829"/>
                                </a:cubicBezTo>
                                <a:cubicBezTo>
                                  <a:pt x="17201" y="76829"/>
                                  <a:pt x="0" y="59628"/>
                                  <a:pt x="0" y="38409"/>
                                </a:cubicBezTo>
                                <a:cubicBezTo>
                                  <a:pt x="0" y="17201"/>
                                  <a:pt x="17201" y="0"/>
                                  <a:pt x="38423" y="0"/>
                                </a:cubicBezTo>
                                <a:close/>
                              </a:path>
                            </a:pathLst>
                          </a:custGeom>
                          <a:ln w="14392" cap="rnd">
                            <a:round/>
                          </a:ln>
                        </wps:spPr>
                        <wps:style>
                          <a:lnRef idx="1">
                            <a:srgbClr val="4D4D4D"/>
                          </a:lnRef>
                          <a:fillRef idx="1">
                            <a:srgbClr val="999999"/>
                          </a:fillRef>
                          <a:effectRef idx="0">
                            <a:scrgbClr r="0" g="0" b="0"/>
                          </a:effectRef>
                          <a:fontRef idx="none"/>
                        </wps:style>
                        <wps:bodyPr/>
                      </wps:wsp>
                      <wps:wsp>
                        <wps:cNvPr id="830" name="Shape 830"/>
                        <wps:cNvSpPr/>
                        <wps:spPr>
                          <a:xfrm>
                            <a:off x="1875173" y="1509630"/>
                            <a:ext cx="76829" cy="76829"/>
                          </a:xfrm>
                          <a:custGeom>
                            <a:avLst/>
                            <a:gdLst/>
                            <a:ahLst/>
                            <a:cxnLst/>
                            <a:rect l="0" t="0" r="0" b="0"/>
                            <a:pathLst>
                              <a:path w="76829" h="76829">
                                <a:moveTo>
                                  <a:pt x="38405" y="0"/>
                                </a:moveTo>
                                <a:cubicBezTo>
                                  <a:pt x="59628" y="0"/>
                                  <a:pt x="76829" y="17201"/>
                                  <a:pt x="76829" y="38420"/>
                                </a:cubicBezTo>
                                <a:cubicBezTo>
                                  <a:pt x="76829" y="59628"/>
                                  <a:pt x="59628" y="76829"/>
                                  <a:pt x="38405" y="76829"/>
                                </a:cubicBezTo>
                                <a:cubicBezTo>
                                  <a:pt x="17201" y="76829"/>
                                  <a:pt x="0" y="59628"/>
                                  <a:pt x="0" y="38420"/>
                                </a:cubicBezTo>
                                <a:cubicBezTo>
                                  <a:pt x="0" y="17201"/>
                                  <a:pt x="17201" y="0"/>
                                  <a:pt x="38405" y="0"/>
                                </a:cubicBezTo>
                                <a:close/>
                              </a:path>
                            </a:pathLst>
                          </a:custGeom>
                          <a:ln w="14392" cap="rnd">
                            <a:round/>
                          </a:ln>
                        </wps:spPr>
                        <wps:style>
                          <a:lnRef idx="1">
                            <a:srgbClr val="4D4D4D"/>
                          </a:lnRef>
                          <a:fillRef idx="1">
                            <a:srgbClr val="999999"/>
                          </a:fillRef>
                          <a:effectRef idx="0">
                            <a:scrgbClr r="0" g="0" b="0"/>
                          </a:effectRef>
                          <a:fontRef idx="none"/>
                        </wps:style>
                        <wps:bodyPr/>
                      </wps:wsp>
                      <wps:wsp>
                        <wps:cNvPr id="831" name="Shape 831"/>
                        <wps:cNvSpPr/>
                        <wps:spPr>
                          <a:xfrm>
                            <a:off x="2525691" y="1353048"/>
                            <a:ext cx="107833" cy="107819"/>
                          </a:xfrm>
                          <a:custGeom>
                            <a:avLst/>
                            <a:gdLst/>
                            <a:ahLst/>
                            <a:cxnLst/>
                            <a:rect l="0" t="0" r="0" b="0"/>
                            <a:pathLst>
                              <a:path w="107833" h="107819">
                                <a:moveTo>
                                  <a:pt x="53918" y="0"/>
                                </a:moveTo>
                                <a:cubicBezTo>
                                  <a:pt x="83693" y="0"/>
                                  <a:pt x="107833" y="24143"/>
                                  <a:pt x="107833" y="53918"/>
                                </a:cubicBezTo>
                                <a:cubicBezTo>
                                  <a:pt x="107833" y="83693"/>
                                  <a:pt x="83693" y="107819"/>
                                  <a:pt x="53918" y="107819"/>
                                </a:cubicBezTo>
                                <a:cubicBezTo>
                                  <a:pt x="24143" y="107819"/>
                                  <a:pt x="0" y="83693"/>
                                  <a:pt x="0" y="53918"/>
                                </a:cubicBezTo>
                                <a:cubicBezTo>
                                  <a:pt x="0" y="24143"/>
                                  <a:pt x="24143" y="0"/>
                                  <a:pt x="53918" y="0"/>
                                </a:cubicBezTo>
                                <a:close/>
                              </a:path>
                            </a:pathLst>
                          </a:custGeom>
                          <a:ln w="20198" cap="rnd">
                            <a:round/>
                          </a:ln>
                        </wps:spPr>
                        <wps:style>
                          <a:lnRef idx="1">
                            <a:srgbClr val="4D4D4D"/>
                          </a:lnRef>
                          <a:fillRef idx="1">
                            <a:srgbClr val="999999"/>
                          </a:fillRef>
                          <a:effectRef idx="0">
                            <a:scrgbClr r="0" g="0" b="0"/>
                          </a:effectRef>
                          <a:fontRef idx="none"/>
                        </wps:style>
                        <wps:bodyPr/>
                      </wps:wsp>
                      <wps:wsp>
                        <wps:cNvPr id="832" name="Shape 832"/>
                        <wps:cNvSpPr/>
                        <wps:spPr>
                          <a:xfrm>
                            <a:off x="1055722" y="1081492"/>
                            <a:ext cx="72110" cy="72797"/>
                          </a:xfrm>
                          <a:custGeom>
                            <a:avLst/>
                            <a:gdLst/>
                            <a:ahLst/>
                            <a:cxnLst/>
                            <a:rect l="0" t="0" r="0" b="0"/>
                            <a:pathLst>
                              <a:path w="72110" h="72797">
                                <a:moveTo>
                                  <a:pt x="14412" y="3307"/>
                                </a:moveTo>
                                <a:lnTo>
                                  <a:pt x="66174" y="29196"/>
                                </a:lnTo>
                                <a:cubicBezTo>
                                  <a:pt x="72110" y="32155"/>
                                  <a:pt x="72110" y="40630"/>
                                  <a:pt x="66174" y="43605"/>
                                </a:cubicBezTo>
                                <a:lnTo>
                                  <a:pt x="14412" y="69481"/>
                                </a:lnTo>
                                <a:cubicBezTo>
                                  <a:pt x="7788" y="72797"/>
                                  <a:pt x="0" y="67985"/>
                                  <a:pt x="0" y="60582"/>
                                </a:cubicBezTo>
                                <a:lnTo>
                                  <a:pt x="0" y="12219"/>
                                </a:lnTo>
                                <a:cubicBezTo>
                                  <a:pt x="0" y="4813"/>
                                  <a:pt x="7788" y="0"/>
                                  <a:pt x="14412" y="3307"/>
                                </a:cubicBezTo>
                                <a:close/>
                              </a:path>
                            </a:pathLst>
                          </a:custGeom>
                          <a:ln w="0" cap="rnd">
                            <a:round/>
                          </a:ln>
                        </wps:spPr>
                        <wps:style>
                          <a:lnRef idx="0">
                            <a:srgbClr val="000000">
                              <a:alpha val="0"/>
                            </a:srgbClr>
                          </a:lnRef>
                          <a:fillRef idx="1">
                            <a:srgbClr val="A3B562"/>
                          </a:fillRef>
                          <a:effectRef idx="0">
                            <a:scrgbClr r="0" g="0" b="0"/>
                          </a:effectRef>
                          <a:fontRef idx="none"/>
                        </wps:style>
                        <wps:bodyPr/>
                      </wps:wsp>
                      <wps:wsp>
                        <wps:cNvPr id="833" name="Shape 833"/>
                        <wps:cNvSpPr/>
                        <wps:spPr>
                          <a:xfrm>
                            <a:off x="370352" y="1117891"/>
                            <a:ext cx="701488" cy="0"/>
                          </a:xfrm>
                          <a:custGeom>
                            <a:avLst/>
                            <a:gdLst/>
                            <a:ahLst/>
                            <a:cxnLst/>
                            <a:rect l="0" t="0" r="0" b="0"/>
                            <a:pathLst>
                              <a:path w="701488">
                                <a:moveTo>
                                  <a:pt x="0" y="0"/>
                                </a:moveTo>
                                <a:lnTo>
                                  <a:pt x="701488" y="0"/>
                                </a:lnTo>
                              </a:path>
                            </a:pathLst>
                          </a:custGeom>
                          <a:ln w="28783" cap="rnd">
                            <a:round/>
                          </a:ln>
                        </wps:spPr>
                        <wps:style>
                          <a:lnRef idx="1">
                            <a:srgbClr val="A3B562"/>
                          </a:lnRef>
                          <a:fillRef idx="0">
                            <a:srgbClr val="000000">
                              <a:alpha val="0"/>
                            </a:srgbClr>
                          </a:fillRef>
                          <a:effectRef idx="0">
                            <a:scrgbClr r="0" g="0" b="0"/>
                          </a:effectRef>
                          <a:fontRef idx="none"/>
                        </wps:style>
                        <wps:bodyPr/>
                      </wps:wsp>
                      <wps:wsp>
                        <wps:cNvPr id="834" name="Shape 834"/>
                        <wps:cNvSpPr/>
                        <wps:spPr>
                          <a:xfrm>
                            <a:off x="1766836" y="339269"/>
                            <a:ext cx="70073" cy="79808"/>
                          </a:xfrm>
                          <a:custGeom>
                            <a:avLst/>
                            <a:gdLst/>
                            <a:ahLst/>
                            <a:cxnLst/>
                            <a:rect l="0" t="0" r="0" b="0"/>
                            <a:pathLst>
                              <a:path w="70073" h="79808">
                                <a:moveTo>
                                  <a:pt x="57262" y="3253"/>
                                </a:moveTo>
                                <a:cubicBezTo>
                                  <a:pt x="63053" y="0"/>
                                  <a:pt x="70073" y="4749"/>
                                  <a:pt x="69200" y="11332"/>
                                </a:cubicBezTo>
                                <a:lnTo>
                                  <a:pt x="61638" y="68699"/>
                                </a:lnTo>
                                <a:cubicBezTo>
                                  <a:pt x="60674" y="76050"/>
                                  <a:pt x="52317" y="79808"/>
                                  <a:pt x="46180" y="75654"/>
                                </a:cubicBezTo>
                                <a:lnTo>
                                  <a:pt x="6133" y="48563"/>
                                </a:lnTo>
                                <a:cubicBezTo>
                                  <a:pt x="0" y="44414"/>
                                  <a:pt x="369" y="35262"/>
                                  <a:pt x="6824" y="31627"/>
                                </a:cubicBezTo>
                                <a:lnTo>
                                  <a:pt x="57262" y="3253"/>
                                </a:lnTo>
                                <a:close/>
                              </a:path>
                            </a:pathLst>
                          </a:custGeom>
                          <a:ln w="0" cap="rnd">
                            <a:round/>
                          </a:ln>
                        </wps:spPr>
                        <wps:style>
                          <a:lnRef idx="0">
                            <a:srgbClr val="000000">
                              <a:alpha val="0"/>
                            </a:srgbClr>
                          </a:lnRef>
                          <a:fillRef idx="1">
                            <a:srgbClr val="B95A4E"/>
                          </a:fillRef>
                          <a:effectRef idx="0">
                            <a:scrgbClr r="0" g="0" b="0"/>
                          </a:effectRef>
                          <a:fontRef idx="none"/>
                        </wps:style>
                        <wps:bodyPr/>
                      </wps:wsp>
                      <wps:wsp>
                        <wps:cNvPr id="835" name="Shape 835"/>
                        <wps:cNvSpPr/>
                        <wps:spPr>
                          <a:xfrm>
                            <a:off x="1372653" y="388033"/>
                            <a:ext cx="429363" cy="634718"/>
                          </a:xfrm>
                          <a:custGeom>
                            <a:avLst/>
                            <a:gdLst/>
                            <a:ahLst/>
                            <a:cxnLst/>
                            <a:rect l="0" t="0" r="0" b="0"/>
                            <a:pathLst>
                              <a:path w="429363" h="634718">
                                <a:moveTo>
                                  <a:pt x="0" y="634718"/>
                                </a:moveTo>
                                <a:lnTo>
                                  <a:pt x="429363" y="0"/>
                                </a:lnTo>
                                <a:close/>
                              </a:path>
                            </a:pathLst>
                          </a:custGeom>
                          <a:ln w="28783" cap="rnd">
                            <a:round/>
                          </a:ln>
                        </wps:spPr>
                        <wps:style>
                          <a:lnRef idx="1">
                            <a:srgbClr val="B95A4E"/>
                          </a:lnRef>
                          <a:fillRef idx="1">
                            <a:srgbClr val="B95A4E"/>
                          </a:fillRef>
                          <a:effectRef idx="0">
                            <a:scrgbClr r="0" g="0" b="0"/>
                          </a:effectRef>
                          <a:fontRef idx="none"/>
                        </wps:style>
                        <wps:bodyPr/>
                      </wps:wsp>
                      <wps:wsp>
                        <wps:cNvPr id="836" name="Shape 836"/>
                        <wps:cNvSpPr/>
                        <wps:spPr>
                          <a:xfrm>
                            <a:off x="516794" y="1172722"/>
                            <a:ext cx="76829" cy="76829"/>
                          </a:xfrm>
                          <a:custGeom>
                            <a:avLst/>
                            <a:gdLst/>
                            <a:ahLst/>
                            <a:cxnLst/>
                            <a:rect l="0" t="0" r="0" b="0"/>
                            <a:pathLst>
                              <a:path w="76829" h="76829">
                                <a:moveTo>
                                  <a:pt x="38406" y="0"/>
                                </a:moveTo>
                                <a:cubicBezTo>
                                  <a:pt x="59628" y="0"/>
                                  <a:pt x="76829" y="17201"/>
                                  <a:pt x="76829" y="38420"/>
                                </a:cubicBezTo>
                                <a:cubicBezTo>
                                  <a:pt x="76829" y="59628"/>
                                  <a:pt x="59628" y="76829"/>
                                  <a:pt x="38406" y="76829"/>
                                </a:cubicBezTo>
                                <a:cubicBezTo>
                                  <a:pt x="17201" y="76829"/>
                                  <a:pt x="0" y="59628"/>
                                  <a:pt x="0" y="38420"/>
                                </a:cubicBezTo>
                                <a:cubicBezTo>
                                  <a:pt x="0" y="17201"/>
                                  <a:pt x="17201" y="0"/>
                                  <a:pt x="38406" y="0"/>
                                </a:cubicBezTo>
                                <a:close/>
                              </a:path>
                            </a:pathLst>
                          </a:custGeom>
                          <a:ln w="14392" cap="rnd">
                            <a:round/>
                          </a:ln>
                        </wps:spPr>
                        <wps:style>
                          <a:lnRef idx="1">
                            <a:srgbClr val="4D4D4D"/>
                          </a:lnRef>
                          <a:fillRef idx="1">
                            <a:srgbClr val="999999"/>
                          </a:fillRef>
                          <a:effectRef idx="0">
                            <a:scrgbClr r="0" g="0" b="0"/>
                          </a:effectRef>
                          <a:fontRef idx="none"/>
                        </wps:style>
                        <wps:bodyPr/>
                      </wps:wsp>
                      <wps:wsp>
                        <wps:cNvPr id="837" name="Shape 837"/>
                        <wps:cNvSpPr/>
                        <wps:spPr>
                          <a:xfrm>
                            <a:off x="170761" y="1047581"/>
                            <a:ext cx="150777" cy="150777"/>
                          </a:xfrm>
                          <a:custGeom>
                            <a:avLst/>
                            <a:gdLst/>
                            <a:ahLst/>
                            <a:cxnLst/>
                            <a:rect l="0" t="0" r="0" b="0"/>
                            <a:pathLst>
                              <a:path w="150777" h="150777">
                                <a:moveTo>
                                  <a:pt x="75390" y="0"/>
                                </a:moveTo>
                                <a:cubicBezTo>
                                  <a:pt x="117025" y="0"/>
                                  <a:pt x="150777" y="33756"/>
                                  <a:pt x="150777" y="75387"/>
                                </a:cubicBezTo>
                                <a:cubicBezTo>
                                  <a:pt x="150777" y="117022"/>
                                  <a:pt x="117025" y="150777"/>
                                  <a:pt x="75390" y="150777"/>
                                </a:cubicBezTo>
                                <a:cubicBezTo>
                                  <a:pt x="33755" y="150777"/>
                                  <a:pt x="0" y="117022"/>
                                  <a:pt x="0" y="75387"/>
                                </a:cubicBezTo>
                                <a:cubicBezTo>
                                  <a:pt x="0" y="33756"/>
                                  <a:pt x="33755" y="0"/>
                                  <a:pt x="75390" y="0"/>
                                </a:cubicBezTo>
                                <a:close/>
                              </a:path>
                            </a:pathLst>
                          </a:custGeom>
                          <a:ln w="28242" cap="rnd">
                            <a:round/>
                          </a:ln>
                        </wps:spPr>
                        <wps:style>
                          <a:lnRef idx="1">
                            <a:srgbClr val="77843D"/>
                          </a:lnRef>
                          <a:fillRef idx="1">
                            <a:srgbClr val="A3B562"/>
                          </a:fillRef>
                          <a:effectRef idx="0">
                            <a:scrgbClr r="0" g="0" b="0"/>
                          </a:effectRef>
                          <a:fontRef idx="none"/>
                        </wps:style>
                        <wps:bodyPr/>
                      </wps:wsp>
                      <wps:wsp>
                        <wps:cNvPr id="838" name="Shape 838"/>
                        <wps:cNvSpPr/>
                        <wps:spPr>
                          <a:xfrm>
                            <a:off x="1807134" y="170354"/>
                            <a:ext cx="150763" cy="150777"/>
                          </a:xfrm>
                          <a:custGeom>
                            <a:avLst/>
                            <a:gdLst/>
                            <a:ahLst/>
                            <a:cxnLst/>
                            <a:rect l="0" t="0" r="0" b="0"/>
                            <a:pathLst>
                              <a:path w="150763" h="150777">
                                <a:moveTo>
                                  <a:pt x="75390" y="0"/>
                                </a:moveTo>
                                <a:cubicBezTo>
                                  <a:pt x="117022" y="0"/>
                                  <a:pt x="150763" y="33755"/>
                                  <a:pt x="150763" y="75390"/>
                                </a:cubicBezTo>
                                <a:cubicBezTo>
                                  <a:pt x="150763" y="117022"/>
                                  <a:pt x="117022" y="150777"/>
                                  <a:pt x="75390" y="150777"/>
                                </a:cubicBezTo>
                                <a:cubicBezTo>
                                  <a:pt x="33755" y="150777"/>
                                  <a:pt x="0" y="117022"/>
                                  <a:pt x="0" y="75390"/>
                                </a:cubicBezTo>
                                <a:cubicBezTo>
                                  <a:pt x="0" y="33755"/>
                                  <a:pt x="33755" y="0"/>
                                  <a:pt x="75390" y="0"/>
                                </a:cubicBezTo>
                                <a:close/>
                              </a:path>
                            </a:pathLst>
                          </a:custGeom>
                          <a:ln w="28242" cap="rnd">
                            <a:round/>
                          </a:ln>
                        </wps:spPr>
                        <wps:style>
                          <a:lnRef idx="1">
                            <a:srgbClr val="7F3B32"/>
                          </a:lnRef>
                          <a:fillRef idx="1">
                            <a:srgbClr val="B95A4E"/>
                          </a:fillRef>
                          <a:effectRef idx="0">
                            <a:scrgbClr r="0" g="0" b="0"/>
                          </a:effectRef>
                          <a:fontRef idx="none"/>
                        </wps:style>
                        <wps:bodyPr/>
                      </wps:wsp>
                      <wps:wsp>
                        <wps:cNvPr id="839" name="Rectangle 839"/>
                        <wps:cNvSpPr/>
                        <wps:spPr>
                          <a:xfrm>
                            <a:off x="1623682" y="0"/>
                            <a:ext cx="720435" cy="201166"/>
                          </a:xfrm>
                          <a:prstGeom prst="rect">
                            <a:avLst/>
                          </a:prstGeom>
                          <a:ln>
                            <a:noFill/>
                          </a:ln>
                        </wps:spPr>
                        <wps:txbx>
                          <w:txbxContent>
                            <w:p w14:paraId="74975721" w14:textId="77777777" w:rsidR="000B4D66" w:rsidRDefault="00000000">
                              <w:pPr>
                                <w:spacing w:after="160" w:line="259" w:lineRule="auto"/>
                                <w:ind w:left="0" w:firstLine="0"/>
                                <w:jc w:val="left"/>
                              </w:pPr>
                              <w:r>
                                <w:rPr>
                                  <w:rFonts w:ascii="Arial" w:eastAsia="Arial" w:hAnsi="Arial" w:cs="Arial"/>
                                  <w:b/>
                                  <w:color w:val="B95A4E"/>
                                  <w:sz w:val="21"/>
                                </w:rPr>
                                <w:t>Electron</w:t>
                              </w:r>
                            </w:p>
                          </w:txbxContent>
                        </wps:txbx>
                        <wps:bodyPr horzOverflow="overflow" vert="horz" lIns="0" tIns="0" rIns="0" bIns="0" rtlCol="0">
                          <a:noAutofit/>
                        </wps:bodyPr>
                      </wps:wsp>
                      <wps:wsp>
                        <wps:cNvPr id="840" name="Rectangle 840"/>
                        <wps:cNvSpPr/>
                        <wps:spPr>
                          <a:xfrm>
                            <a:off x="1871773" y="1076216"/>
                            <a:ext cx="730282" cy="201166"/>
                          </a:xfrm>
                          <a:prstGeom prst="rect">
                            <a:avLst/>
                          </a:prstGeom>
                          <a:ln>
                            <a:noFill/>
                          </a:ln>
                        </wps:spPr>
                        <wps:txbx>
                          <w:txbxContent>
                            <w:p w14:paraId="4AB2D59D" w14:textId="77777777" w:rsidR="000B4D66" w:rsidRDefault="00000000">
                              <w:pPr>
                                <w:spacing w:after="160" w:line="259" w:lineRule="auto"/>
                                <w:ind w:left="0" w:firstLine="0"/>
                                <w:jc w:val="left"/>
                              </w:pPr>
                              <w:r>
                                <w:rPr>
                                  <w:rFonts w:ascii="Arial" w:eastAsia="Arial" w:hAnsi="Arial" w:cs="Arial"/>
                                  <w:b/>
                                  <w:color w:val="7A6A9F"/>
                                  <w:sz w:val="21"/>
                                </w:rPr>
                                <w:t>Positron</w:t>
                              </w:r>
                            </w:p>
                          </w:txbxContent>
                        </wps:txbx>
                        <wps:bodyPr horzOverflow="overflow" vert="horz" lIns="0" tIns="0" rIns="0" bIns="0" rtlCol="0">
                          <a:noAutofit/>
                        </wps:bodyPr>
                      </wps:wsp>
                      <wps:wsp>
                        <wps:cNvPr id="841" name="Rectangle 841"/>
                        <wps:cNvSpPr/>
                        <wps:spPr>
                          <a:xfrm>
                            <a:off x="0" y="700410"/>
                            <a:ext cx="690277" cy="201166"/>
                          </a:xfrm>
                          <a:prstGeom prst="rect">
                            <a:avLst/>
                          </a:prstGeom>
                          <a:ln>
                            <a:noFill/>
                          </a:ln>
                        </wps:spPr>
                        <wps:txbx>
                          <w:txbxContent>
                            <w:p w14:paraId="78C7E398" w14:textId="77777777" w:rsidR="000B4D66" w:rsidRDefault="00000000">
                              <w:pPr>
                                <w:spacing w:after="160" w:line="259" w:lineRule="auto"/>
                                <w:ind w:left="0" w:firstLine="0"/>
                                <w:jc w:val="left"/>
                              </w:pPr>
                              <w:r>
                                <w:rPr>
                                  <w:rFonts w:ascii="Arial" w:eastAsia="Arial" w:hAnsi="Arial" w:cs="Arial"/>
                                  <w:b/>
                                  <w:color w:val="A3B562"/>
                                  <w:sz w:val="21"/>
                                </w:rPr>
                                <w:t>Incident</w:t>
                              </w:r>
                            </w:p>
                          </w:txbxContent>
                        </wps:txbx>
                        <wps:bodyPr horzOverflow="overflow" vert="horz" lIns="0" tIns="0" rIns="0" bIns="0" rtlCol="0">
                          <a:noAutofit/>
                        </wps:bodyPr>
                      </wps:wsp>
                      <wps:wsp>
                        <wps:cNvPr id="842" name="Rectangle 842"/>
                        <wps:cNvSpPr/>
                        <wps:spPr>
                          <a:xfrm>
                            <a:off x="26410" y="840860"/>
                            <a:ext cx="620027" cy="201166"/>
                          </a:xfrm>
                          <a:prstGeom prst="rect">
                            <a:avLst/>
                          </a:prstGeom>
                          <a:ln>
                            <a:noFill/>
                          </a:ln>
                        </wps:spPr>
                        <wps:txbx>
                          <w:txbxContent>
                            <w:p w14:paraId="0779F1AA" w14:textId="77777777" w:rsidR="000B4D66" w:rsidRDefault="00000000">
                              <w:pPr>
                                <w:spacing w:after="160" w:line="259" w:lineRule="auto"/>
                                <w:ind w:left="0" w:firstLine="0"/>
                                <w:jc w:val="left"/>
                              </w:pPr>
                              <w:r>
                                <w:rPr>
                                  <w:rFonts w:ascii="Arial" w:eastAsia="Arial" w:hAnsi="Arial" w:cs="Arial"/>
                                  <w:b/>
                                  <w:color w:val="A3B562"/>
                                  <w:sz w:val="21"/>
                                </w:rPr>
                                <w:t>Photon</w:t>
                              </w:r>
                            </w:p>
                          </w:txbxContent>
                        </wps:txbx>
                        <wps:bodyPr horzOverflow="overflow" vert="horz" lIns="0" tIns="0" rIns="0" bIns="0" rtlCol="0">
                          <a:noAutofit/>
                        </wps:bodyPr>
                      </wps:wsp>
                      <wps:wsp>
                        <wps:cNvPr id="843" name="Rectangle 843"/>
                        <wps:cNvSpPr/>
                        <wps:spPr>
                          <a:xfrm>
                            <a:off x="479433" y="1831428"/>
                            <a:ext cx="552116" cy="241399"/>
                          </a:xfrm>
                          <a:prstGeom prst="rect">
                            <a:avLst/>
                          </a:prstGeom>
                          <a:ln>
                            <a:noFill/>
                          </a:ln>
                        </wps:spPr>
                        <wps:txbx>
                          <w:txbxContent>
                            <w:p w14:paraId="551CDAB0" w14:textId="77777777" w:rsidR="000B4D66" w:rsidRDefault="00000000">
                              <w:pPr>
                                <w:spacing w:after="160" w:line="259" w:lineRule="auto"/>
                                <w:ind w:left="0" w:firstLine="0"/>
                                <w:jc w:val="left"/>
                              </w:pPr>
                              <w:r>
                                <w:rPr>
                                  <w:rFonts w:ascii="Arial" w:eastAsia="Arial" w:hAnsi="Arial" w:cs="Arial"/>
                                  <w:b/>
                                  <w:color w:val="666666"/>
                                  <w:sz w:val="26"/>
                                </w:rPr>
                                <w:t>Atom</w:t>
                              </w:r>
                            </w:p>
                          </w:txbxContent>
                        </wps:txbx>
                        <wps:bodyPr horzOverflow="overflow" vert="horz" lIns="0" tIns="0" rIns="0" bIns="0" rtlCol="0">
                          <a:noAutofit/>
                        </wps:bodyPr>
                      </wps:wsp>
                      <wps:wsp>
                        <wps:cNvPr id="844" name="Shape 844"/>
                        <wps:cNvSpPr/>
                        <wps:spPr>
                          <a:xfrm>
                            <a:off x="2324408" y="1643084"/>
                            <a:ext cx="71210" cy="77993"/>
                          </a:xfrm>
                          <a:custGeom>
                            <a:avLst/>
                            <a:gdLst/>
                            <a:ahLst/>
                            <a:cxnLst/>
                            <a:rect l="0" t="0" r="0" b="0"/>
                            <a:pathLst>
                              <a:path w="71210" h="77993">
                                <a:moveTo>
                                  <a:pt x="13579" y="1547"/>
                                </a:moveTo>
                                <a:lnTo>
                                  <a:pt x="60873" y="11609"/>
                                </a:lnTo>
                                <a:cubicBezTo>
                                  <a:pt x="68117" y="13143"/>
                                  <a:pt x="71210" y="21777"/>
                                  <a:pt x="66584" y="27568"/>
                                </a:cubicBezTo>
                                <a:lnTo>
                                  <a:pt x="30502" y="72798"/>
                                </a:lnTo>
                                <a:cubicBezTo>
                                  <a:pt x="26363" y="77993"/>
                                  <a:pt x="18074" y="76236"/>
                                  <a:pt x="16409" y="69796"/>
                                </a:cubicBezTo>
                                <a:lnTo>
                                  <a:pt x="1865" y="13793"/>
                                </a:lnTo>
                                <a:cubicBezTo>
                                  <a:pt x="0" y="6624"/>
                                  <a:pt x="6333" y="0"/>
                                  <a:pt x="13579" y="1547"/>
                                </a:cubicBezTo>
                                <a:close/>
                              </a:path>
                            </a:pathLst>
                          </a:custGeom>
                          <a:ln w="0" cap="rnd">
                            <a:round/>
                          </a:ln>
                        </wps:spPr>
                        <wps:style>
                          <a:lnRef idx="0">
                            <a:srgbClr val="000000">
                              <a:alpha val="0"/>
                            </a:srgbClr>
                          </a:lnRef>
                          <a:fillRef idx="1">
                            <a:srgbClr val="F19950"/>
                          </a:fillRef>
                          <a:effectRef idx="0">
                            <a:scrgbClr r="0" g="0" b="0"/>
                          </a:effectRef>
                          <a:fontRef idx="none"/>
                        </wps:style>
                        <wps:bodyPr/>
                      </wps:wsp>
                      <wps:wsp>
                        <wps:cNvPr id="845" name="Shape 845"/>
                        <wps:cNvSpPr/>
                        <wps:spPr>
                          <a:xfrm>
                            <a:off x="2358282" y="1483503"/>
                            <a:ext cx="38714" cy="181927"/>
                          </a:xfrm>
                          <a:custGeom>
                            <a:avLst/>
                            <a:gdLst/>
                            <a:ahLst/>
                            <a:cxnLst/>
                            <a:rect l="0" t="0" r="0" b="0"/>
                            <a:pathLst>
                              <a:path w="38714" h="181927">
                                <a:moveTo>
                                  <a:pt x="0" y="181927"/>
                                </a:moveTo>
                                <a:lnTo>
                                  <a:pt x="38714" y="0"/>
                                </a:lnTo>
                                <a:close/>
                              </a:path>
                            </a:pathLst>
                          </a:custGeom>
                          <a:ln w="28783" cap="rnd">
                            <a:round/>
                          </a:ln>
                        </wps:spPr>
                        <wps:style>
                          <a:lnRef idx="1">
                            <a:srgbClr val="F19950"/>
                          </a:lnRef>
                          <a:fillRef idx="1">
                            <a:srgbClr val="B95A4E"/>
                          </a:fillRef>
                          <a:effectRef idx="0">
                            <a:scrgbClr r="0" g="0" b="0"/>
                          </a:effectRef>
                          <a:fontRef idx="none"/>
                        </wps:style>
                        <wps:bodyPr/>
                      </wps:wsp>
                      <wps:wsp>
                        <wps:cNvPr id="846" name="Shape 846"/>
                        <wps:cNvSpPr/>
                        <wps:spPr>
                          <a:xfrm>
                            <a:off x="2434477" y="877673"/>
                            <a:ext cx="150764" cy="150764"/>
                          </a:xfrm>
                          <a:custGeom>
                            <a:avLst/>
                            <a:gdLst/>
                            <a:ahLst/>
                            <a:cxnLst/>
                            <a:rect l="0" t="0" r="0" b="0"/>
                            <a:pathLst>
                              <a:path w="150764" h="150764">
                                <a:moveTo>
                                  <a:pt x="75387" y="0"/>
                                </a:moveTo>
                                <a:cubicBezTo>
                                  <a:pt x="117008" y="0"/>
                                  <a:pt x="150764" y="33752"/>
                                  <a:pt x="150764" y="75387"/>
                                </a:cubicBezTo>
                                <a:cubicBezTo>
                                  <a:pt x="150764" y="117022"/>
                                  <a:pt x="117008" y="150764"/>
                                  <a:pt x="75387" y="150764"/>
                                </a:cubicBezTo>
                                <a:cubicBezTo>
                                  <a:pt x="33756" y="150764"/>
                                  <a:pt x="0" y="117022"/>
                                  <a:pt x="0" y="75387"/>
                                </a:cubicBezTo>
                                <a:cubicBezTo>
                                  <a:pt x="0" y="33752"/>
                                  <a:pt x="33756" y="0"/>
                                  <a:pt x="75387" y="0"/>
                                </a:cubicBezTo>
                                <a:close/>
                              </a:path>
                            </a:pathLst>
                          </a:custGeom>
                          <a:ln w="28242" cap="rnd">
                            <a:round/>
                          </a:ln>
                        </wps:spPr>
                        <wps:style>
                          <a:lnRef idx="1">
                            <a:srgbClr val="B85D0F"/>
                          </a:lnRef>
                          <a:fillRef idx="1">
                            <a:srgbClr val="F19A52"/>
                          </a:fillRef>
                          <a:effectRef idx="0">
                            <a:scrgbClr r="0" g="0" b="0"/>
                          </a:effectRef>
                          <a:fontRef idx="none"/>
                        </wps:style>
                        <wps:bodyPr/>
                      </wps:wsp>
                      <wps:wsp>
                        <wps:cNvPr id="847" name="Rectangle 847"/>
                        <wps:cNvSpPr/>
                        <wps:spPr>
                          <a:xfrm>
                            <a:off x="2299747" y="726430"/>
                            <a:ext cx="558025" cy="181049"/>
                          </a:xfrm>
                          <a:prstGeom prst="rect">
                            <a:avLst/>
                          </a:prstGeom>
                          <a:ln>
                            <a:noFill/>
                          </a:ln>
                        </wps:spPr>
                        <wps:txbx>
                          <w:txbxContent>
                            <w:p w14:paraId="111D871B" w14:textId="77777777" w:rsidR="000B4D66" w:rsidRDefault="00000000">
                              <w:pPr>
                                <w:spacing w:after="160" w:line="259" w:lineRule="auto"/>
                                <w:ind w:left="0" w:firstLine="0"/>
                                <w:jc w:val="left"/>
                              </w:pPr>
                              <w:r>
                                <w:rPr>
                                  <w:rFonts w:ascii="Arial" w:eastAsia="Arial" w:hAnsi="Arial" w:cs="Arial"/>
                                  <w:b/>
                                  <w:color w:val="F19A52"/>
                                  <w:sz w:val="19"/>
                                </w:rPr>
                                <w:t>Photon</w:t>
                              </w:r>
                            </w:p>
                          </w:txbxContent>
                        </wps:txbx>
                        <wps:bodyPr horzOverflow="overflow" vert="horz" lIns="0" tIns="0" rIns="0" bIns="0" rtlCol="0">
                          <a:noAutofit/>
                        </wps:bodyPr>
                      </wps:wsp>
                      <wps:wsp>
                        <wps:cNvPr id="848" name="Shape 848"/>
                        <wps:cNvSpPr/>
                        <wps:spPr>
                          <a:xfrm>
                            <a:off x="2250859" y="1740634"/>
                            <a:ext cx="150764" cy="150764"/>
                          </a:xfrm>
                          <a:custGeom>
                            <a:avLst/>
                            <a:gdLst/>
                            <a:ahLst/>
                            <a:cxnLst/>
                            <a:rect l="0" t="0" r="0" b="0"/>
                            <a:pathLst>
                              <a:path w="150764" h="150764">
                                <a:moveTo>
                                  <a:pt x="75374" y="0"/>
                                </a:moveTo>
                                <a:cubicBezTo>
                                  <a:pt x="117008" y="0"/>
                                  <a:pt x="150764" y="33738"/>
                                  <a:pt x="150764" y="75373"/>
                                </a:cubicBezTo>
                                <a:cubicBezTo>
                                  <a:pt x="150764" y="117008"/>
                                  <a:pt x="117008" y="150764"/>
                                  <a:pt x="75374" y="150764"/>
                                </a:cubicBezTo>
                                <a:cubicBezTo>
                                  <a:pt x="33742" y="150764"/>
                                  <a:pt x="0" y="117008"/>
                                  <a:pt x="0" y="75373"/>
                                </a:cubicBezTo>
                                <a:cubicBezTo>
                                  <a:pt x="0" y="33738"/>
                                  <a:pt x="33742" y="0"/>
                                  <a:pt x="75374" y="0"/>
                                </a:cubicBezTo>
                                <a:close/>
                              </a:path>
                            </a:pathLst>
                          </a:custGeom>
                          <a:ln w="28242" cap="rnd">
                            <a:round/>
                          </a:ln>
                        </wps:spPr>
                        <wps:style>
                          <a:lnRef idx="1">
                            <a:srgbClr val="B85D0F"/>
                          </a:lnRef>
                          <a:fillRef idx="1">
                            <a:srgbClr val="F19A52"/>
                          </a:fillRef>
                          <a:effectRef idx="0">
                            <a:scrgbClr r="0" g="0" b="0"/>
                          </a:effectRef>
                          <a:fontRef idx="none"/>
                        </wps:style>
                        <wps:bodyPr/>
                      </wps:wsp>
                      <wps:wsp>
                        <wps:cNvPr id="849" name="Rectangle 849"/>
                        <wps:cNvSpPr/>
                        <wps:spPr>
                          <a:xfrm>
                            <a:off x="2116126" y="1902740"/>
                            <a:ext cx="558025" cy="181050"/>
                          </a:xfrm>
                          <a:prstGeom prst="rect">
                            <a:avLst/>
                          </a:prstGeom>
                          <a:ln>
                            <a:noFill/>
                          </a:ln>
                        </wps:spPr>
                        <wps:txbx>
                          <w:txbxContent>
                            <w:p w14:paraId="64D3C7FF" w14:textId="77777777" w:rsidR="000B4D66" w:rsidRDefault="00000000">
                              <w:pPr>
                                <w:spacing w:after="160" w:line="259" w:lineRule="auto"/>
                                <w:ind w:left="0" w:firstLine="0"/>
                                <w:jc w:val="left"/>
                              </w:pPr>
                              <w:r>
                                <w:rPr>
                                  <w:rFonts w:ascii="Arial" w:eastAsia="Arial" w:hAnsi="Arial" w:cs="Arial"/>
                                  <w:b/>
                                  <w:color w:val="F19A52"/>
                                  <w:sz w:val="19"/>
                                </w:rPr>
                                <w:t>Photon</w:t>
                              </w:r>
                            </w:p>
                          </w:txbxContent>
                        </wps:txbx>
                        <wps:bodyPr horzOverflow="overflow" vert="horz" lIns="0" tIns="0" rIns="0" bIns="0" rtlCol="0">
                          <a:noAutofit/>
                        </wps:bodyPr>
                      </wps:wsp>
                      <wps:wsp>
                        <wps:cNvPr id="850" name="Shape 850"/>
                        <wps:cNvSpPr/>
                        <wps:spPr>
                          <a:xfrm>
                            <a:off x="2439740" y="1053206"/>
                            <a:ext cx="71210" cy="76253"/>
                          </a:xfrm>
                          <a:custGeom>
                            <a:avLst/>
                            <a:gdLst/>
                            <a:ahLst/>
                            <a:cxnLst/>
                            <a:rect l="0" t="0" r="0" b="0"/>
                            <a:pathLst>
                              <a:path w="71210" h="76253">
                                <a:moveTo>
                                  <a:pt x="48682" y="595"/>
                                </a:moveTo>
                                <a:cubicBezTo>
                                  <a:pt x="51481" y="1189"/>
                                  <a:pt x="53969" y="3239"/>
                                  <a:pt x="54801" y="6458"/>
                                </a:cubicBezTo>
                                <a:lnTo>
                                  <a:pt x="69345" y="62464"/>
                                </a:lnTo>
                                <a:cubicBezTo>
                                  <a:pt x="71210" y="69629"/>
                                  <a:pt x="64877" y="76253"/>
                                  <a:pt x="57631" y="74706"/>
                                </a:cubicBezTo>
                                <a:lnTo>
                                  <a:pt x="10337" y="64647"/>
                                </a:lnTo>
                                <a:cubicBezTo>
                                  <a:pt x="3094" y="63114"/>
                                  <a:pt x="0" y="54480"/>
                                  <a:pt x="4614" y="48689"/>
                                </a:cubicBezTo>
                                <a:lnTo>
                                  <a:pt x="40708" y="3459"/>
                                </a:lnTo>
                                <a:cubicBezTo>
                                  <a:pt x="42777" y="860"/>
                                  <a:pt x="45884" y="0"/>
                                  <a:pt x="48682" y="595"/>
                                </a:cubicBezTo>
                                <a:close/>
                              </a:path>
                            </a:pathLst>
                          </a:custGeom>
                          <a:ln w="0" cap="rnd">
                            <a:round/>
                          </a:ln>
                        </wps:spPr>
                        <wps:style>
                          <a:lnRef idx="0">
                            <a:srgbClr val="000000">
                              <a:alpha val="0"/>
                            </a:srgbClr>
                          </a:lnRef>
                          <a:fillRef idx="1">
                            <a:srgbClr val="F19950"/>
                          </a:fillRef>
                          <a:effectRef idx="0">
                            <a:scrgbClr r="0" g="0" b="0"/>
                          </a:effectRef>
                          <a:fontRef idx="none"/>
                        </wps:style>
                        <wps:bodyPr/>
                      </wps:wsp>
                      <wps:wsp>
                        <wps:cNvPr id="851" name="Shape 851"/>
                        <wps:cNvSpPr/>
                        <wps:spPr>
                          <a:xfrm>
                            <a:off x="2448517" y="1107117"/>
                            <a:ext cx="28560" cy="134196"/>
                          </a:xfrm>
                          <a:custGeom>
                            <a:avLst/>
                            <a:gdLst/>
                            <a:ahLst/>
                            <a:cxnLst/>
                            <a:rect l="0" t="0" r="0" b="0"/>
                            <a:pathLst>
                              <a:path w="28560" h="134196">
                                <a:moveTo>
                                  <a:pt x="0" y="134196"/>
                                </a:moveTo>
                                <a:lnTo>
                                  <a:pt x="28560" y="0"/>
                                </a:lnTo>
                                <a:close/>
                              </a:path>
                            </a:pathLst>
                          </a:custGeom>
                          <a:ln w="28783" cap="rnd">
                            <a:round/>
                          </a:ln>
                        </wps:spPr>
                        <wps:style>
                          <a:lnRef idx="1">
                            <a:srgbClr val="F19950"/>
                          </a:lnRef>
                          <a:fillRef idx="1">
                            <a:srgbClr val="B95A4E"/>
                          </a:fillRef>
                          <a:effectRef idx="0">
                            <a:scrgbClr r="0" g="0" b="0"/>
                          </a:effectRef>
                          <a:fontRef idx="none"/>
                        </wps:style>
                        <wps:bodyPr/>
                      </wps:wsp>
                      <wps:wsp>
                        <wps:cNvPr id="852" name="Shape 852"/>
                        <wps:cNvSpPr/>
                        <wps:spPr>
                          <a:xfrm>
                            <a:off x="2224864" y="1273230"/>
                            <a:ext cx="150764" cy="150764"/>
                          </a:xfrm>
                          <a:custGeom>
                            <a:avLst/>
                            <a:gdLst/>
                            <a:ahLst/>
                            <a:cxnLst/>
                            <a:rect l="0" t="0" r="0" b="0"/>
                            <a:pathLst>
                              <a:path w="150764" h="150764">
                                <a:moveTo>
                                  <a:pt x="75390" y="0"/>
                                </a:moveTo>
                                <a:cubicBezTo>
                                  <a:pt x="117022" y="0"/>
                                  <a:pt x="150764" y="33742"/>
                                  <a:pt x="150764" y="75373"/>
                                </a:cubicBezTo>
                                <a:cubicBezTo>
                                  <a:pt x="150764" y="117008"/>
                                  <a:pt x="117022" y="150764"/>
                                  <a:pt x="75390" y="150764"/>
                                </a:cubicBezTo>
                                <a:cubicBezTo>
                                  <a:pt x="33755" y="150764"/>
                                  <a:pt x="0" y="117008"/>
                                  <a:pt x="0" y="75373"/>
                                </a:cubicBezTo>
                                <a:cubicBezTo>
                                  <a:pt x="0" y="33742"/>
                                  <a:pt x="33755" y="0"/>
                                  <a:pt x="75390" y="0"/>
                                </a:cubicBezTo>
                                <a:close/>
                              </a:path>
                            </a:pathLst>
                          </a:custGeom>
                          <a:ln w="28242" cap="rnd">
                            <a:round/>
                          </a:ln>
                        </wps:spPr>
                        <wps:style>
                          <a:lnRef idx="1">
                            <a:srgbClr val="544870"/>
                          </a:lnRef>
                          <a:fillRef idx="1">
                            <a:srgbClr val="7A6A9F"/>
                          </a:fillRef>
                          <a:effectRef idx="0">
                            <a:scrgbClr r="0" g="0" b="0"/>
                          </a:effectRef>
                          <a:fontRef idx="none"/>
                        </wps:style>
                        <wps:bodyPr/>
                      </wps:wsp>
                      <wps:wsp>
                        <wps:cNvPr id="853" name="Shape 853"/>
                        <wps:cNvSpPr/>
                        <wps:spPr>
                          <a:xfrm>
                            <a:off x="2104881" y="1274453"/>
                            <a:ext cx="77279" cy="69723"/>
                          </a:xfrm>
                          <a:custGeom>
                            <a:avLst/>
                            <a:gdLst/>
                            <a:ahLst/>
                            <a:cxnLst/>
                            <a:rect l="0" t="0" r="0" b="0"/>
                            <a:pathLst>
                              <a:path w="77279" h="69723">
                                <a:moveTo>
                                  <a:pt x="15916" y="1201"/>
                                </a:moveTo>
                                <a:cubicBezTo>
                                  <a:pt x="18949" y="0"/>
                                  <a:pt x="22563" y="265"/>
                                  <a:pt x="25531" y="2480"/>
                                </a:cubicBezTo>
                                <a:lnTo>
                                  <a:pt x="71951" y="37027"/>
                                </a:lnTo>
                                <a:cubicBezTo>
                                  <a:pt x="77279" y="40994"/>
                                  <a:pt x="75796" y="49334"/>
                                  <a:pt x="69427" y="51226"/>
                                </a:cubicBezTo>
                                <a:lnTo>
                                  <a:pt x="13935" y="67621"/>
                                </a:lnTo>
                                <a:cubicBezTo>
                                  <a:pt x="6834" y="69723"/>
                                  <a:pt x="0" y="63614"/>
                                  <a:pt x="1296" y="56330"/>
                                </a:cubicBezTo>
                                <a:lnTo>
                                  <a:pt x="9785" y="8718"/>
                                </a:lnTo>
                                <a:cubicBezTo>
                                  <a:pt x="10432" y="5069"/>
                                  <a:pt x="12884" y="2402"/>
                                  <a:pt x="15916" y="1201"/>
                                </a:cubicBezTo>
                                <a:close/>
                              </a:path>
                            </a:pathLst>
                          </a:custGeom>
                          <a:ln w="0" cap="rnd">
                            <a:round/>
                          </a:ln>
                        </wps:spPr>
                        <wps:style>
                          <a:lnRef idx="0">
                            <a:srgbClr val="000000">
                              <a:alpha val="0"/>
                            </a:srgbClr>
                          </a:lnRef>
                          <a:fillRef idx="1">
                            <a:srgbClr val="7A6A9F"/>
                          </a:fillRef>
                          <a:effectRef idx="0">
                            <a:scrgbClr r="0" g="0" b="0"/>
                          </a:effectRef>
                          <a:fontRef idx="none"/>
                        </wps:style>
                        <wps:bodyPr/>
                      </wps:wsp>
                      <wps:wsp>
                        <wps:cNvPr id="854" name="Shape 854"/>
                        <wps:cNvSpPr/>
                        <wps:spPr>
                          <a:xfrm>
                            <a:off x="1458739" y="1190915"/>
                            <a:ext cx="667546" cy="118887"/>
                          </a:xfrm>
                          <a:custGeom>
                            <a:avLst/>
                            <a:gdLst/>
                            <a:ahLst/>
                            <a:cxnLst/>
                            <a:rect l="0" t="0" r="0" b="0"/>
                            <a:pathLst>
                              <a:path w="667546" h="118887">
                                <a:moveTo>
                                  <a:pt x="667546" y="118887"/>
                                </a:moveTo>
                                <a:lnTo>
                                  <a:pt x="0" y="0"/>
                                </a:lnTo>
                                <a:close/>
                              </a:path>
                            </a:pathLst>
                          </a:custGeom>
                          <a:ln w="28783" cap="rnd">
                            <a:round/>
                          </a:ln>
                        </wps:spPr>
                        <wps:style>
                          <a:lnRef idx="1">
                            <a:srgbClr val="7A6A9F"/>
                          </a:lnRef>
                          <a:fillRef idx="1">
                            <a:srgbClr val="7A6A9F"/>
                          </a:fillRef>
                          <a:effectRef idx="0">
                            <a:scrgbClr r="0" g="0" b="0"/>
                          </a:effectRef>
                          <a:fontRef idx="none"/>
                        </wps:style>
                        <wps:bodyPr/>
                      </wps:wsp>
                      <wps:wsp>
                        <wps:cNvPr id="855" name="Shape 855"/>
                        <wps:cNvSpPr/>
                        <wps:spPr>
                          <a:xfrm>
                            <a:off x="2323457" y="1262653"/>
                            <a:ext cx="235459" cy="234044"/>
                          </a:xfrm>
                          <a:custGeom>
                            <a:avLst/>
                            <a:gdLst/>
                            <a:ahLst/>
                            <a:cxnLst/>
                            <a:rect l="0" t="0" r="0" b="0"/>
                            <a:pathLst>
                              <a:path w="235459" h="234044">
                                <a:moveTo>
                                  <a:pt x="83889" y="0"/>
                                </a:moveTo>
                                <a:lnTo>
                                  <a:pt x="121993" y="54724"/>
                                </a:lnTo>
                                <a:lnTo>
                                  <a:pt x="165663" y="4322"/>
                                </a:lnTo>
                                <a:lnTo>
                                  <a:pt x="159676" y="70747"/>
                                </a:lnTo>
                                <a:lnTo>
                                  <a:pt x="225517" y="60210"/>
                                </a:lnTo>
                                <a:lnTo>
                                  <a:pt x="178250" y="107240"/>
                                </a:lnTo>
                                <a:lnTo>
                                  <a:pt x="235459" y="141483"/>
                                </a:lnTo>
                                <a:lnTo>
                                  <a:pt x="169024" y="147129"/>
                                </a:lnTo>
                                <a:lnTo>
                                  <a:pt x="190838" y="210141"/>
                                </a:lnTo>
                                <a:lnTo>
                                  <a:pt x="136301" y="171759"/>
                                </a:lnTo>
                                <a:lnTo>
                                  <a:pt x="112513" y="234044"/>
                                </a:lnTo>
                                <a:lnTo>
                                  <a:pt x="95417" y="169589"/>
                                </a:lnTo>
                                <a:lnTo>
                                  <a:pt x="37140" y="202021"/>
                                </a:lnTo>
                                <a:lnTo>
                                  <a:pt x="65487" y="141656"/>
                                </a:lnTo>
                                <a:lnTo>
                                  <a:pt x="0" y="129041"/>
                                </a:lnTo>
                                <a:lnTo>
                                  <a:pt x="60515" y="101012"/>
                                </a:lnTo>
                                <a:lnTo>
                                  <a:pt x="18457" y="49250"/>
                                </a:lnTo>
                                <a:lnTo>
                                  <a:pt x="82833" y="66675"/>
                                </a:lnTo>
                                <a:lnTo>
                                  <a:pt x="83889" y="0"/>
                                </a:lnTo>
                                <a:close/>
                              </a:path>
                            </a:pathLst>
                          </a:custGeom>
                          <a:ln w="0" cap="rnd">
                            <a:round/>
                          </a:ln>
                        </wps:spPr>
                        <wps:style>
                          <a:lnRef idx="0">
                            <a:srgbClr val="000000">
                              <a:alpha val="0"/>
                            </a:srgbClr>
                          </a:lnRef>
                          <a:fillRef idx="1">
                            <a:srgbClr val="D8EC13"/>
                          </a:fillRef>
                          <a:effectRef idx="0">
                            <a:scrgbClr r="0" g="0" b="0"/>
                          </a:effectRef>
                          <a:fontRef idx="none"/>
                        </wps:style>
                        <wps:bodyPr/>
                      </wps:wsp>
                    </wpg:wgp>
                  </a:graphicData>
                </a:graphic>
              </wp:inline>
            </w:drawing>
          </mc:Choice>
          <mc:Fallback>
            <w:pict>
              <v:group w14:anchorId="6D96D33C" id="Group 23736" o:spid="_x0000_s1143" style="width:214.1pt;height:160.55pt;mso-position-horizontal-relative:char;mso-position-vertical-relative:line" coordsize="27193,20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">
                <v:shape id="Shape 802" o:spid="_x0000_s1144" style="position:absolute;left:11413;top:10278;width:2898;height:2898;visibility:visible;mso-wrap-style:square;v-text-anchor:top" coordsize="289772,289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" path="m144894,v80014,,144878,64864,144878,144881c289772,224895,224908,289759,144894,289759,64864,289759,,224895,,144881,,64864,64864,,144894,xe" fillcolor="#999" stroked="f" strokeweight="0">
                  <v:stroke miterlimit="83231f" joinstyle="miter"/>
                  <v:path arrowok="t" textboxrect="0,0,289772,289759"/>
                </v:shape>
                <v:shape id="Shape 803" o:spid="_x0000_s1145" style="position:absolute;left:9984;top:8848;width:5756;height:5757;visibility:visible;mso-wrap-style:square;v-text-anchor:top" coordsize="575673,575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" path="m575673,287829v,158972,-128868,287830,-287830,287830c128868,575659,,446801,,287829,,128868,128868,,287843,,446805,,575673,128868,575673,287829xe" filled="f" strokecolor="#ececec" strokeweight=".43664mm">
                  <v:stroke endcap="round"/>
                  <v:path arrowok="t" textboxrect="0,0,575673,575659"/>
                </v:shape>
                <v:shape id="Shape 805" o:spid="_x0000_s1146" style="position:absolute;left:7951;top:6816;width:9822;height:9821;visibility:visible;mso-wrap-style:square;v-text-anchor:top" coordsize="982125,98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" path="m982125,491056v,271211,-219858,491069,-491056,491069c219859,982125,,762267,,491056,,219845,219859,,491069,,762267,,982125,219845,982125,491056xe" filled="f" strokecolor="#ececec" strokeweight=".66628mm">
                  <v:stroke endcap="round"/>
                  <v:path arrowok="t" textboxrect="0,0,982125,982125"/>
                </v:shape>
                <v:shape id="Shape 807" o:spid="_x0000_s1147" style="position:absolute;left:5551;top:4416;width:14621;height:14621;visibility:visible;mso-wrap-style:square;v-text-anchor:top" coordsize="1462089,1462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" path="m1462089,731039v,403741,-327295,731037,-731036,731037c327312,1462076,,1134780,,731039,,327295,327312,,731053,v403741,,731036,327295,731036,731039xe" filled="f" strokecolor="#ececec" strokeweight=".97467mm">
                  <v:stroke endcap="round"/>
                  <v:path arrowok="t" textboxrect="0,0,1462089,1462076"/>
                </v:shape>
                <v:shape id="Shape 809" o:spid="_x0000_s1148" style="position:absolute;left:12161;top:10653;width:422;height:422;visibility:visible;mso-wrap-style:square;v-text-anchor:top" coordsize="42187,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" path="m21100,c32747,,42187,9440,42187,21100v,11650,-9440,21090,-21087,21090c9450,42190,,32750,,21100,,9440,9450,,21100,xe" fillcolor="#333" stroked="f" strokeweight="0">
                  <v:stroke endcap="round"/>
                  <v:path arrowok="t" textboxrect="0,0,42187,42190"/>
                </v:shape>
                <v:shape id="Shape 810" o:spid="_x0000_s1149" style="position:absolute;left:12679;top:10490;width:421;height:422;visibility:visible;mso-wrap-style:square;v-text-anchor:top" coordsize="42190,42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" path="m21087,c32750,,42190,9440,42190,21087v,11646,-9440,21100,-21103,21100c9440,42187,,32733,,21087,,9440,9440,,21087,xe" fillcolor="#333" stroked="f" strokeweight="0">
                  <v:stroke endcap="round"/>
                  <v:path arrowok="t" textboxrect="0,0,42190,42187"/>
                </v:shape>
                <v:shape id="Shape 811" o:spid="_x0000_s1150" style="position:absolute;left:12597;top:11116;width:422;height:422;visibility:visible;mso-wrap-style:square;v-text-anchor:top" coordsize="42190,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" path="m21100,c32747,,42190,9440,42190,21087v,11649,-9443,21103,-21090,21103c9454,42190,,32736,,21087,,9440,9454,,21100,xe" fillcolor="#333" stroked="f" strokeweight="0">
                  <v:stroke endcap="round"/>
                  <v:path arrowok="t" textboxrect="0,0,42190,42190"/>
                </v:shape>
                <v:shape id="Shape 812" o:spid="_x0000_s1151" style="position:absolute;left:11984;top:11620;width:422;height:421;visibility:visible;mso-wrap-style:square;v-text-anchor:top" coordsize="42190,42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" path="m21100,c32750,,42190,9454,42190,21100v,11647,-9440,21087,-21090,21087c9453,42187,,32747,,21100,,9454,9453,,21100,xe" fillcolor="#333" stroked="f" strokeweight="0">
                  <v:stroke endcap="round"/>
                  <v:path arrowok="t" textboxrect="0,0,42190,42187"/>
                </v:shape>
                <v:shape id="Shape 813" o:spid="_x0000_s1152" style="position:absolute;left:12529;top:12286;width:422;height:422;visibility:visible;mso-wrap-style:square;v-text-anchor:top" coordsize="42190,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" path="m21087,c32736,,42190,9440,42190,21100v,11650,-9454,21090,-21103,21090c9440,42190,,32750,,21100,,9440,9440,,21087,xe" fillcolor="#333" stroked="f" strokeweight="0">
                  <v:stroke endcap="round"/>
                  <v:path arrowok="t" textboxrect="0,0,42190,42190"/>
                </v:shape>
                <v:shape id="Shape 814" o:spid="_x0000_s1153" style="position:absolute;left:13522;top:11987;width:422;height:422;visibility:visible;mso-wrap-style:square;v-text-anchor:top" coordsize="42190,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" path="m21090,c32737,,42190,9440,42190,21090v,11647,-9453,21100,-21100,21100c9443,42190,,32737,,21090,,9440,9443,,21090,xe" fillcolor="#333" stroked="f" strokeweight="0">
                  <v:stroke endcap="round"/>
                  <v:path arrowok="t" textboxrect="0,0,42190,42190"/>
                </v:shape>
                <v:shape id="Shape 815" o:spid="_x0000_s1154" style="position:absolute;left:12787;top:11756;width:422;height:422;visibility:visible;mso-wrap-style:square;v-text-anchor:top" coordsize="42187,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" path="m21100,c32746,,42187,9440,42187,21090v,11647,-9441,21100,-21087,21100c9453,42190,,32737,,21090,,9440,9453,,21100,xe" fillcolor="#333" stroked="f" strokeweight="0">
                  <v:stroke endcap="round"/>
                  <v:path arrowok="t" textboxrect="0,0,42187,42190"/>
                </v:shape>
                <v:shape id="Shape 816" o:spid="_x0000_s1155" style="position:absolute;left:13236;top:11034;width:422;height:422;visibility:visible;mso-wrap-style:square;v-text-anchor:top" coordsize="42190,42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" path="m21103,c32750,,42190,9453,42190,21100v,11646,-9440,21087,-21087,21087c9453,42187,,32746,,21100,,9453,9453,,21103,xe" fillcolor="#333" stroked="f" strokeweight="0">
                  <v:stroke endcap="round"/>
                  <v:path arrowok="t" textboxrect="0,0,42190,42187"/>
                </v:shape>
                <v:shape id="Shape 817" o:spid="_x0000_s1156" style="position:absolute;left:11726;top:11143;width:422;height:422;visibility:visible;mso-wrap-style:square;v-text-anchor:top" coordsize="42190,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" path="m21090,c32737,,42190,9440,42190,21090v,11647,-9453,21100,-21100,21100c9440,42190,,32737,,21090,,9440,9440,,21090,xe" fillcolor="#333" stroked="f" strokeweight="0">
                  <v:stroke endcap="round"/>
                  <v:path arrowok="t" textboxrect="0,0,42190,42190"/>
                </v:shape>
                <v:shape id="Shape 818" o:spid="_x0000_s1157" style="position:absolute;left:13128;top:12409;width:422;height:422;visibility:visible;mso-wrap-style:square;v-text-anchor:top" coordsize="42190,42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" path="m21090,c32737,,42190,9440,42190,21087v,11649,-9453,21089,-21100,21089c9440,42176,,32736,,21087,,9440,9440,,21090,xe" fillcolor="#333" stroked="f" strokeweight="0">
                  <v:stroke endcap="round"/>
                  <v:path arrowok="t" textboxrect="0,0,42190,42176"/>
                </v:shape>
                <v:shape id="Shape 819" o:spid="_x0000_s1158" style="position:absolute;left:13767;top:11347;width:422;height:422;visibility:visible;mso-wrap-style:square;v-text-anchor:top" coordsize="42190,42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" path="m21087,c32737,,42190,9440,42190,21086v,11647,-9453,21101,-21103,21101c9440,42187,,32733,,21086,,9440,9440,,21087,xe" fillcolor="#333" stroked="f" strokeweight="0">
                  <v:stroke endcap="round"/>
                  <v:path arrowok="t" textboxrect="0,0,42190,42187"/>
                </v:shape>
                <v:shape id="Shape 820" o:spid="_x0000_s1159" style="position:absolute;left:11862;top:12218;width:422;height:422;visibility:visible;mso-wrap-style:square;v-text-anchor:top" coordsize="42190,4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" path="m21087,c32750,,42190,9453,42190,21100v,11650,-9440,21090,-21103,21090c9440,42190,,32750,,21100,,9453,9440,,21087,xe" fillcolor="#333" stroked="f" strokeweight="0">
                  <v:stroke endcap="round"/>
                  <v:path arrowok="t" textboxrect="0,0,42190,42190"/>
                </v:shape>
                <v:shape id="Shape 821" o:spid="_x0000_s1160" style="position:absolute;left:14734;top:9556;width:768;height:768;visibility:visible;mso-wrap-style:square;v-text-anchor:top" coordsize="76829,76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" path="m38423,c59628,,76829,17201,76829,38409v,21219,-17201,38420,-38406,38420c17201,76829,,59628,,38409,,17201,17201,,38423,xe" fillcolor="#999" strokecolor="#4d4d4d" strokeweight=".39978mm">
                  <v:stroke endcap="round"/>
                  <v:path arrowok="t" textboxrect="0,0,76829,76829"/>
                </v:shape>
                <v:shape id="Shape 822" o:spid="_x0000_s1161" style="position:absolute;left:17342;top:11340;width:861;height:818;visibility:visible;mso-wrap-style:square;v-text-anchor:top" coordsize="86175,81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" path="m39807,428c44778,,49915,540,54959,2179,75134,8738,86175,30407,79630,50583,73072,70758,51391,81799,31215,75254,11037,68694,,47027,6556,26836,11476,11705,24894,1712,39807,428xe" fillcolor="#999" strokecolor="#4d4d4d" strokeweight=".38019mm">
                  <v:stroke endcap="round"/>
                  <v:path arrowok="t" textboxrect="0,0,86175,81799"/>
                </v:shape>
                <v:shape id="Shape 823" o:spid="_x0000_s1162" style="position:absolute;left:13914;top:16008;width:862;height:818;visibility:visible;mso-wrap-style:square;v-text-anchor:top" coordsize="86178,8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" path="m46370,429c61287,1718,74711,11717,79620,26849,86178,47024,75139,68696,54963,75252,34788,81811,13115,70760,6559,50580,,30405,11041,8736,31216,2177,36260,538,41398,,46370,429xe" fillcolor="#999" strokecolor="#4d4d4d" strokeweight=".38019mm">
                  <v:stroke endcap="round"/>
                  <v:path arrowok="t" textboxrect="0,0,86178,81811"/>
                </v:shape>
                <v:shape id="Shape 824" o:spid="_x0000_s1163" style="position:absolute;left:8437;top:14195;width:870;height:830;visibility:visible;mso-wrap-style:square;v-text-anchor:top" coordsize="87091,83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" path="m37534,1538c47244,,57541,2165,66122,8397v17160,12468,20969,36494,8500,53669c62154,79227,38131,83032,20968,70552,3793,58084,,34058,12467,16898,18701,8318,27824,3077,37534,1538xe" fillcolor="#999" strokecolor="#4d4d4d" strokeweight=".23497mm">
                  <v:stroke endcap="round"/>
                  <v:path arrowok="t" textboxrect="0,0,87091,83032"/>
                </v:shape>
                <v:shape id="Shape 825" o:spid="_x0000_s1164" style="position:absolute;left:8513;top:8366;width:871;height:830;visibility:visible;mso-wrap-style:square;v-text-anchor:top" coordsize="87105,8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" path="m37548,1537c47257,,57553,2168,66134,8408v17164,12470,20971,36490,8501,53654c62167,79222,38147,83030,20971,70562,3809,58097,,34071,12483,16896,18717,8316,27839,3074,37548,1537xe" fillcolor="#999" strokecolor="#4d4d4d" strokeweight=".23497mm">
                  <v:stroke endcap="round"/>
                  <v:path arrowok="t" textboxrect="0,0,87105,83030"/>
                </v:shape>
                <v:shape id="Shape 826" o:spid="_x0000_s1165" style="position:absolute;left:13889;top:6651;width:862;height:817;visibility:visible;mso-wrap-style:square;v-text-anchor:top" coordsize="86193,81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" path="m39810,428c44781,,49919,539,54963,2178,75139,8722,86193,30407,79634,50581,73074,70760,51406,81797,31230,75242,11041,68682,,47013,6559,26838,11478,11707,24897,1713,39810,428xe" fillcolor="#999" strokecolor="#4d4d4d" strokeweight=".38019mm">
                  <v:stroke endcap="round"/>
                  <v:path arrowok="t" textboxrect="0,0,86193,81797"/>
                </v:shape>
                <v:shape id="Shape 827" o:spid="_x0000_s1166" style="position:absolute;left:11616;top:14089;width:768;height:768;visibility:visible;mso-wrap-style:square;v-text-anchor:top" coordsize="76829,76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" path="m38409,c59628,,76829,17201,76829,38406v,21222,-17201,38423,-38420,38423c17188,76829,,59628,,38406,,17201,17188,,38409,xe" fillcolor="#999" strokecolor="#4d4d4d" strokeweight=".39978mm">
                  <v:stroke endcap="round"/>
                  <v:path arrowok="t" textboxrect="0,0,76829,76829"/>
                </v:shape>
                <v:shape id="Shape 828" o:spid="_x0000_s1167" style="position:absolute;left:5167;top:11727;width:769;height:768;visibility:visible;mso-wrap-style:square;v-text-anchor:top" coordsize="76829,76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" path="m38406,c59628,,76829,17201,76829,38420v,21208,-17201,38409,-38423,38409c17201,76829,,59628,,38420,,17201,17201,,38406,xe" fillcolor="#999" strokecolor="#4d4d4d" strokeweight=".39978mm">
                  <v:stroke endcap="round"/>
                  <v:path arrowok="t" textboxrect="0,0,76829,76829"/>
                </v:shape>
                <v:shape id="Shape 829" o:spid="_x0000_s1168" style="position:absolute;left:10276;top:4372;width:768;height:768;visibility:visible;mso-wrap-style:square;v-text-anchor:top" coordsize="76832,76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" path="m38423,c59641,,76832,17201,76832,38409v,21219,-17191,38420,-38409,38420c17201,76829,,59628,,38409,,17201,17201,,38423,xe" fillcolor="#999" strokecolor="#4d4d4d" strokeweight=".39978mm">
                  <v:stroke endcap="round"/>
                  <v:path arrowok="t" textboxrect="0,0,76832,76829"/>
                </v:shape>
                <v:shape id="Shape 830" o:spid="_x0000_s1169" style="position:absolute;left:18751;top:15096;width:769;height:768;visibility:visible;mso-wrap-style:square;v-text-anchor:top" coordsize="76829,76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" path="m38405,c59628,,76829,17201,76829,38420v,21208,-17201,38409,-38424,38409c17201,76829,,59628,,38420,,17201,17201,,38405,xe" fillcolor="#999" strokecolor="#4d4d4d" strokeweight=".39978mm">
                  <v:stroke endcap="round"/>
                  <v:path arrowok="t" textboxrect="0,0,76829,76829"/>
                </v:shape>
                <v:shape id="Shape 831" o:spid="_x0000_s1170" style="position:absolute;left:25256;top:13530;width:1079;height:1078;visibility:visible;mso-wrap-style:square;v-text-anchor:top" coordsize="107833,107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" path="m53918,v29775,,53915,24143,53915,53918c107833,83693,83693,107819,53918,107819,24143,107819,,83693,,53918,,24143,24143,,53918,xe" fillcolor="#999" strokecolor="#4d4d4d" strokeweight=".56106mm">
                  <v:stroke endcap="round"/>
                  <v:path arrowok="t" textboxrect="0,0,107833,107819"/>
                </v:shape>
                <v:shape id="Shape 832" o:spid="_x0000_s1171" style="position:absolute;left:10557;top:10814;width:721;height:728;visibility:visible;mso-wrap-style:square;v-text-anchor:top" coordsize="72110,72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" path="m14412,3307l66174,29196v5936,2959,5936,11434,,14409l14412,69481c7788,72797,,67985,,60582l,12219c,4813,7788,,14412,3307xe" fillcolor="#a3b562" stroked="f" strokeweight="0">
                  <v:stroke endcap="round"/>
                  <v:path arrowok="t" textboxrect="0,0,72110,72797"/>
                </v:shape>
                <v:shape id="Shape 833" o:spid="_x0000_s1172" style="position:absolute;left:3703;top:11178;width:7015;height:0;visibility:visible;mso-wrap-style:square;v-text-anchor:top" coordsize="7014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" path="m,l701488,e" filled="f" strokecolor="#a3b562" strokeweight=".79953mm">
                  <v:stroke endcap="round"/>
                  <v:path arrowok="t" textboxrect="0,0,701488,0"/>
                </v:shape>
                <v:shape id="Shape 834" o:spid="_x0000_s1173" style="position:absolute;left:17668;top:3392;width:701;height:798;visibility:visible;mso-wrap-style:square;v-text-anchor:top" coordsize="70073,79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" path="m57262,3253c63053,,70073,4749,69200,11332l61638,68699v-964,7351,-9321,11109,-15458,6955l6133,48563c,44414,369,35262,6824,31627l57262,3253xe" fillcolor="#b95a4e" stroked="f" strokeweight="0">
                  <v:stroke endcap="round"/>
                  <v:path arrowok="t" textboxrect="0,0,70073,79808"/>
                </v:shape>
                <v:shape id="Shape 835" o:spid="_x0000_s1174" style="position:absolute;left:13726;top:3880;width:4294;height:6347;visibility:visible;mso-wrap-style:square;v-text-anchor:top" coordsize="429363,634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" path="m,634718l429363,,,634718xe" fillcolor="#b95a4e" strokecolor="#b95a4e" strokeweight=".79953mm">
                  <v:stroke endcap="round"/>
                  <v:path arrowok="t" textboxrect="0,0,429363,634718"/>
                </v:shape>
                <v:shape id="Shape 836" o:spid="_x0000_s1175" style="position:absolute;left:5167;top:11727;width:769;height:768;visibility:visible;mso-wrap-style:square;v-text-anchor:top" coordsize="76829,76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" path="m38406,c59628,,76829,17201,76829,38420v,21208,-17201,38409,-38423,38409c17201,76829,,59628,,38420,,17201,17201,,38406,xe" fillcolor="#999" strokecolor="#4d4d4d" strokeweight=".39978mm">
                  <v:stroke endcap="round"/>
                  <v:path arrowok="t" textboxrect="0,0,76829,76829"/>
                </v:shape>
                <v:shape id="Shape 837" o:spid="_x0000_s1176" style="position:absolute;left:1707;top:10475;width:1508;height:1508;visibility:visible;mso-wrap-style:square;v-text-anchor:top" coordsize="150777,150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" path="m75390,v41635,,75387,33756,75387,75387c150777,117022,117025,150777,75390,150777,33755,150777,,117022,,75387,,33756,33755,,75390,xe" fillcolor="#a3b562" strokecolor="#77843d" strokeweight=".7845mm">
                  <v:stroke endcap="round"/>
                  <v:path arrowok="t" textboxrect="0,0,150777,150777"/>
                </v:shape>
                <v:shape id="Shape 838" o:spid="_x0000_s1177" style="position:absolute;left:18071;top:1703;width:1507;height:1508;visibility:visible;mso-wrap-style:square;v-text-anchor:top" coordsize="150763,150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" path="m75390,v41632,,75373,33755,75373,75390c150763,117022,117022,150777,75390,150777,33755,150777,,117022,,75390,,33755,33755,,75390,xe" fillcolor="#b95a4e" strokecolor="#7f3b32" strokeweight=".7845mm">
                  <v:stroke endcap="round"/>
                  <v:path arrowok="t" textboxrect="0,0,150763,150777"/>
                </v:shape>
                <v:rect id="Rectangle 839" o:spid="_x0000_s1178" style="position:absolute;left:16236;width:7205;height:2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tnExQAAANwAAAAPAAAAZHJzL2Rvd25yZXYueG1sRI9Pa8JA&#10;FMTvgt9heYI33ahQ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DQktnExQAAANwAAAAP&#10;AAAAAAAAAAAAAAAAAAcCAABkcnMvZG93bnJldi54bWxQSwUGAAAAAAMAAwC3AAAA+QIAAAAA&#10;" filled="f" stroked="f">
                  <v:textbox inset="0,0,0,0">
                    <w:txbxContent>
                      <w:p w14:paraId="74975721" w14:textId="77777777" w:rsidR="000B4D66" w:rsidRDefault="00000000">
                        <w:pPr>
                          <w:spacing w:after="160" w:line="259" w:lineRule="auto"/>
                          <w:ind w:left="0" w:firstLine="0"/>
                          <w:jc w:val="left"/>
                        </w:pPr>
                        <w:r>
                          <w:rPr>
                            <w:rFonts w:ascii="Arial" w:eastAsia="Arial" w:hAnsi="Arial" w:cs="Arial"/>
                            <w:b/>
                            <w:color w:val="B95A4E"/>
                            <w:sz w:val="21"/>
                          </w:rPr>
                          <w:t>Electron</w:t>
                        </w:r>
                      </w:p>
                    </w:txbxContent>
                  </v:textbox>
                </v:rect>
                <v:rect id="Rectangle 840" o:spid="_x0000_s1179" style="position:absolute;left:18717;top:10762;width:7303;height:2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gMkwQAAANwAAAAPAAAAZHJzL2Rvd25yZXYueG1sRE/LisIw&#10;FN0L/kO4gjtNFZH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BmuAyTBAAAA3AAAAA8AAAAA&#10;AAAAAAAAAAAABwIAAGRycy9kb3ducmV2LnhtbFBLBQYAAAAAAwADALcAAAD1AgAAAAA=&#10;" filled="f" stroked="f">
                  <v:textbox inset="0,0,0,0">
                    <w:txbxContent>
                      <w:p w14:paraId="4AB2D59D" w14:textId="77777777" w:rsidR="000B4D66" w:rsidRDefault="00000000">
                        <w:pPr>
                          <w:spacing w:after="160" w:line="259" w:lineRule="auto"/>
                          <w:ind w:left="0" w:firstLine="0"/>
                          <w:jc w:val="left"/>
                        </w:pPr>
                        <w:r>
                          <w:rPr>
                            <w:rFonts w:ascii="Arial" w:eastAsia="Arial" w:hAnsi="Arial" w:cs="Arial"/>
                            <w:b/>
                            <w:color w:val="7A6A9F"/>
                            <w:sz w:val="21"/>
                          </w:rPr>
                          <w:t>Positron</w:t>
                        </w:r>
                      </w:p>
                    </w:txbxContent>
                  </v:textbox>
                </v:rect>
                <v:rect id="Rectangle 841" o:spid="_x0000_s1180" style="position:absolute;top:7004;width:6902;height:2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qa/xAAAANwAAAAPAAAAZHJzL2Rvd25yZXYueG1sRI9Bi8Iw&#10;FITvgv8hPGFvmrrI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Hbipr/EAAAA3AAAAA8A&#10;AAAAAAAAAAAAAAAABwIAAGRycy9kb3ducmV2LnhtbFBLBQYAAAAAAwADALcAAAD4AgAAAAA=&#10;" filled="f" stroked="f">
                  <v:textbox inset="0,0,0,0">
                    <w:txbxContent>
                      <w:p w14:paraId="78C7E398" w14:textId="77777777" w:rsidR="000B4D66" w:rsidRDefault="00000000">
                        <w:pPr>
                          <w:spacing w:after="160" w:line="259" w:lineRule="auto"/>
                          <w:ind w:left="0" w:firstLine="0"/>
                          <w:jc w:val="left"/>
                        </w:pPr>
                        <w:r>
                          <w:rPr>
                            <w:rFonts w:ascii="Arial" w:eastAsia="Arial" w:hAnsi="Arial" w:cs="Arial"/>
                            <w:b/>
                            <w:color w:val="A3B562"/>
                            <w:sz w:val="21"/>
                          </w:rPr>
                          <w:t>Incident</w:t>
                        </w:r>
                      </w:p>
                    </w:txbxContent>
                  </v:textbox>
                </v:rect>
                <v:rect id="Rectangle 842" o:spid="_x0000_s1181" style="position:absolute;left:264;top:8408;width:6200;height:20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jIxgAAANwAAAAPAAAAZHJzL2Rvd25yZXYueG1sRI9Ba8JA&#10;FITvBf/D8oTe6qZBSo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hjA4yMYAAADcAAAA&#10;DwAAAAAAAAAAAAAAAAAHAgAAZHJzL2Rvd25yZXYueG1sUEsFBgAAAAADAAMAtwAAAPoCAAAAAA==&#10;" filled="f" stroked="f">
                  <v:textbox inset="0,0,0,0">
                    <w:txbxContent>
                      <w:p w14:paraId="0779F1AA" w14:textId="77777777" w:rsidR="000B4D66" w:rsidRDefault="00000000">
                        <w:pPr>
                          <w:spacing w:after="160" w:line="259" w:lineRule="auto"/>
                          <w:ind w:left="0" w:firstLine="0"/>
                          <w:jc w:val="left"/>
                        </w:pPr>
                        <w:r>
                          <w:rPr>
                            <w:rFonts w:ascii="Arial" w:eastAsia="Arial" w:hAnsi="Arial" w:cs="Arial"/>
                            <w:b/>
                            <w:color w:val="A3B562"/>
                            <w:sz w:val="21"/>
                          </w:rPr>
                          <w:t>Photon</w:t>
                        </w:r>
                      </w:p>
                    </w:txbxContent>
                  </v:textbox>
                </v:rect>
                <v:rect id="Rectangle 843" o:spid="_x0000_s1182" style="position:absolute;left:4794;top:18314;width:5521;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J1TxgAAANwAAAAPAAAAZHJzL2Rvd25yZXYueG1sRI9Pa8JA&#10;FMTvhX6H5RW81Y1VSo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6XydU8YAAADcAAAA&#10;DwAAAAAAAAAAAAAAAAAHAgAAZHJzL2Rvd25yZXYueG1sUEsFBgAAAAADAAMAtwAAAPoCAAAAAA==&#10;" filled="f" stroked="f">
                  <v:textbox inset="0,0,0,0">
                    <w:txbxContent>
                      <w:p w14:paraId="551CDAB0" w14:textId="77777777" w:rsidR="000B4D66" w:rsidRDefault="00000000">
                        <w:pPr>
                          <w:spacing w:after="160" w:line="259" w:lineRule="auto"/>
                          <w:ind w:left="0" w:firstLine="0"/>
                          <w:jc w:val="left"/>
                        </w:pPr>
                        <w:r>
                          <w:rPr>
                            <w:rFonts w:ascii="Arial" w:eastAsia="Arial" w:hAnsi="Arial" w:cs="Arial"/>
                            <w:b/>
                            <w:color w:val="666666"/>
                            <w:sz w:val="26"/>
                          </w:rPr>
                          <w:t>Atom</w:t>
                        </w:r>
                      </w:p>
                    </w:txbxContent>
                  </v:textbox>
                </v:rect>
                <v:shape id="Shape 844" o:spid="_x0000_s1183" style="position:absolute;left:23244;top:16430;width:712;height:780;visibility:visible;mso-wrap-style:square;v-text-anchor:top" coordsize="71210,779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" path="m13579,1547l60873,11609v7244,1534,10337,10168,5711,15959l30502,72798c26363,77993,18074,76236,16409,69796l1865,13793c,6624,6333,,13579,1547xe" fillcolor="#f19950" stroked="f" strokeweight="0">
                  <v:stroke endcap="round"/>
                  <v:path arrowok="t" textboxrect="0,0,71210,77993"/>
                </v:shape>
                <v:shape id="Shape 845" o:spid="_x0000_s1184" style="position:absolute;left:23582;top:14835;width:387;height:1819;visibility:visible;mso-wrap-style:square;v-text-anchor:top" coordsize="38714,181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" path="m,181927l38714,,,181927xe" fillcolor="#b95a4e" strokecolor="#f19950" strokeweight=".79953mm">
                  <v:stroke endcap="round"/>
                  <v:path arrowok="t" textboxrect="0,0,38714,181927"/>
                </v:shape>
                <v:shape id="Shape 846" o:spid="_x0000_s1185" style="position:absolute;left:24344;top:8776;width:1508;height:1508;visibility:visible;mso-wrap-style:square;v-text-anchor:top" coordsize="150764,15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" path="m75387,v41621,,75377,33752,75377,75387c150764,117022,117008,150764,75387,150764,33756,150764,,117022,,75387,,33752,33756,,75387,xe" fillcolor="#f19a52" strokecolor="#b85d0f" strokeweight=".7845mm">
                  <v:stroke endcap="round"/>
                  <v:path arrowok="t" textboxrect="0,0,150764,150764"/>
                </v:shape>
                <v:rect id="Rectangle 847" o:spid="_x0000_s1186" style="position:absolute;left:22997;top:7264;width:5580;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5tQ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lkebUMYAAADcAAAA&#10;DwAAAAAAAAAAAAAAAAAHAgAAZHJzL2Rvd25yZXYueG1sUEsFBgAAAAADAAMAtwAAAPoCAAAAAA==&#10;" filled="f" stroked="f">
                  <v:textbox inset="0,0,0,0">
                    <w:txbxContent>
                      <w:p w14:paraId="111D871B" w14:textId="77777777" w:rsidR="000B4D66" w:rsidRDefault="00000000">
                        <w:pPr>
                          <w:spacing w:after="160" w:line="259" w:lineRule="auto"/>
                          <w:ind w:left="0" w:firstLine="0"/>
                          <w:jc w:val="left"/>
                        </w:pPr>
                        <w:r>
                          <w:rPr>
                            <w:rFonts w:ascii="Arial" w:eastAsia="Arial" w:hAnsi="Arial" w:cs="Arial"/>
                            <w:b/>
                            <w:color w:val="F19A52"/>
                            <w:sz w:val="19"/>
                          </w:rPr>
                          <w:t>Photon</w:t>
                        </w:r>
                      </w:p>
                    </w:txbxContent>
                  </v:textbox>
                </v:rect>
                <v:shape id="Shape 848" o:spid="_x0000_s1187" style="position:absolute;left:22508;top:17406;width:1508;height:1507;visibility:visible;mso-wrap-style:square;v-text-anchor:top" coordsize="150764,15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" path="m75374,v41634,,75390,33738,75390,75373c150764,117008,117008,150764,75374,150764,33742,150764,,117008,,75373,,33738,33742,,75374,xe" fillcolor="#f19a52" strokecolor="#b85d0f" strokeweight=".7845mm">
                  <v:stroke endcap="round"/>
                  <v:path arrowok="t" textboxrect="0,0,150764,150764"/>
                </v:shape>
                <v:rect id="Rectangle 849" o:spid="_x0000_s1188" style="position:absolute;left:21161;top:19027;width:5580;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Kq5xQAAANwAAAAPAAAAZHJzL2Rvd25yZXYueG1sRI9Pa8JA&#10;FMTvgt9heYI33ShS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CIlKq5xQAAANwAAAAP&#10;AAAAAAAAAAAAAAAAAAcCAABkcnMvZG93bnJldi54bWxQSwUGAAAAAAMAAwC3AAAA+QIAAAAA&#10;" filled="f" stroked="f">
                  <v:textbox inset="0,0,0,0">
                    <w:txbxContent>
                      <w:p w14:paraId="64D3C7FF" w14:textId="77777777" w:rsidR="000B4D66" w:rsidRDefault="00000000">
                        <w:pPr>
                          <w:spacing w:after="160" w:line="259" w:lineRule="auto"/>
                          <w:ind w:left="0" w:firstLine="0"/>
                          <w:jc w:val="left"/>
                        </w:pPr>
                        <w:r>
                          <w:rPr>
                            <w:rFonts w:ascii="Arial" w:eastAsia="Arial" w:hAnsi="Arial" w:cs="Arial"/>
                            <w:b/>
                            <w:color w:val="F19A52"/>
                            <w:sz w:val="19"/>
                          </w:rPr>
                          <w:t>Photon</w:t>
                        </w:r>
                      </w:p>
                    </w:txbxContent>
                  </v:textbox>
                </v:rect>
                <v:shape id="Shape 850" o:spid="_x0000_s1189" style="position:absolute;left:24397;top:10532;width:712;height:762;visibility:visible;mso-wrap-style:square;v-text-anchor:top" coordsize="71210,76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" path="m48682,595v2799,594,5287,2644,6119,5863l69345,62464v1865,7165,-4468,13789,-11714,12242l10337,64647c3094,63114,,54480,4614,48689l40708,3459c42777,860,45884,,48682,595xe" fillcolor="#f19950" stroked="f" strokeweight="0">
                  <v:stroke endcap="round"/>
                  <v:path arrowok="t" textboxrect="0,0,71210,76253"/>
                </v:shape>
                <v:shape id="Shape 851" o:spid="_x0000_s1190" style="position:absolute;left:24485;top:11071;width:285;height:1342;visibility:visible;mso-wrap-style:square;v-text-anchor:top" coordsize="28560,13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" path="m,134196l28560,,,134196xe" fillcolor="#b95a4e" strokecolor="#f19950" strokeweight=".79953mm">
                  <v:stroke endcap="round"/>
                  <v:path arrowok="t" textboxrect="0,0,28560,134196"/>
                </v:shape>
                <v:shape id="Shape 852" o:spid="_x0000_s1191" style="position:absolute;left:22248;top:12732;width:1508;height:1507;visibility:visible;mso-wrap-style:square;v-text-anchor:top" coordsize="150764,1507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" path="m75390,v41632,,75374,33742,75374,75373c150764,117008,117022,150764,75390,150764,33755,150764,,117008,,75373,,33742,33755,,75390,xe" fillcolor="#7a6a9f" strokecolor="#544870" strokeweight=".7845mm">
                  <v:stroke endcap="round"/>
                  <v:path arrowok="t" textboxrect="0,0,150764,150764"/>
                </v:shape>
                <v:shape id="Shape 853" o:spid="_x0000_s1192" style="position:absolute;left:21048;top:12744;width:773;height:697;visibility:visible;mso-wrap-style:square;v-text-anchor:top" coordsize="77279,69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" path="m15916,1201c18949,,22563,265,25531,2480l71951,37027v5328,3967,3845,12307,-2524,14199l13935,67621c6834,69723,,63614,1296,56330l9785,8718v647,-3649,3099,-6316,6131,-7517xe" fillcolor="#7a6a9f" stroked="f" strokeweight="0">
                  <v:stroke endcap="round"/>
                  <v:path arrowok="t" textboxrect="0,0,77279,69723"/>
                </v:shape>
                <v:shape id="Shape 854" o:spid="_x0000_s1193" style="position:absolute;left:14587;top:11909;width:6675;height:1189;visibility:visible;mso-wrap-style:square;v-text-anchor:top" coordsize="667546,118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" path="m667546,118887l,,667546,118887xe" fillcolor="#7a6a9f" strokecolor="#7a6a9f" strokeweight=".79953mm">
                  <v:stroke endcap="round"/>
                  <v:path arrowok="t" textboxrect="0,0,667546,118887"/>
                </v:shape>
                <v:shape id="Shape 855" o:spid="_x0000_s1194" style="position:absolute;left:23234;top:12626;width:2355;height:2340;visibility:visible;mso-wrap-style:square;v-text-anchor:top" coordsize="235459,234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" path="m83889,r38104,54724l165663,4322r-5987,66425l225517,60210r-47267,47030l235459,141483r-66435,5646l190838,210141,136301,171759r-23788,62285l95417,169589,37140,202021,65487,141656,,129041,60515,101012,18457,49250,82833,66675,83889,xe" fillcolor="#d8ec13" stroked="f" strokeweight="0">
                  <v:stroke endcap="round"/>
                  <v:path arrowok="t" textboxrect="0,0,235459,234044"/>
                </v:shape>
                <w10:anchorlock/>
              </v:group>
            </w:pict>
          </mc:Fallback>
        </mc:AlternateContent>
      </w:r>
    </w:p>
    <w:p w14:paraId="0004695A" w14:textId="77777777" w:rsidR="000B4D66" w:rsidRDefault="00000000">
      <w:pPr>
        <w:tabs>
          <w:tab w:val="center" w:pos="2244"/>
          <w:tab w:val="center" w:pos="7729"/>
        </w:tabs>
        <w:spacing w:after="201" w:line="253" w:lineRule="auto"/>
        <w:ind w:left="0" w:firstLine="0"/>
        <w:jc w:val="left"/>
      </w:pPr>
      <w:r>
        <w:rPr>
          <w:sz w:val="22"/>
        </w:rPr>
        <w:tab/>
      </w:r>
      <w:r>
        <w:rPr>
          <w:sz w:val="18"/>
        </w:rPr>
        <w:t>(c) Diagram of Compton Scattering.</w:t>
      </w:r>
      <w:r>
        <w:rPr>
          <w:sz w:val="18"/>
        </w:rPr>
        <w:tab/>
        <w:t>(d) Diagram of Pair Production.</w:t>
      </w:r>
    </w:p>
    <w:p w14:paraId="444A43B6" w14:textId="77777777" w:rsidR="000B4D66" w:rsidRDefault="00000000">
      <w:pPr>
        <w:spacing w:after="388" w:line="297" w:lineRule="auto"/>
        <w:jc w:val="center"/>
      </w:pPr>
      <w:r>
        <w:t>Figure 1: Diagrams of photon interactions with matter observed in the kilo and mega-voltage energy range.</w:t>
      </w:r>
    </w:p>
    <w:p w14:paraId="701488CA" w14:textId="77777777" w:rsidR="000B4D66" w:rsidRDefault="00000000">
      <w:pPr>
        <w:tabs>
          <w:tab w:val="center" w:pos="1696"/>
        </w:tabs>
        <w:spacing w:after="129"/>
        <w:ind w:left="-15" w:firstLine="0"/>
        <w:jc w:val="left"/>
      </w:pPr>
      <w:r>
        <w:t>2.2.3</w:t>
      </w:r>
      <w:r>
        <w:tab/>
        <w:t>Compton scattering</w:t>
      </w:r>
    </w:p>
    <w:p w14:paraId="5ED095C2" w14:textId="4A74F00E" w:rsidR="000B4D66" w:rsidRDefault="00000000">
      <w:pPr>
        <w:ind w:left="-5"/>
      </w:pPr>
      <w:r>
        <w:t>Compton scattering (</w:t>
      </w:r>
      <w:r w:rsidR="00203E46">
        <w:t>fi</w:t>
      </w:r>
      <w:r>
        <w:t>gure 1c) is the process by which an atom scatters a photon, and ejects an electron from the atom. The photon is scattered at an angle, and part of its energy is transferred to the electron. The emitted electron is called a Compton electron, which can ionize other atoms, leading to dose deposition. Compton scattering is the dominant interaction for medium-energy (</w:t>
      </w:r>
      <w:r>
        <w:rPr>
          <w:rFonts w:ascii="Cambria" w:eastAsia="Cambria" w:hAnsi="Cambria" w:cs="Cambria"/>
        </w:rPr>
        <w:t>≈ 0</w:t>
      </w:r>
      <w:r>
        <w:rPr>
          <w:rFonts w:ascii="Cambria" w:eastAsia="Cambria" w:hAnsi="Cambria" w:cs="Cambria"/>
          <w:i/>
        </w:rPr>
        <w:t>.</w:t>
      </w:r>
      <w:r>
        <w:rPr>
          <w:rFonts w:ascii="Cambria" w:eastAsia="Cambria" w:hAnsi="Cambria" w:cs="Cambria"/>
        </w:rPr>
        <w:t xml:space="preserve">1 </w:t>
      </w:r>
      <w:r>
        <w:t xml:space="preserve">to </w:t>
      </w:r>
      <w:r>
        <w:rPr>
          <w:rFonts w:ascii="Cambria" w:eastAsia="Cambria" w:hAnsi="Cambria" w:cs="Cambria"/>
        </w:rPr>
        <w:t xml:space="preserve">≈ 10 </w:t>
      </w:r>
      <w:r>
        <w:t>MeV) photons.</w:t>
      </w:r>
    </w:p>
    <w:p w14:paraId="030E0E5E" w14:textId="77777777" w:rsidR="000B4D66" w:rsidRDefault="00000000">
      <w:pPr>
        <w:tabs>
          <w:tab w:val="center" w:pos="1495"/>
        </w:tabs>
        <w:spacing w:after="129"/>
        <w:ind w:left="-15" w:firstLine="0"/>
        <w:jc w:val="left"/>
      </w:pPr>
      <w:r>
        <w:lastRenderedPageBreak/>
        <w:t>2.2.4</w:t>
      </w:r>
      <w:r>
        <w:tab/>
        <w:t>Pair production</w:t>
      </w:r>
    </w:p>
    <w:p w14:paraId="4D49EC49" w14:textId="7032FA19" w:rsidR="000B4D66" w:rsidRDefault="00000000">
      <w:pPr>
        <w:spacing w:after="323"/>
        <w:ind w:left="-5"/>
      </w:pPr>
      <w:r>
        <w:t>Pair production (</w:t>
      </w:r>
      <w:r w:rsidR="00203E46">
        <w:t>fi</w:t>
      </w:r>
      <w:r>
        <w:t>gure 1d) is when an atomic nucleus absorbs a photon and creates an electron-positron pair. The photon ceases to exist, and its energy is transferred to the electron-positron pair. The positron rapidly interacts with another electron of the matter, producing two photons emitted at 180 from each other. The electron can ionize other atoms, leading to dose deposition. Pair production is the dominant interaction for high-energy (</w:t>
      </w:r>
      <w:r>
        <w:rPr>
          <w:rFonts w:ascii="Cambria" w:eastAsia="Cambria" w:hAnsi="Cambria" w:cs="Cambria"/>
          <w:i/>
        </w:rPr>
        <w:t xml:space="preserve">&gt; </w:t>
      </w:r>
      <w:r>
        <w:rPr>
          <w:rFonts w:ascii="Cambria" w:eastAsia="Cambria" w:hAnsi="Cambria" w:cs="Cambria"/>
        </w:rPr>
        <w:t xml:space="preserve">10 </w:t>
      </w:r>
      <w:r>
        <w:t>MeV) photons.</w:t>
      </w:r>
    </w:p>
    <w:p w14:paraId="27FA98F2" w14:textId="77777777" w:rsidR="000B4D66" w:rsidRDefault="00000000">
      <w:pPr>
        <w:pStyle w:val="Heading3"/>
        <w:tabs>
          <w:tab w:val="center" w:pos="1759"/>
        </w:tabs>
        <w:ind w:left="-15" w:firstLine="0"/>
      </w:pPr>
      <w:r>
        <w:t>2.3</w:t>
      </w:r>
      <w:r>
        <w:tab/>
        <w:t>Photon attenuation</w:t>
      </w:r>
    </w:p>
    <w:p w14:paraId="53CA4006" w14:textId="77777777" w:rsidR="000B4D66" w:rsidRDefault="00000000">
      <w:pPr>
        <w:spacing w:after="219"/>
        <w:ind w:left="-5"/>
      </w:pPr>
      <w:r>
        <w:t>The photon beam will be attenuated as it passes through the medium, and its intensity will decrease. The dose deposition in the medium is proportional to the intensity of the photon beam. The attenuation of the beam follows an exponential law concerning the depth of the medium traversed (Lambert-Beer law) [</w:t>
      </w:r>
      <w:r>
        <w:rPr>
          <w:color w:val="63003C"/>
        </w:rPr>
        <w:t>Bee52</w:t>
      </w:r>
      <w:r>
        <w:t>]:</w:t>
      </w:r>
    </w:p>
    <w:p w14:paraId="1107044B" w14:textId="77777777" w:rsidR="000B4D66" w:rsidRDefault="00000000">
      <w:pPr>
        <w:spacing w:after="0" w:line="259" w:lineRule="auto"/>
        <w:ind w:left="0" w:firstLine="0"/>
        <w:jc w:val="center"/>
      </w:pPr>
      <w:r>
        <w:rPr>
          <w:rFonts w:ascii="Cambria" w:eastAsia="Cambria" w:hAnsi="Cambria" w:cs="Cambria"/>
          <w:i/>
        </w:rPr>
        <w:t>I</w:t>
      </w:r>
      <w:r>
        <w:rPr>
          <w:rFonts w:ascii="Cambria" w:eastAsia="Cambria" w:hAnsi="Cambria" w:cs="Cambria"/>
        </w:rPr>
        <w:t>(</w:t>
      </w:r>
      <w:r>
        <w:rPr>
          <w:rFonts w:ascii="Cambria" w:eastAsia="Cambria" w:hAnsi="Cambria" w:cs="Cambria"/>
          <w:i/>
        </w:rPr>
        <w:t>x</w:t>
      </w:r>
      <w:r>
        <w:rPr>
          <w:rFonts w:ascii="Cambria" w:eastAsia="Cambria" w:hAnsi="Cambria" w:cs="Cambria"/>
        </w:rPr>
        <w:t xml:space="preserve">) = </w:t>
      </w:r>
      <w:r>
        <w:rPr>
          <w:rFonts w:ascii="Cambria" w:eastAsia="Cambria" w:hAnsi="Cambria" w:cs="Cambria"/>
          <w:i/>
        </w:rPr>
        <w:t>I</w:t>
      </w:r>
      <w:r>
        <w:rPr>
          <w:rFonts w:ascii="Cambria" w:eastAsia="Cambria" w:hAnsi="Cambria" w:cs="Cambria"/>
          <w:vertAlign w:val="subscript"/>
        </w:rPr>
        <w:t>0</w:t>
      </w:r>
      <w:r>
        <w:rPr>
          <w:rFonts w:ascii="Cambria" w:eastAsia="Cambria" w:hAnsi="Cambria" w:cs="Cambria"/>
        </w:rPr>
        <w:t>exp(−</w:t>
      </w:r>
      <w:r>
        <w:rPr>
          <w:rFonts w:ascii="Cambria" w:eastAsia="Cambria" w:hAnsi="Cambria" w:cs="Cambria"/>
          <w:i/>
        </w:rPr>
        <w:t>µx</w:t>
      </w:r>
      <w:r>
        <w:rPr>
          <w:rFonts w:ascii="Cambria" w:eastAsia="Cambria" w:hAnsi="Cambria" w:cs="Cambria"/>
        </w:rPr>
        <w:t>)</w:t>
      </w:r>
    </w:p>
    <w:p w14:paraId="553C6A1E" w14:textId="77777777" w:rsidR="000B4D66" w:rsidRDefault="00000000">
      <w:pPr>
        <w:spacing w:after="263" w:line="259" w:lineRule="auto"/>
        <w:ind w:left="2045" w:firstLine="0"/>
        <w:jc w:val="left"/>
      </w:pPr>
      <w:r>
        <w:rPr>
          <w:noProof/>
          <w:sz w:val="22"/>
        </w:rPr>
        <mc:AlternateContent>
          <mc:Choice Requires="wpg">
            <w:drawing>
              <wp:inline distT="0" distB="0" distL="0" distR="0" wp14:anchorId="032DF996" wp14:editId="15CC981B">
                <wp:extent cx="3706472" cy="1907562"/>
                <wp:effectExtent l="0" t="0" r="0" b="0"/>
                <wp:docPr id="22931" name="Group 22931"/>
                <wp:cNvGraphicFramePr/>
                <a:graphic xmlns:a="http://schemas.openxmlformats.org/drawingml/2006/main">
                  <a:graphicData uri="http://schemas.microsoft.com/office/word/2010/wordprocessingGroup">
                    <wpg:wgp>
                      <wpg:cNvGrpSpPr/>
                      <wpg:grpSpPr>
                        <a:xfrm>
                          <a:off x="0" y="0"/>
                          <a:ext cx="3706472" cy="1907562"/>
                          <a:chOff x="0" y="0"/>
                          <a:chExt cx="3706472" cy="1907562"/>
                        </a:xfrm>
                      </wpg:grpSpPr>
                      <wps:wsp>
                        <wps:cNvPr id="922" name="Shape 922"/>
                        <wps:cNvSpPr/>
                        <wps:spPr>
                          <a:xfrm>
                            <a:off x="401142" y="54335"/>
                            <a:ext cx="0" cy="1695761"/>
                          </a:xfrm>
                          <a:custGeom>
                            <a:avLst/>
                            <a:gdLst/>
                            <a:ahLst/>
                            <a:cxnLst/>
                            <a:rect l="0" t="0" r="0" b="0"/>
                            <a:pathLst>
                              <a:path h="1695761">
                                <a:moveTo>
                                  <a:pt x="0" y="1695761"/>
                                </a:moveTo>
                                <a:lnTo>
                                  <a:pt x="0" y="0"/>
                                </a:lnTo>
                              </a:path>
                            </a:pathLst>
                          </a:custGeom>
                          <a:ln w="9176" cap="flat">
                            <a:custDash>
                              <a:ds d="267338" sp="115606"/>
                            </a:custDash>
                            <a:round/>
                          </a:ln>
                        </wps:spPr>
                        <wps:style>
                          <a:lnRef idx="1">
                            <a:srgbClr val="000000">
                              <a:alpha val="49803"/>
                            </a:srgbClr>
                          </a:lnRef>
                          <a:fillRef idx="0">
                            <a:srgbClr val="000000">
                              <a:alpha val="0"/>
                            </a:srgbClr>
                          </a:fillRef>
                          <a:effectRef idx="0">
                            <a:scrgbClr r="0" g="0" b="0"/>
                          </a:effectRef>
                          <a:fontRef idx="none"/>
                        </wps:style>
                        <wps:bodyPr/>
                      </wps:wsp>
                      <wps:wsp>
                        <wps:cNvPr id="923" name="Shape 923"/>
                        <wps:cNvSpPr/>
                        <wps:spPr>
                          <a:xfrm>
                            <a:off x="1051341" y="54335"/>
                            <a:ext cx="0" cy="1695761"/>
                          </a:xfrm>
                          <a:custGeom>
                            <a:avLst/>
                            <a:gdLst/>
                            <a:ahLst/>
                            <a:cxnLst/>
                            <a:rect l="0" t="0" r="0" b="0"/>
                            <a:pathLst>
                              <a:path h="1695761">
                                <a:moveTo>
                                  <a:pt x="0" y="1695761"/>
                                </a:moveTo>
                                <a:lnTo>
                                  <a:pt x="0" y="0"/>
                                </a:lnTo>
                              </a:path>
                            </a:pathLst>
                          </a:custGeom>
                          <a:ln w="9176" cap="flat">
                            <a:custDash>
                              <a:ds d="267338" sp="115606"/>
                            </a:custDash>
                            <a:round/>
                          </a:ln>
                        </wps:spPr>
                        <wps:style>
                          <a:lnRef idx="1">
                            <a:srgbClr val="000000">
                              <a:alpha val="49803"/>
                            </a:srgbClr>
                          </a:lnRef>
                          <a:fillRef idx="0">
                            <a:srgbClr val="000000">
                              <a:alpha val="0"/>
                            </a:srgbClr>
                          </a:fillRef>
                          <a:effectRef idx="0">
                            <a:scrgbClr r="0" g="0" b="0"/>
                          </a:effectRef>
                          <a:fontRef idx="none"/>
                        </wps:style>
                        <wps:bodyPr/>
                      </wps:wsp>
                      <wps:wsp>
                        <wps:cNvPr id="924" name="Shape 924"/>
                        <wps:cNvSpPr/>
                        <wps:spPr>
                          <a:xfrm>
                            <a:off x="1701540" y="54335"/>
                            <a:ext cx="0" cy="1695761"/>
                          </a:xfrm>
                          <a:custGeom>
                            <a:avLst/>
                            <a:gdLst/>
                            <a:ahLst/>
                            <a:cxnLst/>
                            <a:rect l="0" t="0" r="0" b="0"/>
                            <a:pathLst>
                              <a:path h="1695761">
                                <a:moveTo>
                                  <a:pt x="0" y="1695761"/>
                                </a:moveTo>
                                <a:lnTo>
                                  <a:pt x="0" y="0"/>
                                </a:lnTo>
                              </a:path>
                            </a:pathLst>
                          </a:custGeom>
                          <a:ln w="9176" cap="flat">
                            <a:custDash>
                              <a:ds d="267338" sp="115606"/>
                            </a:custDash>
                            <a:round/>
                          </a:ln>
                        </wps:spPr>
                        <wps:style>
                          <a:lnRef idx="1">
                            <a:srgbClr val="000000">
                              <a:alpha val="49803"/>
                            </a:srgbClr>
                          </a:lnRef>
                          <a:fillRef idx="0">
                            <a:srgbClr val="000000">
                              <a:alpha val="0"/>
                            </a:srgbClr>
                          </a:fillRef>
                          <a:effectRef idx="0">
                            <a:scrgbClr r="0" g="0" b="0"/>
                          </a:effectRef>
                          <a:fontRef idx="none"/>
                        </wps:style>
                        <wps:bodyPr/>
                      </wps:wsp>
                      <wps:wsp>
                        <wps:cNvPr id="925" name="Shape 925"/>
                        <wps:cNvSpPr/>
                        <wps:spPr>
                          <a:xfrm>
                            <a:off x="2351739" y="54335"/>
                            <a:ext cx="0" cy="1695761"/>
                          </a:xfrm>
                          <a:custGeom>
                            <a:avLst/>
                            <a:gdLst/>
                            <a:ahLst/>
                            <a:cxnLst/>
                            <a:rect l="0" t="0" r="0" b="0"/>
                            <a:pathLst>
                              <a:path h="1695761">
                                <a:moveTo>
                                  <a:pt x="0" y="1695761"/>
                                </a:moveTo>
                                <a:lnTo>
                                  <a:pt x="0" y="0"/>
                                </a:lnTo>
                              </a:path>
                            </a:pathLst>
                          </a:custGeom>
                          <a:ln w="9176" cap="flat">
                            <a:custDash>
                              <a:ds d="267338" sp="115606"/>
                            </a:custDash>
                            <a:round/>
                          </a:ln>
                        </wps:spPr>
                        <wps:style>
                          <a:lnRef idx="1">
                            <a:srgbClr val="000000">
                              <a:alpha val="49803"/>
                            </a:srgbClr>
                          </a:lnRef>
                          <a:fillRef idx="0">
                            <a:srgbClr val="000000">
                              <a:alpha val="0"/>
                            </a:srgbClr>
                          </a:fillRef>
                          <a:effectRef idx="0">
                            <a:scrgbClr r="0" g="0" b="0"/>
                          </a:effectRef>
                          <a:fontRef idx="none"/>
                        </wps:style>
                        <wps:bodyPr/>
                      </wps:wsp>
                      <wps:wsp>
                        <wps:cNvPr id="926" name="Shape 926"/>
                        <wps:cNvSpPr/>
                        <wps:spPr>
                          <a:xfrm>
                            <a:off x="3001938" y="54335"/>
                            <a:ext cx="0" cy="1695761"/>
                          </a:xfrm>
                          <a:custGeom>
                            <a:avLst/>
                            <a:gdLst/>
                            <a:ahLst/>
                            <a:cxnLst/>
                            <a:rect l="0" t="0" r="0" b="0"/>
                            <a:pathLst>
                              <a:path h="1695761">
                                <a:moveTo>
                                  <a:pt x="0" y="1695761"/>
                                </a:moveTo>
                                <a:lnTo>
                                  <a:pt x="0" y="0"/>
                                </a:lnTo>
                              </a:path>
                            </a:pathLst>
                          </a:custGeom>
                          <a:ln w="9176" cap="flat">
                            <a:custDash>
                              <a:ds d="267338" sp="115606"/>
                            </a:custDash>
                            <a:round/>
                          </a:ln>
                        </wps:spPr>
                        <wps:style>
                          <a:lnRef idx="1">
                            <a:srgbClr val="000000">
                              <a:alpha val="49803"/>
                            </a:srgbClr>
                          </a:lnRef>
                          <a:fillRef idx="0">
                            <a:srgbClr val="000000">
                              <a:alpha val="0"/>
                            </a:srgbClr>
                          </a:fillRef>
                          <a:effectRef idx="0">
                            <a:scrgbClr r="0" g="0" b="0"/>
                          </a:effectRef>
                          <a:fontRef idx="none"/>
                        </wps:style>
                        <wps:bodyPr/>
                      </wps:wsp>
                      <wps:wsp>
                        <wps:cNvPr id="927" name="Shape 927"/>
                        <wps:cNvSpPr/>
                        <wps:spPr>
                          <a:xfrm>
                            <a:off x="238592" y="65710"/>
                            <a:ext cx="3250995" cy="385189"/>
                          </a:xfrm>
                          <a:custGeom>
                            <a:avLst/>
                            <a:gdLst/>
                            <a:ahLst/>
                            <a:cxnLst/>
                            <a:rect l="0" t="0" r="0" b="0"/>
                            <a:pathLst>
                              <a:path w="3250995" h="385189">
                                <a:moveTo>
                                  <a:pt x="0" y="7023"/>
                                </a:moveTo>
                                <a:lnTo>
                                  <a:pt x="16337" y="6327"/>
                                </a:lnTo>
                                <a:lnTo>
                                  <a:pt x="32673" y="6373"/>
                                </a:lnTo>
                                <a:lnTo>
                                  <a:pt x="49010" y="2810"/>
                                </a:lnTo>
                                <a:lnTo>
                                  <a:pt x="65347" y="3275"/>
                                </a:lnTo>
                                <a:lnTo>
                                  <a:pt x="81683" y="6451"/>
                                </a:lnTo>
                                <a:lnTo>
                                  <a:pt x="98020" y="0"/>
                                </a:lnTo>
                                <a:lnTo>
                                  <a:pt x="114357" y="2994"/>
                                </a:lnTo>
                                <a:lnTo>
                                  <a:pt x="147030" y="5423"/>
                                </a:lnTo>
                                <a:lnTo>
                                  <a:pt x="163367" y="336831"/>
                                </a:lnTo>
                                <a:lnTo>
                                  <a:pt x="179703" y="326323"/>
                                </a:lnTo>
                                <a:lnTo>
                                  <a:pt x="196040" y="304165"/>
                                </a:lnTo>
                                <a:lnTo>
                                  <a:pt x="212377" y="285791"/>
                                </a:lnTo>
                                <a:lnTo>
                                  <a:pt x="228713" y="279340"/>
                                </a:lnTo>
                                <a:lnTo>
                                  <a:pt x="245050" y="265126"/>
                                </a:lnTo>
                                <a:lnTo>
                                  <a:pt x="261387" y="241226"/>
                                </a:lnTo>
                                <a:lnTo>
                                  <a:pt x="277723" y="236055"/>
                                </a:lnTo>
                                <a:lnTo>
                                  <a:pt x="294060" y="223371"/>
                                </a:lnTo>
                                <a:lnTo>
                                  <a:pt x="310397" y="221307"/>
                                </a:lnTo>
                                <a:lnTo>
                                  <a:pt x="326733" y="204592"/>
                                </a:lnTo>
                                <a:lnTo>
                                  <a:pt x="343070" y="195093"/>
                                </a:lnTo>
                                <a:lnTo>
                                  <a:pt x="359407" y="193231"/>
                                </a:lnTo>
                                <a:lnTo>
                                  <a:pt x="375743" y="180642"/>
                                </a:lnTo>
                                <a:lnTo>
                                  <a:pt x="392080" y="169846"/>
                                </a:lnTo>
                                <a:lnTo>
                                  <a:pt x="408416" y="160373"/>
                                </a:lnTo>
                                <a:lnTo>
                                  <a:pt x="424753" y="155009"/>
                                </a:lnTo>
                                <a:lnTo>
                                  <a:pt x="441090" y="153602"/>
                                </a:lnTo>
                                <a:lnTo>
                                  <a:pt x="457427" y="138191"/>
                                </a:lnTo>
                                <a:lnTo>
                                  <a:pt x="473763" y="135860"/>
                                </a:lnTo>
                                <a:lnTo>
                                  <a:pt x="490100" y="122155"/>
                                </a:lnTo>
                                <a:lnTo>
                                  <a:pt x="506436" y="117683"/>
                                </a:lnTo>
                                <a:lnTo>
                                  <a:pt x="522773" y="119372"/>
                                </a:lnTo>
                                <a:lnTo>
                                  <a:pt x="539110" y="99328"/>
                                </a:lnTo>
                                <a:lnTo>
                                  <a:pt x="555446" y="103173"/>
                                </a:lnTo>
                                <a:lnTo>
                                  <a:pt x="571783" y="97002"/>
                                </a:lnTo>
                                <a:lnTo>
                                  <a:pt x="588120" y="102383"/>
                                </a:lnTo>
                                <a:lnTo>
                                  <a:pt x="604456" y="96176"/>
                                </a:lnTo>
                                <a:lnTo>
                                  <a:pt x="620793" y="89135"/>
                                </a:lnTo>
                                <a:lnTo>
                                  <a:pt x="637130" y="80082"/>
                                </a:lnTo>
                                <a:lnTo>
                                  <a:pt x="653466" y="78383"/>
                                </a:lnTo>
                                <a:lnTo>
                                  <a:pt x="669803" y="66911"/>
                                </a:lnTo>
                                <a:lnTo>
                                  <a:pt x="686140" y="77550"/>
                                </a:lnTo>
                                <a:lnTo>
                                  <a:pt x="702476" y="64637"/>
                                </a:lnTo>
                                <a:lnTo>
                                  <a:pt x="718813" y="57711"/>
                                </a:lnTo>
                                <a:lnTo>
                                  <a:pt x="735150" y="69732"/>
                                </a:lnTo>
                                <a:lnTo>
                                  <a:pt x="751486" y="71267"/>
                                </a:lnTo>
                                <a:lnTo>
                                  <a:pt x="767823" y="56753"/>
                                </a:lnTo>
                                <a:lnTo>
                                  <a:pt x="784160" y="59230"/>
                                </a:lnTo>
                                <a:lnTo>
                                  <a:pt x="800496" y="51604"/>
                                </a:lnTo>
                                <a:lnTo>
                                  <a:pt x="816833" y="369854"/>
                                </a:lnTo>
                                <a:lnTo>
                                  <a:pt x="833170" y="361840"/>
                                </a:lnTo>
                                <a:lnTo>
                                  <a:pt x="849506" y="345741"/>
                                </a:lnTo>
                                <a:lnTo>
                                  <a:pt x="865843" y="322949"/>
                                </a:lnTo>
                                <a:lnTo>
                                  <a:pt x="882180" y="312488"/>
                                </a:lnTo>
                                <a:lnTo>
                                  <a:pt x="898516" y="296715"/>
                                </a:lnTo>
                                <a:lnTo>
                                  <a:pt x="914853" y="288528"/>
                                </a:lnTo>
                                <a:lnTo>
                                  <a:pt x="931190" y="267479"/>
                                </a:lnTo>
                                <a:lnTo>
                                  <a:pt x="947526" y="261455"/>
                                </a:lnTo>
                                <a:lnTo>
                                  <a:pt x="963863" y="234977"/>
                                </a:lnTo>
                                <a:lnTo>
                                  <a:pt x="980199" y="228228"/>
                                </a:lnTo>
                                <a:lnTo>
                                  <a:pt x="996536" y="216895"/>
                                </a:lnTo>
                                <a:lnTo>
                                  <a:pt x="1012873" y="212598"/>
                                </a:lnTo>
                                <a:lnTo>
                                  <a:pt x="1029209" y="200291"/>
                                </a:lnTo>
                                <a:lnTo>
                                  <a:pt x="1045546" y="189430"/>
                                </a:lnTo>
                                <a:lnTo>
                                  <a:pt x="1061883" y="177203"/>
                                </a:lnTo>
                                <a:lnTo>
                                  <a:pt x="1078219" y="181538"/>
                                </a:lnTo>
                                <a:lnTo>
                                  <a:pt x="1094556" y="160003"/>
                                </a:lnTo>
                                <a:lnTo>
                                  <a:pt x="1110893" y="154516"/>
                                </a:lnTo>
                                <a:lnTo>
                                  <a:pt x="1127230" y="151963"/>
                                </a:lnTo>
                                <a:lnTo>
                                  <a:pt x="1143566" y="141244"/>
                                </a:lnTo>
                                <a:lnTo>
                                  <a:pt x="1159903" y="133141"/>
                                </a:lnTo>
                                <a:lnTo>
                                  <a:pt x="1176239" y="132057"/>
                                </a:lnTo>
                                <a:lnTo>
                                  <a:pt x="1192576" y="125503"/>
                                </a:lnTo>
                                <a:lnTo>
                                  <a:pt x="1208913" y="125225"/>
                                </a:lnTo>
                                <a:lnTo>
                                  <a:pt x="1225249" y="114842"/>
                                </a:lnTo>
                                <a:lnTo>
                                  <a:pt x="1241586" y="98440"/>
                                </a:lnTo>
                                <a:lnTo>
                                  <a:pt x="1257923" y="107516"/>
                                </a:lnTo>
                                <a:lnTo>
                                  <a:pt x="1274259" y="96099"/>
                                </a:lnTo>
                                <a:lnTo>
                                  <a:pt x="1290596" y="95960"/>
                                </a:lnTo>
                                <a:lnTo>
                                  <a:pt x="1306932" y="86206"/>
                                </a:lnTo>
                                <a:lnTo>
                                  <a:pt x="1323269" y="77921"/>
                                </a:lnTo>
                                <a:lnTo>
                                  <a:pt x="1339606" y="79948"/>
                                </a:lnTo>
                                <a:lnTo>
                                  <a:pt x="1355943" y="79024"/>
                                </a:lnTo>
                                <a:lnTo>
                                  <a:pt x="1372279" y="66859"/>
                                </a:lnTo>
                                <a:lnTo>
                                  <a:pt x="1388616" y="71006"/>
                                </a:lnTo>
                                <a:lnTo>
                                  <a:pt x="1404953" y="61793"/>
                                </a:lnTo>
                                <a:lnTo>
                                  <a:pt x="1421289" y="71174"/>
                                </a:lnTo>
                                <a:lnTo>
                                  <a:pt x="1437626" y="60149"/>
                                </a:lnTo>
                                <a:lnTo>
                                  <a:pt x="1453962" y="52415"/>
                                </a:lnTo>
                                <a:lnTo>
                                  <a:pt x="1470299" y="378842"/>
                                </a:lnTo>
                                <a:lnTo>
                                  <a:pt x="1486636" y="361376"/>
                                </a:lnTo>
                                <a:lnTo>
                                  <a:pt x="1502972" y="333451"/>
                                </a:lnTo>
                                <a:lnTo>
                                  <a:pt x="1519309" y="328146"/>
                                </a:lnTo>
                                <a:lnTo>
                                  <a:pt x="1535646" y="312557"/>
                                </a:lnTo>
                                <a:lnTo>
                                  <a:pt x="1551983" y="298328"/>
                                </a:lnTo>
                                <a:lnTo>
                                  <a:pt x="1568319" y="289316"/>
                                </a:lnTo>
                                <a:lnTo>
                                  <a:pt x="1584656" y="276135"/>
                                </a:lnTo>
                                <a:lnTo>
                                  <a:pt x="1600992" y="258984"/>
                                </a:lnTo>
                                <a:lnTo>
                                  <a:pt x="1617329" y="246954"/>
                                </a:lnTo>
                                <a:lnTo>
                                  <a:pt x="1633666" y="236513"/>
                                </a:lnTo>
                                <a:lnTo>
                                  <a:pt x="1650002" y="216885"/>
                                </a:lnTo>
                                <a:lnTo>
                                  <a:pt x="1666339" y="207723"/>
                                </a:lnTo>
                                <a:lnTo>
                                  <a:pt x="1682675" y="202572"/>
                                </a:lnTo>
                                <a:lnTo>
                                  <a:pt x="1699012" y="192753"/>
                                </a:lnTo>
                                <a:lnTo>
                                  <a:pt x="1715349" y="175190"/>
                                </a:lnTo>
                                <a:lnTo>
                                  <a:pt x="1731686" y="175738"/>
                                </a:lnTo>
                                <a:lnTo>
                                  <a:pt x="1748022" y="160931"/>
                                </a:lnTo>
                                <a:lnTo>
                                  <a:pt x="1764359" y="160072"/>
                                </a:lnTo>
                                <a:lnTo>
                                  <a:pt x="1780696" y="151877"/>
                                </a:lnTo>
                                <a:lnTo>
                                  <a:pt x="1813369" y="133791"/>
                                </a:lnTo>
                                <a:lnTo>
                                  <a:pt x="1862379" y="114357"/>
                                </a:lnTo>
                                <a:lnTo>
                                  <a:pt x="1878715" y="109465"/>
                                </a:lnTo>
                                <a:lnTo>
                                  <a:pt x="1895052" y="111260"/>
                                </a:lnTo>
                                <a:lnTo>
                                  <a:pt x="1911389" y="99897"/>
                                </a:lnTo>
                                <a:lnTo>
                                  <a:pt x="1927726" y="96096"/>
                                </a:lnTo>
                                <a:lnTo>
                                  <a:pt x="1944062" y="94464"/>
                                </a:lnTo>
                                <a:lnTo>
                                  <a:pt x="1960399" y="90222"/>
                                </a:lnTo>
                                <a:lnTo>
                                  <a:pt x="1976735" y="89454"/>
                                </a:lnTo>
                                <a:lnTo>
                                  <a:pt x="1993072" y="80246"/>
                                </a:lnTo>
                                <a:lnTo>
                                  <a:pt x="2009409" y="81057"/>
                                </a:lnTo>
                                <a:lnTo>
                                  <a:pt x="2025746" y="74573"/>
                                </a:lnTo>
                                <a:lnTo>
                                  <a:pt x="2042082" y="74716"/>
                                </a:lnTo>
                                <a:lnTo>
                                  <a:pt x="2058419" y="62481"/>
                                </a:lnTo>
                                <a:lnTo>
                                  <a:pt x="2074755" y="68203"/>
                                </a:lnTo>
                                <a:lnTo>
                                  <a:pt x="2091092" y="62090"/>
                                </a:lnTo>
                                <a:lnTo>
                                  <a:pt x="2107429" y="58575"/>
                                </a:lnTo>
                                <a:lnTo>
                                  <a:pt x="2123766" y="379163"/>
                                </a:lnTo>
                                <a:lnTo>
                                  <a:pt x="2140102" y="341922"/>
                                </a:lnTo>
                                <a:lnTo>
                                  <a:pt x="2156439" y="335703"/>
                                </a:lnTo>
                                <a:lnTo>
                                  <a:pt x="2172775" y="327860"/>
                                </a:lnTo>
                                <a:lnTo>
                                  <a:pt x="2189112" y="305145"/>
                                </a:lnTo>
                                <a:lnTo>
                                  <a:pt x="2205449" y="285637"/>
                                </a:lnTo>
                                <a:lnTo>
                                  <a:pt x="2221785" y="279433"/>
                                </a:lnTo>
                                <a:lnTo>
                                  <a:pt x="2238122" y="271605"/>
                                </a:lnTo>
                                <a:lnTo>
                                  <a:pt x="2270795" y="243780"/>
                                </a:lnTo>
                                <a:lnTo>
                                  <a:pt x="2287132" y="224599"/>
                                </a:lnTo>
                                <a:lnTo>
                                  <a:pt x="2303469" y="216151"/>
                                </a:lnTo>
                                <a:lnTo>
                                  <a:pt x="2319806" y="213068"/>
                                </a:lnTo>
                                <a:lnTo>
                                  <a:pt x="2336142" y="199599"/>
                                </a:lnTo>
                                <a:lnTo>
                                  <a:pt x="2352479" y="191859"/>
                                </a:lnTo>
                                <a:lnTo>
                                  <a:pt x="2368815" y="179178"/>
                                </a:lnTo>
                                <a:lnTo>
                                  <a:pt x="2385152" y="170886"/>
                                </a:lnTo>
                                <a:lnTo>
                                  <a:pt x="2401489" y="161036"/>
                                </a:lnTo>
                                <a:lnTo>
                                  <a:pt x="2417825" y="163029"/>
                                </a:lnTo>
                                <a:lnTo>
                                  <a:pt x="2434162" y="151980"/>
                                </a:lnTo>
                                <a:lnTo>
                                  <a:pt x="2450498" y="149788"/>
                                </a:lnTo>
                                <a:lnTo>
                                  <a:pt x="2466835" y="129357"/>
                                </a:lnTo>
                                <a:lnTo>
                                  <a:pt x="2483172" y="138319"/>
                                </a:lnTo>
                                <a:lnTo>
                                  <a:pt x="2499509" y="120407"/>
                                </a:lnTo>
                                <a:lnTo>
                                  <a:pt x="2515845" y="119637"/>
                                </a:lnTo>
                                <a:lnTo>
                                  <a:pt x="2532182" y="111371"/>
                                </a:lnTo>
                                <a:lnTo>
                                  <a:pt x="2548519" y="114366"/>
                                </a:lnTo>
                                <a:lnTo>
                                  <a:pt x="2564855" y="99427"/>
                                </a:lnTo>
                                <a:lnTo>
                                  <a:pt x="2581192" y="100020"/>
                                </a:lnTo>
                                <a:lnTo>
                                  <a:pt x="2597528" y="98331"/>
                                </a:lnTo>
                                <a:lnTo>
                                  <a:pt x="2613865" y="83610"/>
                                </a:lnTo>
                                <a:lnTo>
                                  <a:pt x="2630202" y="79013"/>
                                </a:lnTo>
                                <a:lnTo>
                                  <a:pt x="2662875" y="76255"/>
                                </a:lnTo>
                                <a:lnTo>
                                  <a:pt x="2679212" y="71233"/>
                                </a:lnTo>
                                <a:lnTo>
                                  <a:pt x="2695549" y="72589"/>
                                </a:lnTo>
                                <a:lnTo>
                                  <a:pt x="2711885" y="55112"/>
                                </a:lnTo>
                                <a:lnTo>
                                  <a:pt x="2728222" y="68849"/>
                                </a:lnTo>
                                <a:lnTo>
                                  <a:pt x="2744559" y="51173"/>
                                </a:lnTo>
                                <a:lnTo>
                                  <a:pt x="2760895" y="61130"/>
                                </a:lnTo>
                                <a:lnTo>
                                  <a:pt x="2777232" y="385189"/>
                                </a:lnTo>
                                <a:lnTo>
                                  <a:pt x="2793568" y="350774"/>
                                </a:lnTo>
                                <a:lnTo>
                                  <a:pt x="2809905" y="342453"/>
                                </a:lnTo>
                                <a:lnTo>
                                  <a:pt x="2826241" y="316519"/>
                                </a:lnTo>
                                <a:lnTo>
                                  <a:pt x="2842578" y="311259"/>
                                </a:lnTo>
                                <a:lnTo>
                                  <a:pt x="2875252" y="277817"/>
                                </a:lnTo>
                                <a:lnTo>
                                  <a:pt x="2891589" y="260338"/>
                                </a:lnTo>
                                <a:lnTo>
                                  <a:pt x="2907925" y="253412"/>
                                </a:lnTo>
                                <a:lnTo>
                                  <a:pt x="2940598" y="228202"/>
                                </a:lnTo>
                                <a:lnTo>
                                  <a:pt x="2956935" y="217066"/>
                                </a:lnTo>
                                <a:lnTo>
                                  <a:pt x="2973272" y="206793"/>
                                </a:lnTo>
                                <a:lnTo>
                                  <a:pt x="2989608" y="200699"/>
                                </a:lnTo>
                                <a:lnTo>
                                  <a:pt x="3005945" y="182754"/>
                                </a:lnTo>
                                <a:lnTo>
                                  <a:pt x="3022281" y="173086"/>
                                </a:lnTo>
                                <a:lnTo>
                                  <a:pt x="3038618" y="166681"/>
                                </a:lnTo>
                                <a:lnTo>
                                  <a:pt x="3054955" y="155293"/>
                                </a:lnTo>
                                <a:lnTo>
                                  <a:pt x="3071292" y="165361"/>
                                </a:lnTo>
                                <a:lnTo>
                                  <a:pt x="3087629" y="143249"/>
                                </a:lnTo>
                                <a:lnTo>
                                  <a:pt x="3103965" y="146584"/>
                                </a:lnTo>
                                <a:lnTo>
                                  <a:pt x="3120302" y="144331"/>
                                </a:lnTo>
                                <a:lnTo>
                                  <a:pt x="3136638" y="124731"/>
                                </a:lnTo>
                                <a:lnTo>
                                  <a:pt x="3152975" y="128866"/>
                                </a:lnTo>
                                <a:lnTo>
                                  <a:pt x="3169312" y="117745"/>
                                </a:lnTo>
                                <a:lnTo>
                                  <a:pt x="3185648" y="103341"/>
                                </a:lnTo>
                                <a:lnTo>
                                  <a:pt x="3201984" y="110608"/>
                                </a:lnTo>
                                <a:lnTo>
                                  <a:pt x="3218321" y="99604"/>
                                </a:lnTo>
                                <a:lnTo>
                                  <a:pt x="3234658" y="104736"/>
                                </a:lnTo>
                                <a:lnTo>
                                  <a:pt x="3250995" y="95896"/>
                                </a:lnTo>
                                <a:lnTo>
                                  <a:pt x="3250995" y="95896"/>
                                </a:lnTo>
                              </a:path>
                            </a:pathLst>
                          </a:custGeom>
                          <a:ln w="9176" cap="sq">
                            <a:round/>
                          </a:ln>
                        </wps:spPr>
                        <wps:style>
                          <a:lnRef idx="1">
                            <a:srgbClr val="008000"/>
                          </a:lnRef>
                          <a:fillRef idx="0">
                            <a:srgbClr val="000000">
                              <a:alpha val="0"/>
                            </a:srgbClr>
                          </a:fillRef>
                          <a:effectRef idx="0">
                            <a:scrgbClr r="0" g="0" b="0"/>
                          </a:effectRef>
                          <a:fontRef idx="none"/>
                        </wps:style>
                        <wps:bodyPr/>
                      </wps:wsp>
                      <wps:wsp>
                        <wps:cNvPr id="928" name="Shape 928"/>
                        <wps:cNvSpPr/>
                        <wps:spPr>
                          <a:xfrm>
                            <a:off x="238592" y="83886"/>
                            <a:ext cx="3250995" cy="1641272"/>
                          </a:xfrm>
                          <a:custGeom>
                            <a:avLst/>
                            <a:gdLst/>
                            <a:ahLst/>
                            <a:cxnLst/>
                            <a:rect l="0" t="0" r="0" b="0"/>
                            <a:pathLst>
                              <a:path w="3250995" h="1641272">
                                <a:moveTo>
                                  <a:pt x="0" y="484"/>
                                </a:moveTo>
                                <a:lnTo>
                                  <a:pt x="16337" y="10936"/>
                                </a:lnTo>
                                <a:lnTo>
                                  <a:pt x="32673" y="7700"/>
                                </a:lnTo>
                                <a:lnTo>
                                  <a:pt x="49010" y="0"/>
                                </a:lnTo>
                                <a:lnTo>
                                  <a:pt x="65347" y="4906"/>
                                </a:lnTo>
                                <a:lnTo>
                                  <a:pt x="81683" y="2422"/>
                                </a:lnTo>
                                <a:lnTo>
                                  <a:pt x="98020" y="11054"/>
                                </a:lnTo>
                                <a:lnTo>
                                  <a:pt x="114357" y="5263"/>
                                </a:lnTo>
                                <a:lnTo>
                                  <a:pt x="130693" y="10716"/>
                                </a:lnTo>
                                <a:lnTo>
                                  <a:pt x="147030" y="332573"/>
                                </a:lnTo>
                                <a:lnTo>
                                  <a:pt x="163367" y="334701"/>
                                </a:lnTo>
                                <a:lnTo>
                                  <a:pt x="179703" y="341751"/>
                                </a:lnTo>
                                <a:lnTo>
                                  <a:pt x="196040" y="326600"/>
                                </a:lnTo>
                                <a:lnTo>
                                  <a:pt x="212377" y="333424"/>
                                </a:lnTo>
                                <a:lnTo>
                                  <a:pt x="228713" y="332270"/>
                                </a:lnTo>
                                <a:lnTo>
                                  <a:pt x="245050" y="327930"/>
                                </a:lnTo>
                                <a:lnTo>
                                  <a:pt x="261387" y="338258"/>
                                </a:lnTo>
                                <a:lnTo>
                                  <a:pt x="277723" y="337356"/>
                                </a:lnTo>
                                <a:lnTo>
                                  <a:pt x="294060" y="323704"/>
                                </a:lnTo>
                                <a:lnTo>
                                  <a:pt x="310397" y="335244"/>
                                </a:lnTo>
                                <a:lnTo>
                                  <a:pt x="326733" y="344778"/>
                                </a:lnTo>
                                <a:lnTo>
                                  <a:pt x="343070" y="332284"/>
                                </a:lnTo>
                                <a:lnTo>
                                  <a:pt x="359407" y="343228"/>
                                </a:lnTo>
                                <a:lnTo>
                                  <a:pt x="375743" y="333474"/>
                                </a:lnTo>
                                <a:lnTo>
                                  <a:pt x="392080" y="336327"/>
                                </a:lnTo>
                                <a:lnTo>
                                  <a:pt x="408416" y="333176"/>
                                </a:lnTo>
                                <a:lnTo>
                                  <a:pt x="424753" y="335388"/>
                                </a:lnTo>
                                <a:lnTo>
                                  <a:pt x="441090" y="342434"/>
                                </a:lnTo>
                                <a:lnTo>
                                  <a:pt x="457427" y="331428"/>
                                </a:lnTo>
                                <a:lnTo>
                                  <a:pt x="473763" y="342686"/>
                                </a:lnTo>
                                <a:lnTo>
                                  <a:pt x="490100" y="330085"/>
                                </a:lnTo>
                                <a:lnTo>
                                  <a:pt x="506436" y="327440"/>
                                </a:lnTo>
                                <a:lnTo>
                                  <a:pt x="522773" y="328135"/>
                                </a:lnTo>
                                <a:lnTo>
                                  <a:pt x="539110" y="334446"/>
                                </a:lnTo>
                                <a:lnTo>
                                  <a:pt x="555446" y="337662"/>
                                </a:lnTo>
                                <a:lnTo>
                                  <a:pt x="571783" y="339099"/>
                                </a:lnTo>
                                <a:lnTo>
                                  <a:pt x="588120" y="342024"/>
                                </a:lnTo>
                                <a:lnTo>
                                  <a:pt x="604456" y="333736"/>
                                </a:lnTo>
                                <a:lnTo>
                                  <a:pt x="620793" y="339880"/>
                                </a:lnTo>
                                <a:lnTo>
                                  <a:pt x="637130" y="337028"/>
                                </a:lnTo>
                                <a:lnTo>
                                  <a:pt x="653466" y="328060"/>
                                </a:lnTo>
                                <a:lnTo>
                                  <a:pt x="669803" y="341572"/>
                                </a:lnTo>
                                <a:lnTo>
                                  <a:pt x="686140" y="337579"/>
                                </a:lnTo>
                                <a:lnTo>
                                  <a:pt x="718813" y="335334"/>
                                </a:lnTo>
                                <a:lnTo>
                                  <a:pt x="735150" y="344742"/>
                                </a:lnTo>
                                <a:lnTo>
                                  <a:pt x="751486" y="334902"/>
                                </a:lnTo>
                                <a:lnTo>
                                  <a:pt x="767823" y="340246"/>
                                </a:lnTo>
                                <a:lnTo>
                                  <a:pt x="784160" y="333939"/>
                                </a:lnTo>
                                <a:lnTo>
                                  <a:pt x="800496" y="669020"/>
                                </a:lnTo>
                                <a:lnTo>
                                  <a:pt x="816833" y="661961"/>
                                </a:lnTo>
                                <a:lnTo>
                                  <a:pt x="833170" y="674319"/>
                                </a:lnTo>
                                <a:lnTo>
                                  <a:pt x="849506" y="678063"/>
                                </a:lnTo>
                                <a:lnTo>
                                  <a:pt x="865843" y="670987"/>
                                </a:lnTo>
                                <a:lnTo>
                                  <a:pt x="882180" y="659175"/>
                                </a:lnTo>
                                <a:lnTo>
                                  <a:pt x="898516" y="667899"/>
                                </a:lnTo>
                                <a:lnTo>
                                  <a:pt x="914853" y="670247"/>
                                </a:lnTo>
                                <a:lnTo>
                                  <a:pt x="931190" y="669965"/>
                                </a:lnTo>
                                <a:lnTo>
                                  <a:pt x="947526" y="667860"/>
                                </a:lnTo>
                                <a:lnTo>
                                  <a:pt x="963863" y="668010"/>
                                </a:lnTo>
                                <a:lnTo>
                                  <a:pt x="980199" y="669935"/>
                                </a:lnTo>
                                <a:lnTo>
                                  <a:pt x="996536" y="658433"/>
                                </a:lnTo>
                                <a:lnTo>
                                  <a:pt x="1012873" y="669330"/>
                                </a:lnTo>
                                <a:lnTo>
                                  <a:pt x="1029209" y="673568"/>
                                </a:lnTo>
                                <a:lnTo>
                                  <a:pt x="1045546" y="662431"/>
                                </a:lnTo>
                                <a:lnTo>
                                  <a:pt x="1061883" y="671407"/>
                                </a:lnTo>
                                <a:lnTo>
                                  <a:pt x="1094556" y="666417"/>
                                </a:lnTo>
                                <a:lnTo>
                                  <a:pt x="1110893" y="670281"/>
                                </a:lnTo>
                                <a:lnTo>
                                  <a:pt x="1127230" y="670998"/>
                                </a:lnTo>
                                <a:lnTo>
                                  <a:pt x="1143566" y="661317"/>
                                </a:lnTo>
                                <a:lnTo>
                                  <a:pt x="1159903" y="666698"/>
                                </a:lnTo>
                                <a:lnTo>
                                  <a:pt x="1176239" y="667085"/>
                                </a:lnTo>
                                <a:lnTo>
                                  <a:pt x="1192576" y="676826"/>
                                </a:lnTo>
                                <a:lnTo>
                                  <a:pt x="1208913" y="666047"/>
                                </a:lnTo>
                                <a:lnTo>
                                  <a:pt x="1225249" y="674298"/>
                                </a:lnTo>
                                <a:lnTo>
                                  <a:pt x="1241586" y="669517"/>
                                </a:lnTo>
                                <a:lnTo>
                                  <a:pt x="1257923" y="671972"/>
                                </a:lnTo>
                                <a:lnTo>
                                  <a:pt x="1274259" y="667554"/>
                                </a:lnTo>
                                <a:lnTo>
                                  <a:pt x="1306932" y="667522"/>
                                </a:lnTo>
                                <a:lnTo>
                                  <a:pt x="1323269" y="671387"/>
                                </a:lnTo>
                                <a:lnTo>
                                  <a:pt x="1355943" y="668570"/>
                                </a:lnTo>
                                <a:lnTo>
                                  <a:pt x="1372279" y="662026"/>
                                </a:lnTo>
                                <a:lnTo>
                                  <a:pt x="1388616" y="667467"/>
                                </a:lnTo>
                                <a:lnTo>
                                  <a:pt x="1404953" y="660500"/>
                                </a:lnTo>
                                <a:lnTo>
                                  <a:pt x="1421289" y="675543"/>
                                </a:lnTo>
                                <a:lnTo>
                                  <a:pt x="1437626" y="661731"/>
                                </a:lnTo>
                                <a:lnTo>
                                  <a:pt x="1453962" y="999196"/>
                                </a:lnTo>
                                <a:lnTo>
                                  <a:pt x="1486636" y="1002592"/>
                                </a:lnTo>
                                <a:lnTo>
                                  <a:pt x="1502972" y="1009396"/>
                                </a:lnTo>
                                <a:lnTo>
                                  <a:pt x="1519309" y="993836"/>
                                </a:lnTo>
                                <a:lnTo>
                                  <a:pt x="1535646" y="997771"/>
                                </a:lnTo>
                                <a:lnTo>
                                  <a:pt x="1551983" y="997436"/>
                                </a:lnTo>
                                <a:lnTo>
                                  <a:pt x="1568319" y="1009740"/>
                                </a:lnTo>
                                <a:lnTo>
                                  <a:pt x="1584656" y="1009143"/>
                                </a:lnTo>
                                <a:lnTo>
                                  <a:pt x="1600992" y="996728"/>
                                </a:lnTo>
                                <a:lnTo>
                                  <a:pt x="1617329" y="1005346"/>
                                </a:lnTo>
                                <a:lnTo>
                                  <a:pt x="1633666" y="1002300"/>
                                </a:lnTo>
                                <a:lnTo>
                                  <a:pt x="1650002" y="991839"/>
                                </a:lnTo>
                                <a:lnTo>
                                  <a:pt x="1682675" y="996789"/>
                                </a:lnTo>
                                <a:lnTo>
                                  <a:pt x="1699012" y="1000282"/>
                                </a:lnTo>
                                <a:lnTo>
                                  <a:pt x="1715349" y="1008726"/>
                                </a:lnTo>
                                <a:lnTo>
                                  <a:pt x="1731686" y="1002390"/>
                                </a:lnTo>
                                <a:lnTo>
                                  <a:pt x="1748022" y="1005670"/>
                                </a:lnTo>
                                <a:lnTo>
                                  <a:pt x="1764359" y="1000136"/>
                                </a:lnTo>
                                <a:lnTo>
                                  <a:pt x="1780696" y="995359"/>
                                </a:lnTo>
                                <a:lnTo>
                                  <a:pt x="1797032" y="999266"/>
                                </a:lnTo>
                                <a:lnTo>
                                  <a:pt x="1813369" y="998383"/>
                                </a:lnTo>
                                <a:lnTo>
                                  <a:pt x="1829706" y="1003261"/>
                                </a:lnTo>
                                <a:lnTo>
                                  <a:pt x="1846042" y="1002604"/>
                                </a:lnTo>
                                <a:lnTo>
                                  <a:pt x="1862379" y="996442"/>
                                </a:lnTo>
                                <a:lnTo>
                                  <a:pt x="1878715" y="1013379"/>
                                </a:lnTo>
                                <a:lnTo>
                                  <a:pt x="1895052" y="1000900"/>
                                </a:lnTo>
                                <a:lnTo>
                                  <a:pt x="1911389" y="995385"/>
                                </a:lnTo>
                                <a:lnTo>
                                  <a:pt x="1927726" y="994010"/>
                                </a:lnTo>
                                <a:lnTo>
                                  <a:pt x="1944062" y="1005364"/>
                                </a:lnTo>
                                <a:lnTo>
                                  <a:pt x="1960399" y="1006333"/>
                                </a:lnTo>
                                <a:lnTo>
                                  <a:pt x="1976735" y="1008661"/>
                                </a:lnTo>
                                <a:lnTo>
                                  <a:pt x="1993072" y="1005637"/>
                                </a:lnTo>
                                <a:lnTo>
                                  <a:pt x="2009409" y="999053"/>
                                </a:lnTo>
                                <a:lnTo>
                                  <a:pt x="2025746" y="1000849"/>
                                </a:lnTo>
                                <a:lnTo>
                                  <a:pt x="2042082" y="998114"/>
                                </a:lnTo>
                                <a:lnTo>
                                  <a:pt x="2058419" y="1002085"/>
                                </a:lnTo>
                                <a:lnTo>
                                  <a:pt x="2074755" y="997546"/>
                                </a:lnTo>
                                <a:lnTo>
                                  <a:pt x="2091092" y="1004555"/>
                                </a:lnTo>
                                <a:lnTo>
                                  <a:pt x="2107429" y="1340272"/>
                                </a:lnTo>
                                <a:lnTo>
                                  <a:pt x="2123766" y="1335429"/>
                                </a:lnTo>
                                <a:lnTo>
                                  <a:pt x="2140102" y="1329403"/>
                                </a:lnTo>
                                <a:lnTo>
                                  <a:pt x="2156439" y="1340005"/>
                                </a:lnTo>
                                <a:lnTo>
                                  <a:pt x="2172775" y="1330615"/>
                                </a:lnTo>
                                <a:lnTo>
                                  <a:pt x="2189112" y="1329703"/>
                                </a:lnTo>
                                <a:lnTo>
                                  <a:pt x="2205449" y="1330394"/>
                                </a:lnTo>
                                <a:lnTo>
                                  <a:pt x="2221785" y="1329379"/>
                                </a:lnTo>
                                <a:lnTo>
                                  <a:pt x="2238122" y="1337648"/>
                                </a:lnTo>
                                <a:lnTo>
                                  <a:pt x="2254459" y="1336133"/>
                                </a:lnTo>
                                <a:lnTo>
                                  <a:pt x="2270795" y="1336619"/>
                                </a:lnTo>
                                <a:lnTo>
                                  <a:pt x="2287132" y="1327382"/>
                                </a:lnTo>
                                <a:lnTo>
                                  <a:pt x="2303469" y="1334570"/>
                                </a:lnTo>
                                <a:lnTo>
                                  <a:pt x="2319806" y="1336813"/>
                                </a:lnTo>
                                <a:lnTo>
                                  <a:pt x="2336142" y="1327493"/>
                                </a:lnTo>
                                <a:lnTo>
                                  <a:pt x="2352479" y="1337283"/>
                                </a:lnTo>
                                <a:lnTo>
                                  <a:pt x="2368815" y="1332725"/>
                                </a:lnTo>
                                <a:lnTo>
                                  <a:pt x="2385152" y="1336396"/>
                                </a:lnTo>
                                <a:lnTo>
                                  <a:pt x="2401489" y="1338377"/>
                                </a:lnTo>
                                <a:lnTo>
                                  <a:pt x="2417825" y="1336675"/>
                                </a:lnTo>
                                <a:lnTo>
                                  <a:pt x="2434162" y="1339160"/>
                                </a:lnTo>
                                <a:lnTo>
                                  <a:pt x="2450498" y="1322832"/>
                                </a:lnTo>
                                <a:lnTo>
                                  <a:pt x="2466835" y="1332321"/>
                                </a:lnTo>
                                <a:lnTo>
                                  <a:pt x="2483172" y="1336554"/>
                                </a:lnTo>
                                <a:lnTo>
                                  <a:pt x="2515845" y="1331817"/>
                                </a:lnTo>
                                <a:lnTo>
                                  <a:pt x="2532182" y="1340797"/>
                                </a:lnTo>
                                <a:lnTo>
                                  <a:pt x="2548519" y="1336975"/>
                                </a:lnTo>
                                <a:lnTo>
                                  <a:pt x="2564855" y="1344179"/>
                                </a:lnTo>
                                <a:lnTo>
                                  <a:pt x="2581192" y="1327048"/>
                                </a:lnTo>
                                <a:lnTo>
                                  <a:pt x="2597528" y="1328025"/>
                                </a:lnTo>
                                <a:lnTo>
                                  <a:pt x="2613865" y="1335917"/>
                                </a:lnTo>
                                <a:lnTo>
                                  <a:pt x="2630202" y="1338513"/>
                                </a:lnTo>
                                <a:lnTo>
                                  <a:pt x="2646538" y="1338332"/>
                                </a:lnTo>
                                <a:lnTo>
                                  <a:pt x="2662875" y="1325899"/>
                                </a:lnTo>
                                <a:lnTo>
                                  <a:pt x="2679212" y="1322150"/>
                                </a:lnTo>
                                <a:lnTo>
                                  <a:pt x="2695549" y="1337470"/>
                                </a:lnTo>
                                <a:lnTo>
                                  <a:pt x="2711885" y="1338286"/>
                                </a:lnTo>
                                <a:lnTo>
                                  <a:pt x="2728222" y="1327667"/>
                                </a:lnTo>
                                <a:lnTo>
                                  <a:pt x="2744559" y="1319429"/>
                                </a:lnTo>
                                <a:lnTo>
                                  <a:pt x="2760895" y="1641272"/>
                                </a:lnTo>
                                <a:lnTo>
                                  <a:pt x="3250995" y="1641272"/>
                                </a:lnTo>
                                <a:lnTo>
                                  <a:pt x="3250995" y="1641272"/>
                                </a:lnTo>
                              </a:path>
                            </a:pathLst>
                          </a:custGeom>
                          <a:ln w="9176" cap="sq">
                            <a:round/>
                          </a:ln>
                        </wps:spPr>
                        <wps:style>
                          <a:lnRef idx="1">
                            <a:srgbClr val="FF0000"/>
                          </a:lnRef>
                          <a:fillRef idx="0">
                            <a:srgbClr val="000000">
                              <a:alpha val="0"/>
                            </a:srgbClr>
                          </a:fillRef>
                          <a:effectRef idx="0">
                            <a:scrgbClr r="0" g="0" b="0"/>
                          </a:effectRef>
                          <a:fontRef idx="none"/>
                        </wps:style>
                        <wps:bodyPr/>
                      </wps:wsp>
                      <wps:wsp>
                        <wps:cNvPr id="929" name="Shape 929"/>
                        <wps:cNvSpPr/>
                        <wps:spPr>
                          <a:xfrm>
                            <a:off x="401142" y="1712060"/>
                            <a:ext cx="0" cy="21411"/>
                          </a:xfrm>
                          <a:custGeom>
                            <a:avLst/>
                            <a:gdLst/>
                            <a:ahLst/>
                            <a:cxnLst/>
                            <a:rect l="0" t="0" r="0" b="0"/>
                            <a:pathLst>
                              <a:path h="21411">
                                <a:moveTo>
                                  <a:pt x="0" y="21411"/>
                                </a:moveTo>
                                <a:lnTo>
                                  <a:pt x="0" y="0"/>
                                </a:lnTo>
                              </a:path>
                            </a:pathLst>
                          </a:custGeom>
                          <a:ln w="4894" cap="flat">
                            <a:round/>
                          </a:ln>
                        </wps:spPr>
                        <wps:style>
                          <a:lnRef idx="1">
                            <a:srgbClr val="000000"/>
                          </a:lnRef>
                          <a:fillRef idx="0">
                            <a:srgbClr val="000000">
                              <a:alpha val="0"/>
                            </a:srgbClr>
                          </a:fillRef>
                          <a:effectRef idx="0">
                            <a:scrgbClr r="0" g="0" b="0"/>
                          </a:effectRef>
                          <a:fontRef idx="none"/>
                        </wps:style>
                        <wps:bodyPr/>
                      </wps:wsp>
                      <wps:wsp>
                        <wps:cNvPr id="930" name="Shape 930"/>
                        <wps:cNvSpPr/>
                        <wps:spPr>
                          <a:xfrm>
                            <a:off x="1051341" y="1712060"/>
                            <a:ext cx="0" cy="21411"/>
                          </a:xfrm>
                          <a:custGeom>
                            <a:avLst/>
                            <a:gdLst/>
                            <a:ahLst/>
                            <a:cxnLst/>
                            <a:rect l="0" t="0" r="0" b="0"/>
                            <a:pathLst>
                              <a:path h="21411">
                                <a:moveTo>
                                  <a:pt x="0" y="21411"/>
                                </a:moveTo>
                                <a:lnTo>
                                  <a:pt x="0" y="0"/>
                                </a:lnTo>
                              </a:path>
                            </a:pathLst>
                          </a:custGeom>
                          <a:ln w="4894" cap="flat">
                            <a:round/>
                          </a:ln>
                        </wps:spPr>
                        <wps:style>
                          <a:lnRef idx="1">
                            <a:srgbClr val="000000"/>
                          </a:lnRef>
                          <a:fillRef idx="0">
                            <a:srgbClr val="000000">
                              <a:alpha val="0"/>
                            </a:srgbClr>
                          </a:fillRef>
                          <a:effectRef idx="0">
                            <a:scrgbClr r="0" g="0" b="0"/>
                          </a:effectRef>
                          <a:fontRef idx="none"/>
                        </wps:style>
                        <wps:bodyPr/>
                      </wps:wsp>
                      <wps:wsp>
                        <wps:cNvPr id="931" name="Shape 931"/>
                        <wps:cNvSpPr/>
                        <wps:spPr>
                          <a:xfrm>
                            <a:off x="1701540" y="1712060"/>
                            <a:ext cx="0" cy="21411"/>
                          </a:xfrm>
                          <a:custGeom>
                            <a:avLst/>
                            <a:gdLst/>
                            <a:ahLst/>
                            <a:cxnLst/>
                            <a:rect l="0" t="0" r="0" b="0"/>
                            <a:pathLst>
                              <a:path h="21411">
                                <a:moveTo>
                                  <a:pt x="0" y="21411"/>
                                </a:moveTo>
                                <a:lnTo>
                                  <a:pt x="0" y="0"/>
                                </a:lnTo>
                              </a:path>
                            </a:pathLst>
                          </a:custGeom>
                          <a:ln w="4894" cap="flat">
                            <a:round/>
                          </a:ln>
                        </wps:spPr>
                        <wps:style>
                          <a:lnRef idx="1">
                            <a:srgbClr val="000000"/>
                          </a:lnRef>
                          <a:fillRef idx="0">
                            <a:srgbClr val="000000">
                              <a:alpha val="0"/>
                            </a:srgbClr>
                          </a:fillRef>
                          <a:effectRef idx="0">
                            <a:scrgbClr r="0" g="0" b="0"/>
                          </a:effectRef>
                          <a:fontRef idx="none"/>
                        </wps:style>
                        <wps:bodyPr/>
                      </wps:wsp>
                      <wps:wsp>
                        <wps:cNvPr id="932" name="Shape 932"/>
                        <wps:cNvSpPr/>
                        <wps:spPr>
                          <a:xfrm>
                            <a:off x="2351739" y="1712060"/>
                            <a:ext cx="0" cy="21411"/>
                          </a:xfrm>
                          <a:custGeom>
                            <a:avLst/>
                            <a:gdLst/>
                            <a:ahLst/>
                            <a:cxnLst/>
                            <a:rect l="0" t="0" r="0" b="0"/>
                            <a:pathLst>
                              <a:path h="21411">
                                <a:moveTo>
                                  <a:pt x="0" y="21411"/>
                                </a:moveTo>
                                <a:lnTo>
                                  <a:pt x="0" y="0"/>
                                </a:lnTo>
                              </a:path>
                            </a:pathLst>
                          </a:custGeom>
                          <a:ln w="4894" cap="flat">
                            <a:round/>
                          </a:ln>
                        </wps:spPr>
                        <wps:style>
                          <a:lnRef idx="1">
                            <a:srgbClr val="000000"/>
                          </a:lnRef>
                          <a:fillRef idx="0">
                            <a:srgbClr val="000000">
                              <a:alpha val="0"/>
                            </a:srgbClr>
                          </a:fillRef>
                          <a:effectRef idx="0">
                            <a:scrgbClr r="0" g="0" b="0"/>
                          </a:effectRef>
                          <a:fontRef idx="none"/>
                        </wps:style>
                        <wps:bodyPr/>
                      </wps:wsp>
                      <wps:wsp>
                        <wps:cNvPr id="933" name="Shape 933"/>
                        <wps:cNvSpPr/>
                        <wps:spPr>
                          <a:xfrm>
                            <a:off x="3001938" y="1712060"/>
                            <a:ext cx="0" cy="21411"/>
                          </a:xfrm>
                          <a:custGeom>
                            <a:avLst/>
                            <a:gdLst/>
                            <a:ahLst/>
                            <a:cxnLst/>
                            <a:rect l="0" t="0" r="0" b="0"/>
                            <a:pathLst>
                              <a:path h="21411">
                                <a:moveTo>
                                  <a:pt x="0" y="21411"/>
                                </a:moveTo>
                                <a:lnTo>
                                  <a:pt x="0" y="0"/>
                                </a:lnTo>
                              </a:path>
                            </a:pathLst>
                          </a:custGeom>
                          <a:ln w="4894" cap="flat">
                            <a:round/>
                          </a:ln>
                        </wps:spPr>
                        <wps:style>
                          <a:lnRef idx="1">
                            <a:srgbClr val="000000"/>
                          </a:lnRef>
                          <a:fillRef idx="0">
                            <a:srgbClr val="000000">
                              <a:alpha val="0"/>
                            </a:srgbClr>
                          </a:fillRef>
                          <a:effectRef idx="0">
                            <a:scrgbClr r="0" g="0" b="0"/>
                          </a:effectRef>
                          <a:fontRef idx="none"/>
                        </wps:style>
                        <wps:bodyPr/>
                      </wps:wsp>
                      <wps:wsp>
                        <wps:cNvPr id="934" name="Rectangle 934"/>
                        <wps:cNvSpPr/>
                        <wps:spPr>
                          <a:xfrm>
                            <a:off x="255136" y="1725908"/>
                            <a:ext cx="388098" cy="137990"/>
                          </a:xfrm>
                          <a:prstGeom prst="rect">
                            <a:avLst/>
                          </a:prstGeom>
                          <a:ln>
                            <a:noFill/>
                          </a:ln>
                        </wps:spPr>
                        <wps:txbx>
                          <w:txbxContent>
                            <w:p w14:paraId="1185833B" w14:textId="77777777" w:rsidR="000B4D66" w:rsidRDefault="00000000">
                              <w:pPr>
                                <w:spacing w:after="160" w:line="259" w:lineRule="auto"/>
                                <w:ind w:left="0" w:firstLine="0"/>
                                <w:jc w:val="left"/>
                              </w:pPr>
                              <w:r>
                                <w:rPr>
                                  <w:w w:val="127"/>
                                  <w:sz w:val="10"/>
                                </w:rPr>
                                <w:t>Session</w:t>
                              </w:r>
                              <w:r>
                                <w:rPr>
                                  <w:spacing w:val="9"/>
                                  <w:w w:val="127"/>
                                  <w:sz w:val="10"/>
                                </w:rPr>
                                <w:t xml:space="preserve"> </w:t>
                              </w:r>
                              <w:r>
                                <w:rPr>
                                  <w:w w:val="127"/>
                                  <w:sz w:val="10"/>
                                </w:rPr>
                                <w:t>1</w:t>
                              </w:r>
                            </w:p>
                          </w:txbxContent>
                        </wps:txbx>
                        <wps:bodyPr horzOverflow="overflow" vert="horz" lIns="0" tIns="0" rIns="0" bIns="0" rtlCol="0">
                          <a:noAutofit/>
                        </wps:bodyPr>
                      </wps:wsp>
                      <wps:wsp>
                        <wps:cNvPr id="935" name="Rectangle 935"/>
                        <wps:cNvSpPr/>
                        <wps:spPr>
                          <a:xfrm>
                            <a:off x="905334" y="1725908"/>
                            <a:ext cx="388098" cy="137990"/>
                          </a:xfrm>
                          <a:prstGeom prst="rect">
                            <a:avLst/>
                          </a:prstGeom>
                          <a:ln>
                            <a:noFill/>
                          </a:ln>
                        </wps:spPr>
                        <wps:txbx>
                          <w:txbxContent>
                            <w:p w14:paraId="389BD031" w14:textId="77777777" w:rsidR="000B4D66" w:rsidRDefault="00000000">
                              <w:pPr>
                                <w:spacing w:after="160" w:line="259" w:lineRule="auto"/>
                                <w:ind w:left="0" w:firstLine="0"/>
                                <w:jc w:val="left"/>
                              </w:pPr>
                              <w:r>
                                <w:rPr>
                                  <w:w w:val="127"/>
                                  <w:sz w:val="10"/>
                                </w:rPr>
                                <w:t>Session</w:t>
                              </w:r>
                              <w:r>
                                <w:rPr>
                                  <w:spacing w:val="9"/>
                                  <w:w w:val="127"/>
                                  <w:sz w:val="10"/>
                                </w:rPr>
                                <w:t xml:space="preserve"> </w:t>
                              </w:r>
                              <w:r>
                                <w:rPr>
                                  <w:w w:val="127"/>
                                  <w:sz w:val="10"/>
                                </w:rPr>
                                <w:t>2</w:t>
                              </w:r>
                            </w:p>
                          </w:txbxContent>
                        </wps:txbx>
                        <wps:bodyPr horzOverflow="overflow" vert="horz" lIns="0" tIns="0" rIns="0" bIns="0" rtlCol="0">
                          <a:noAutofit/>
                        </wps:bodyPr>
                      </wps:wsp>
                      <wps:wsp>
                        <wps:cNvPr id="936" name="Rectangle 936"/>
                        <wps:cNvSpPr/>
                        <wps:spPr>
                          <a:xfrm>
                            <a:off x="1555534" y="1725908"/>
                            <a:ext cx="388098" cy="137990"/>
                          </a:xfrm>
                          <a:prstGeom prst="rect">
                            <a:avLst/>
                          </a:prstGeom>
                          <a:ln>
                            <a:noFill/>
                          </a:ln>
                        </wps:spPr>
                        <wps:txbx>
                          <w:txbxContent>
                            <w:p w14:paraId="1AAA8DA2" w14:textId="77777777" w:rsidR="000B4D66" w:rsidRDefault="00000000">
                              <w:pPr>
                                <w:spacing w:after="160" w:line="259" w:lineRule="auto"/>
                                <w:ind w:left="0" w:firstLine="0"/>
                                <w:jc w:val="left"/>
                              </w:pPr>
                              <w:r>
                                <w:rPr>
                                  <w:w w:val="127"/>
                                  <w:sz w:val="10"/>
                                </w:rPr>
                                <w:t>Session</w:t>
                              </w:r>
                              <w:r>
                                <w:rPr>
                                  <w:spacing w:val="9"/>
                                  <w:w w:val="127"/>
                                  <w:sz w:val="10"/>
                                </w:rPr>
                                <w:t xml:space="preserve"> </w:t>
                              </w:r>
                              <w:r>
                                <w:rPr>
                                  <w:w w:val="127"/>
                                  <w:sz w:val="10"/>
                                </w:rPr>
                                <w:t>3</w:t>
                              </w:r>
                            </w:p>
                          </w:txbxContent>
                        </wps:txbx>
                        <wps:bodyPr horzOverflow="overflow" vert="horz" lIns="0" tIns="0" rIns="0" bIns="0" rtlCol="0">
                          <a:noAutofit/>
                        </wps:bodyPr>
                      </wps:wsp>
                      <wps:wsp>
                        <wps:cNvPr id="937" name="Rectangle 937"/>
                        <wps:cNvSpPr/>
                        <wps:spPr>
                          <a:xfrm>
                            <a:off x="2205732" y="1725908"/>
                            <a:ext cx="388098" cy="137990"/>
                          </a:xfrm>
                          <a:prstGeom prst="rect">
                            <a:avLst/>
                          </a:prstGeom>
                          <a:ln>
                            <a:noFill/>
                          </a:ln>
                        </wps:spPr>
                        <wps:txbx>
                          <w:txbxContent>
                            <w:p w14:paraId="042F91F7" w14:textId="77777777" w:rsidR="000B4D66" w:rsidRDefault="00000000">
                              <w:pPr>
                                <w:spacing w:after="160" w:line="259" w:lineRule="auto"/>
                                <w:ind w:left="0" w:firstLine="0"/>
                                <w:jc w:val="left"/>
                              </w:pPr>
                              <w:r>
                                <w:rPr>
                                  <w:w w:val="127"/>
                                  <w:sz w:val="10"/>
                                </w:rPr>
                                <w:t>Session</w:t>
                              </w:r>
                              <w:r>
                                <w:rPr>
                                  <w:spacing w:val="9"/>
                                  <w:w w:val="127"/>
                                  <w:sz w:val="10"/>
                                </w:rPr>
                                <w:t xml:space="preserve"> </w:t>
                              </w:r>
                              <w:r>
                                <w:rPr>
                                  <w:w w:val="127"/>
                                  <w:sz w:val="10"/>
                                </w:rPr>
                                <w:t>4</w:t>
                              </w:r>
                            </w:p>
                          </w:txbxContent>
                        </wps:txbx>
                        <wps:bodyPr horzOverflow="overflow" vert="horz" lIns="0" tIns="0" rIns="0" bIns="0" rtlCol="0">
                          <a:noAutofit/>
                        </wps:bodyPr>
                      </wps:wsp>
                      <wps:wsp>
                        <wps:cNvPr id="938" name="Rectangle 938"/>
                        <wps:cNvSpPr/>
                        <wps:spPr>
                          <a:xfrm>
                            <a:off x="2855931" y="1725908"/>
                            <a:ext cx="388098" cy="137990"/>
                          </a:xfrm>
                          <a:prstGeom prst="rect">
                            <a:avLst/>
                          </a:prstGeom>
                          <a:ln>
                            <a:noFill/>
                          </a:ln>
                        </wps:spPr>
                        <wps:txbx>
                          <w:txbxContent>
                            <w:p w14:paraId="720AAA10" w14:textId="77777777" w:rsidR="000B4D66" w:rsidRDefault="00000000">
                              <w:pPr>
                                <w:spacing w:after="160" w:line="259" w:lineRule="auto"/>
                                <w:ind w:left="0" w:firstLine="0"/>
                                <w:jc w:val="left"/>
                              </w:pPr>
                              <w:r>
                                <w:rPr>
                                  <w:w w:val="127"/>
                                  <w:sz w:val="10"/>
                                </w:rPr>
                                <w:t>Session</w:t>
                              </w:r>
                              <w:r>
                                <w:rPr>
                                  <w:spacing w:val="9"/>
                                  <w:w w:val="127"/>
                                  <w:sz w:val="10"/>
                                </w:rPr>
                                <w:t xml:space="preserve"> </w:t>
                              </w:r>
                              <w:r>
                                <w:rPr>
                                  <w:w w:val="127"/>
                                  <w:sz w:val="10"/>
                                </w:rPr>
                                <w:t>5</w:t>
                              </w:r>
                            </w:p>
                          </w:txbxContent>
                        </wps:txbx>
                        <wps:bodyPr horzOverflow="overflow" vert="horz" lIns="0" tIns="0" rIns="0" bIns="0" rtlCol="0">
                          <a:noAutofit/>
                        </wps:bodyPr>
                      </wps:wsp>
                      <wps:wsp>
                        <wps:cNvPr id="939" name="Shape 939"/>
                        <wps:cNvSpPr/>
                        <wps:spPr>
                          <a:xfrm>
                            <a:off x="238592" y="1733471"/>
                            <a:ext cx="3467880" cy="0"/>
                          </a:xfrm>
                          <a:custGeom>
                            <a:avLst/>
                            <a:gdLst/>
                            <a:ahLst/>
                            <a:cxnLst/>
                            <a:rect l="0" t="0" r="0" b="0"/>
                            <a:pathLst>
                              <a:path w="3467880">
                                <a:moveTo>
                                  <a:pt x="0" y="0"/>
                                </a:moveTo>
                                <a:lnTo>
                                  <a:pt x="3467880" y="0"/>
                                </a:lnTo>
                              </a:path>
                            </a:pathLst>
                          </a:custGeom>
                          <a:ln w="6117" cap="rnd">
                            <a:round/>
                          </a:ln>
                        </wps:spPr>
                        <wps:style>
                          <a:lnRef idx="1">
                            <a:srgbClr val="000000"/>
                          </a:lnRef>
                          <a:fillRef idx="0">
                            <a:srgbClr val="000000">
                              <a:alpha val="0"/>
                            </a:srgbClr>
                          </a:fillRef>
                          <a:effectRef idx="0">
                            <a:scrgbClr r="0" g="0" b="0"/>
                          </a:effectRef>
                          <a:fontRef idx="none"/>
                        </wps:style>
                        <wps:bodyPr/>
                      </wps:wsp>
                      <wps:wsp>
                        <wps:cNvPr id="940" name="Shape 940"/>
                        <wps:cNvSpPr/>
                        <wps:spPr>
                          <a:xfrm>
                            <a:off x="3682003" y="1721236"/>
                            <a:ext cx="24470" cy="24470"/>
                          </a:xfrm>
                          <a:custGeom>
                            <a:avLst/>
                            <a:gdLst/>
                            <a:ahLst/>
                            <a:cxnLst/>
                            <a:rect l="0" t="0" r="0" b="0"/>
                            <a:pathLst>
                              <a:path w="24470" h="24470">
                                <a:moveTo>
                                  <a:pt x="0" y="0"/>
                                </a:moveTo>
                                <a:lnTo>
                                  <a:pt x="24470" y="12235"/>
                                </a:lnTo>
                                <a:lnTo>
                                  <a:pt x="0" y="24470"/>
                                </a:lnTo>
                                <a:lnTo>
                                  <a:pt x="0" y="0"/>
                                </a:lnTo>
                                <a:close/>
                              </a:path>
                            </a:pathLst>
                          </a:custGeom>
                          <a:ln w="6117" cap="rnd">
                            <a:round/>
                          </a:ln>
                        </wps:spPr>
                        <wps:style>
                          <a:lnRef idx="1">
                            <a:srgbClr val="000000"/>
                          </a:lnRef>
                          <a:fillRef idx="1">
                            <a:srgbClr val="000000"/>
                          </a:fillRef>
                          <a:effectRef idx="0">
                            <a:scrgbClr r="0" g="0" b="0"/>
                          </a:effectRef>
                          <a:fontRef idx="none"/>
                        </wps:style>
                        <wps:bodyPr/>
                      </wps:wsp>
                      <wps:wsp>
                        <wps:cNvPr id="941" name="Rectangle 941"/>
                        <wps:cNvSpPr/>
                        <wps:spPr>
                          <a:xfrm>
                            <a:off x="1870283" y="1803811"/>
                            <a:ext cx="199200" cy="137989"/>
                          </a:xfrm>
                          <a:prstGeom prst="rect">
                            <a:avLst/>
                          </a:prstGeom>
                          <a:ln>
                            <a:noFill/>
                          </a:ln>
                        </wps:spPr>
                        <wps:txbx>
                          <w:txbxContent>
                            <w:p w14:paraId="78043AB3" w14:textId="77777777" w:rsidR="000B4D66" w:rsidRDefault="00000000">
                              <w:pPr>
                                <w:spacing w:after="160" w:line="259" w:lineRule="auto"/>
                                <w:ind w:left="0" w:firstLine="0"/>
                                <w:jc w:val="left"/>
                              </w:pPr>
                              <w:r>
                                <w:rPr>
                                  <w:w w:val="123"/>
                                  <w:sz w:val="10"/>
                                </w:rPr>
                                <w:t>Time</w:t>
                              </w:r>
                            </w:p>
                          </w:txbxContent>
                        </wps:txbx>
                        <wps:bodyPr horzOverflow="overflow" vert="horz" lIns="0" tIns="0" rIns="0" bIns="0" rtlCol="0">
                          <a:noAutofit/>
                        </wps:bodyPr>
                      </wps:wsp>
                      <wps:wsp>
                        <wps:cNvPr id="942" name="Shape 942"/>
                        <wps:cNvSpPr/>
                        <wps:spPr>
                          <a:xfrm>
                            <a:off x="238592" y="1733471"/>
                            <a:ext cx="21411" cy="0"/>
                          </a:xfrm>
                          <a:custGeom>
                            <a:avLst/>
                            <a:gdLst/>
                            <a:ahLst/>
                            <a:cxnLst/>
                            <a:rect l="0" t="0" r="0" b="0"/>
                            <a:pathLst>
                              <a:path w="21411">
                                <a:moveTo>
                                  <a:pt x="0" y="0"/>
                                </a:moveTo>
                                <a:lnTo>
                                  <a:pt x="21411" y="0"/>
                                </a:lnTo>
                              </a:path>
                            </a:pathLst>
                          </a:custGeom>
                          <a:ln w="4894" cap="flat">
                            <a:round/>
                          </a:ln>
                        </wps:spPr>
                        <wps:style>
                          <a:lnRef idx="1">
                            <a:srgbClr val="000000"/>
                          </a:lnRef>
                          <a:fillRef idx="0">
                            <a:srgbClr val="000000">
                              <a:alpha val="0"/>
                            </a:srgbClr>
                          </a:fillRef>
                          <a:effectRef idx="0">
                            <a:scrgbClr r="0" g="0" b="0"/>
                          </a:effectRef>
                          <a:fontRef idx="none"/>
                        </wps:style>
                        <wps:bodyPr/>
                      </wps:wsp>
                      <wps:wsp>
                        <wps:cNvPr id="943" name="Shape 943"/>
                        <wps:cNvSpPr/>
                        <wps:spPr>
                          <a:xfrm>
                            <a:off x="238592" y="1317843"/>
                            <a:ext cx="21411" cy="0"/>
                          </a:xfrm>
                          <a:custGeom>
                            <a:avLst/>
                            <a:gdLst/>
                            <a:ahLst/>
                            <a:cxnLst/>
                            <a:rect l="0" t="0" r="0" b="0"/>
                            <a:pathLst>
                              <a:path w="21411">
                                <a:moveTo>
                                  <a:pt x="0" y="0"/>
                                </a:moveTo>
                                <a:lnTo>
                                  <a:pt x="21411" y="0"/>
                                </a:lnTo>
                              </a:path>
                            </a:pathLst>
                          </a:custGeom>
                          <a:ln w="4894" cap="flat">
                            <a:round/>
                          </a:ln>
                        </wps:spPr>
                        <wps:style>
                          <a:lnRef idx="1">
                            <a:srgbClr val="000000"/>
                          </a:lnRef>
                          <a:fillRef idx="0">
                            <a:srgbClr val="000000">
                              <a:alpha val="0"/>
                            </a:srgbClr>
                          </a:fillRef>
                          <a:effectRef idx="0">
                            <a:scrgbClr r="0" g="0" b="0"/>
                          </a:effectRef>
                          <a:fontRef idx="none"/>
                        </wps:style>
                        <wps:bodyPr/>
                      </wps:wsp>
                      <wps:wsp>
                        <wps:cNvPr id="944" name="Shape 944"/>
                        <wps:cNvSpPr/>
                        <wps:spPr>
                          <a:xfrm>
                            <a:off x="238592" y="902216"/>
                            <a:ext cx="21411" cy="0"/>
                          </a:xfrm>
                          <a:custGeom>
                            <a:avLst/>
                            <a:gdLst/>
                            <a:ahLst/>
                            <a:cxnLst/>
                            <a:rect l="0" t="0" r="0" b="0"/>
                            <a:pathLst>
                              <a:path w="21411">
                                <a:moveTo>
                                  <a:pt x="0" y="0"/>
                                </a:moveTo>
                                <a:lnTo>
                                  <a:pt x="21411" y="0"/>
                                </a:lnTo>
                              </a:path>
                            </a:pathLst>
                          </a:custGeom>
                          <a:ln w="4894" cap="flat">
                            <a:round/>
                          </a:ln>
                        </wps:spPr>
                        <wps:style>
                          <a:lnRef idx="1">
                            <a:srgbClr val="000000"/>
                          </a:lnRef>
                          <a:fillRef idx="0">
                            <a:srgbClr val="000000">
                              <a:alpha val="0"/>
                            </a:srgbClr>
                          </a:fillRef>
                          <a:effectRef idx="0">
                            <a:scrgbClr r="0" g="0" b="0"/>
                          </a:effectRef>
                          <a:fontRef idx="none"/>
                        </wps:style>
                        <wps:bodyPr/>
                      </wps:wsp>
                      <wps:wsp>
                        <wps:cNvPr id="945" name="Shape 945"/>
                        <wps:cNvSpPr/>
                        <wps:spPr>
                          <a:xfrm>
                            <a:off x="238592" y="486588"/>
                            <a:ext cx="21411" cy="0"/>
                          </a:xfrm>
                          <a:custGeom>
                            <a:avLst/>
                            <a:gdLst/>
                            <a:ahLst/>
                            <a:cxnLst/>
                            <a:rect l="0" t="0" r="0" b="0"/>
                            <a:pathLst>
                              <a:path w="21411">
                                <a:moveTo>
                                  <a:pt x="0" y="0"/>
                                </a:moveTo>
                                <a:lnTo>
                                  <a:pt x="21411" y="0"/>
                                </a:lnTo>
                              </a:path>
                            </a:pathLst>
                          </a:custGeom>
                          <a:ln w="4894" cap="flat">
                            <a:round/>
                          </a:ln>
                        </wps:spPr>
                        <wps:style>
                          <a:lnRef idx="1">
                            <a:srgbClr val="000000"/>
                          </a:lnRef>
                          <a:fillRef idx="0">
                            <a:srgbClr val="000000">
                              <a:alpha val="0"/>
                            </a:srgbClr>
                          </a:fillRef>
                          <a:effectRef idx="0">
                            <a:scrgbClr r="0" g="0" b="0"/>
                          </a:effectRef>
                          <a:fontRef idx="none"/>
                        </wps:style>
                        <wps:bodyPr/>
                      </wps:wsp>
                      <wps:wsp>
                        <wps:cNvPr id="946" name="Shape 946"/>
                        <wps:cNvSpPr/>
                        <wps:spPr>
                          <a:xfrm>
                            <a:off x="238592" y="70960"/>
                            <a:ext cx="21411" cy="0"/>
                          </a:xfrm>
                          <a:custGeom>
                            <a:avLst/>
                            <a:gdLst/>
                            <a:ahLst/>
                            <a:cxnLst/>
                            <a:rect l="0" t="0" r="0" b="0"/>
                            <a:pathLst>
                              <a:path w="21411">
                                <a:moveTo>
                                  <a:pt x="0" y="0"/>
                                </a:moveTo>
                                <a:lnTo>
                                  <a:pt x="21411" y="0"/>
                                </a:lnTo>
                              </a:path>
                            </a:pathLst>
                          </a:custGeom>
                          <a:ln w="4894" cap="flat">
                            <a:round/>
                          </a:ln>
                        </wps:spPr>
                        <wps:style>
                          <a:lnRef idx="1">
                            <a:srgbClr val="000000"/>
                          </a:lnRef>
                          <a:fillRef idx="0">
                            <a:srgbClr val="000000">
                              <a:alpha val="0"/>
                            </a:srgbClr>
                          </a:fillRef>
                          <a:effectRef idx="0">
                            <a:scrgbClr r="0" g="0" b="0"/>
                          </a:effectRef>
                          <a:fontRef idx="none"/>
                        </wps:style>
                        <wps:bodyPr/>
                      </wps:wsp>
                      <wps:wsp>
                        <wps:cNvPr id="947" name="Rectangle 947"/>
                        <wps:cNvSpPr/>
                        <wps:spPr>
                          <a:xfrm>
                            <a:off x="178278" y="1674914"/>
                            <a:ext cx="51746" cy="137989"/>
                          </a:xfrm>
                          <a:prstGeom prst="rect">
                            <a:avLst/>
                          </a:prstGeom>
                          <a:ln>
                            <a:noFill/>
                          </a:ln>
                        </wps:spPr>
                        <wps:txbx>
                          <w:txbxContent>
                            <w:p w14:paraId="7E9061CE" w14:textId="77777777" w:rsidR="000B4D66" w:rsidRDefault="00000000">
                              <w:pPr>
                                <w:spacing w:after="160" w:line="259" w:lineRule="auto"/>
                                <w:ind w:left="0" w:firstLine="0"/>
                                <w:jc w:val="left"/>
                              </w:pPr>
                              <w:r>
                                <w:rPr>
                                  <w:w w:val="125"/>
                                  <w:sz w:val="10"/>
                                </w:rPr>
                                <w:t>0</w:t>
                              </w:r>
                            </w:p>
                          </w:txbxContent>
                        </wps:txbx>
                        <wps:bodyPr horzOverflow="overflow" vert="horz" lIns="0" tIns="0" rIns="0" bIns="0" rtlCol="0">
                          <a:noAutofit/>
                        </wps:bodyPr>
                      </wps:wsp>
                      <wps:wsp>
                        <wps:cNvPr id="21846" name="Rectangle 21846"/>
                        <wps:cNvSpPr/>
                        <wps:spPr>
                          <a:xfrm>
                            <a:off x="118728" y="1259286"/>
                            <a:ext cx="51746" cy="137990"/>
                          </a:xfrm>
                          <a:prstGeom prst="rect">
                            <a:avLst/>
                          </a:prstGeom>
                          <a:ln>
                            <a:noFill/>
                          </a:ln>
                        </wps:spPr>
                        <wps:txbx>
                          <w:txbxContent>
                            <w:p w14:paraId="52E09F81" w14:textId="77777777" w:rsidR="000B4D66" w:rsidRDefault="00000000">
                              <w:pPr>
                                <w:spacing w:after="160" w:line="259" w:lineRule="auto"/>
                                <w:ind w:left="0" w:firstLine="0"/>
                                <w:jc w:val="left"/>
                              </w:pPr>
                              <w:r>
                                <w:rPr>
                                  <w:w w:val="125"/>
                                  <w:sz w:val="10"/>
                                </w:rPr>
                                <w:t>1</w:t>
                              </w:r>
                            </w:p>
                          </w:txbxContent>
                        </wps:txbx>
                        <wps:bodyPr horzOverflow="overflow" vert="horz" lIns="0" tIns="0" rIns="0" bIns="0" rtlCol="0">
                          <a:noAutofit/>
                        </wps:bodyPr>
                      </wps:wsp>
                      <wps:wsp>
                        <wps:cNvPr id="21848" name="Rectangle 21848"/>
                        <wps:cNvSpPr/>
                        <wps:spPr>
                          <a:xfrm>
                            <a:off x="157636" y="1259286"/>
                            <a:ext cx="27419" cy="137990"/>
                          </a:xfrm>
                          <a:prstGeom prst="rect">
                            <a:avLst/>
                          </a:prstGeom>
                          <a:ln>
                            <a:noFill/>
                          </a:ln>
                        </wps:spPr>
                        <wps:txbx>
                          <w:txbxContent>
                            <w:p w14:paraId="445B4459" w14:textId="77777777" w:rsidR="000B4D66" w:rsidRDefault="00000000">
                              <w:pPr>
                                <w:spacing w:after="160" w:line="259" w:lineRule="auto"/>
                                <w:ind w:left="0" w:firstLine="0"/>
                                <w:jc w:val="left"/>
                              </w:pPr>
                              <w:r>
                                <w:rPr>
                                  <w:w w:val="93"/>
                                  <w:sz w:val="10"/>
                                </w:rPr>
                                <w:t>/</w:t>
                              </w:r>
                            </w:p>
                          </w:txbxContent>
                        </wps:txbx>
                        <wps:bodyPr horzOverflow="overflow" vert="horz" lIns="0" tIns="0" rIns="0" bIns="0" rtlCol="0">
                          <a:noAutofit/>
                        </wps:bodyPr>
                      </wps:wsp>
                      <wps:wsp>
                        <wps:cNvPr id="21847" name="Rectangle 21847"/>
                        <wps:cNvSpPr/>
                        <wps:spPr>
                          <a:xfrm>
                            <a:off x="178251" y="1259286"/>
                            <a:ext cx="51746" cy="137990"/>
                          </a:xfrm>
                          <a:prstGeom prst="rect">
                            <a:avLst/>
                          </a:prstGeom>
                          <a:ln>
                            <a:noFill/>
                          </a:ln>
                        </wps:spPr>
                        <wps:txbx>
                          <w:txbxContent>
                            <w:p w14:paraId="20AFD0DB" w14:textId="77777777" w:rsidR="000B4D66" w:rsidRDefault="00000000">
                              <w:pPr>
                                <w:spacing w:after="160" w:line="259" w:lineRule="auto"/>
                                <w:ind w:left="0" w:firstLine="0"/>
                                <w:jc w:val="left"/>
                              </w:pPr>
                              <w:r>
                                <w:rPr>
                                  <w:w w:val="125"/>
                                  <w:sz w:val="10"/>
                                </w:rPr>
                                <w:t>4</w:t>
                              </w:r>
                            </w:p>
                          </w:txbxContent>
                        </wps:txbx>
                        <wps:bodyPr horzOverflow="overflow" vert="horz" lIns="0" tIns="0" rIns="0" bIns="0" rtlCol="0">
                          <a:noAutofit/>
                        </wps:bodyPr>
                      </wps:wsp>
                      <wps:wsp>
                        <wps:cNvPr id="21843" name="Rectangle 21843"/>
                        <wps:cNvSpPr/>
                        <wps:spPr>
                          <a:xfrm>
                            <a:off x="118728" y="843658"/>
                            <a:ext cx="51746" cy="137990"/>
                          </a:xfrm>
                          <a:prstGeom prst="rect">
                            <a:avLst/>
                          </a:prstGeom>
                          <a:ln>
                            <a:noFill/>
                          </a:ln>
                        </wps:spPr>
                        <wps:txbx>
                          <w:txbxContent>
                            <w:p w14:paraId="64FAF467" w14:textId="77777777" w:rsidR="000B4D66" w:rsidRDefault="00000000">
                              <w:pPr>
                                <w:spacing w:after="160" w:line="259" w:lineRule="auto"/>
                                <w:ind w:left="0" w:firstLine="0"/>
                                <w:jc w:val="left"/>
                              </w:pPr>
                              <w:r>
                                <w:rPr>
                                  <w:w w:val="125"/>
                                  <w:sz w:val="10"/>
                                </w:rPr>
                                <w:t>1</w:t>
                              </w:r>
                            </w:p>
                          </w:txbxContent>
                        </wps:txbx>
                        <wps:bodyPr horzOverflow="overflow" vert="horz" lIns="0" tIns="0" rIns="0" bIns="0" rtlCol="0">
                          <a:noAutofit/>
                        </wps:bodyPr>
                      </wps:wsp>
                      <wps:wsp>
                        <wps:cNvPr id="21845" name="Rectangle 21845"/>
                        <wps:cNvSpPr/>
                        <wps:spPr>
                          <a:xfrm>
                            <a:off x="157636" y="843658"/>
                            <a:ext cx="27419" cy="137990"/>
                          </a:xfrm>
                          <a:prstGeom prst="rect">
                            <a:avLst/>
                          </a:prstGeom>
                          <a:ln>
                            <a:noFill/>
                          </a:ln>
                        </wps:spPr>
                        <wps:txbx>
                          <w:txbxContent>
                            <w:p w14:paraId="44E4B1AE" w14:textId="77777777" w:rsidR="000B4D66" w:rsidRDefault="00000000">
                              <w:pPr>
                                <w:spacing w:after="160" w:line="259" w:lineRule="auto"/>
                                <w:ind w:left="0" w:firstLine="0"/>
                                <w:jc w:val="left"/>
                              </w:pPr>
                              <w:r>
                                <w:rPr>
                                  <w:w w:val="93"/>
                                  <w:sz w:val="10"/>
                                </w:rPr>
                                <w:t>/</w:t>
                              </w:r>
                            </w:p>
                          </w:txbxContent>
                        </wps:txbx>
                        <wps:bodyPr horzOverflow="overflow" vert="horz" lIns="0" tIns="0" rIns="0" bIns="0" rtlCol="0">
                          <a:noAutofit/>
                        </wps:bodyPr>
                      </wps:wsp>
                      <wps:wsp>
                        <wps:cNvPr id="21844" name="Rectangle 21844"/>
                        <wps:cNvSpPr/>
                        <wps:spPr>
                          <a:xfrm>
                            <a:off x="178251" y="843658"/>
                            <a:ext cx="51746" cy="137990"/>
                          </a:xfrm>
                          <a:prstGeom prst="rect">
                            <a:avLst/>
                          </a:prstGeom>
                          <a:ln>
                            <a:noFill/>
                          </a:ln>
                        </wps:spPr>
                        <wps:txbx>
                          <w:txbxContent>
                            <w:p w14:paraId="3C2F9B4F" w14:textId="77777777" w:rsidR="000B4D66" w:rsidRDefault="00000000">
                              <w:pPr>
                                <w:spacing w:after="160" w:line="259" w:lineRule="auto"/>
                                <w:ind w:left="0" w:firstLine="0"/>
                                <w:jc w:val="left"/>
                              </w:pPr>
                              <w:r>
                                <w:rPr>
                                  <w:w w:val="125"/>
                                  <w:sz w:val="10"/>
                                </w:rPr>
                                <w:t>2</w:t>
                              </w:r>
                            </w:p>
                          </w:txbxContent>
                        </wps:txbx>
                        <wps:bodyPr horzOverflow="overflow" vert="horz" lIns="0" tIns="0" rIns="0" bIns="0" rtlCol="0">
                          <a:noAutofit/>
                        </wps:bodyPr>
                      </wps:wsp>
                      <wps:wsp>
                        <wps:cNvPr id="21840" name="Rectangle 21840"/>
                        <wps:cNvSpPr/>
                        <wps:spPr>
                          <a:xfrm>
                            <a:off x="118728" y="428031"/>
                            <a:ext cx="51746" cy="137990"/>
                          </a:xfrm>
                          <a:prstGeom prst="rect">
                            <a:avLst/>
                          </a:prstGeom>
                          <a:ln>
                            <a:noFill/>
                          </a:ln>
                        </wps:spPr>
                        <wps:txbx>
                          <w:txbxContent>
                            <w:p w14:paraId="29709E27" w14:textId="77777777" w:rsidR="000B4D66" w:rsidRDefault="00000000">
                              <w:pPr>
                                <w:spacing w:after="160" w:line="259" w:lineRule="auto"/>
                                <w:ind w:left="0" w:firstLine="0"/>
                                <w:jc w:val="left"/>
                              </w:pPr>
                              <w:r>
                                <w:rPr>
                                  <w:w w:val="125"/>
                                  <w:sz w:val="10"/>
                                </w:rPr>
                                <w:t>3</w:t>
                              </w:r>
                            </w:p>
                          </w:txbxContent>
                        </wps:txbx>
                        <wps:bodyPr horzOverflow="overflow" vert="horz" lIns="0" tIns="0" rIns="0" bIns="0" rtlCol="0">
                          <a:noAutofit/>
                        </wps:bodyPr>
                      </wps:wsp>
                      <wps:wsp>
                        <wps:cNvPr id="21841" name="Rectangle 21841"/>
                        <wps:cNvSpPr/>
                        <wps:spPr>
                          <a:xfrm>
                            <a:off x="178251" y="428031"/>
                            <a:ext cx="51746" cy="137990"/>
                          </a:xfrm>
                          <a:prstGeom prst="rect">
                            <a:avLst/>
                          </a:prstGeom>
                          <a:ln>
                            <a:noFill/>
                          </a:ln>
                        </wps:spPr>
                        <wps:txbx>
                          <w:txbxContent>
                            <w:p w14:paraId="42485098" w14:textId="77777777" w:rsidR="000B4D66" w:rsidRDefault="00000000">
                              <w:pPr>
                                <w:spacing w:after="160" w:line="259" w:lineRule="auto"/>
                                <w:ind w:left="0" w:firstLine="0"/>
                                <w:jc w:val="left"/>
                              </w:pPr>
                              <w:r>
                                <w:rPr>
                                  <w:w w:val="125"/>
                                  <w:sz w:val="10"/>
                                </w:rPr>
                                <w:t>4</w:t>
                              </w:r>
                            </w:p>
                          </w:txbxContent>
                        </wps:txbx>
                        <wps:bodyPr horzOverflow="overflow" vert="horz" lIns="0" tIns="0" rIns="0" bIns="0" rtlCol="0">
                          <a:noAutofit/>
                        </wps:bodyPr>
                      </wps:wsp>
                      <wps:wsp>
                        <wps:cNvPr id="21842" name="Rectangle 21842"/>
                        <wps:cNvSpPr/>
                        <wps:spPr>
                          <a:xfrm>
                            <a:off x="157636" y="428031"/>
                            <a:ext cx="27419" cy="137990"/>
                          </a:xfrm>
                          <a:prstGeom prst="rect">
                            <a:avLst/>
                          </a:prstGeom>
                          <a:ln>
                            <a:noFill/>
                          </a:ln>
                        </wps:spPr>
                        <wps:txbx>
                          <w:txbxContent>
                            <w:p w14:paraId="60A04865" w14:textId="77777777" w:rsidR="000B4D66" w:rsidRDefault="00000000">
                              <w:pPr>
                                <w:spacing w:after="160" w:line="259" w:lineRule="auto"/>
                                <w:ind w:left="0" w:firstLine="0"/>
                                <w:jc w:val="left"/>
                              </w:pPr>
                              <w:r>
                                <w:rPr>
                                  <w:w w:val="93"/>
                                  <w:sz w:val="10"/>
                                </w:rPr>
                                <w:t>/</w:t>
                              </w:r>
                            </w:p>
                          </w:txbxContent>
                        </wps:txbx>
                        <wps:bodyPr horzOverflow="overflow" vert="horz" lIns="0" tIns="0" rIns="0" bIns="0" rtlCol="0">
                          <a:noAutofit/>
                        </wps:bodyPr>
                      </wps:wsp>
                      <wps:wsp>
                        <wps:cNvPr id="951" name="Rectangle 951"/>
                        <wps:cNvSpPr/>
                        <wps:spPr>
                          <a:xfrm>
                            <a:off x="178278" y="12404"/>
                            <a:ext cx="51746" cy="137989"/>
                          </a:xfrm>
                          <a:prstGeom prst="rect">
                            <a:avLst/>
                          </a:prstGeom>
                          <a:ln>
                            <a:noFill/>
                          </a:ln>
                        </wps:spPr>
                        <wps:txbx>
                          <w:txbxContent>
                            <w:p w14:paraId="065E0AF6" w14:textId="77777777" w:rsidR="000B4D66" w:rsidRDefault="00000000">
                              <w:pPr>
                                <w:spacing w:after="160" w:line="259" w:lineRule="auto"/>
                                <w:ind w:left="0" w:firstLine="0"/>
                                <w:jc w:val="left"/>
                              </w:pPr>
                              <w:r>
                                <w:rPr>
                                  <w:w w:val="125"/>
                                  <w:sz w:val="10"/>
                                </w:rPr>
                                <w:t>1</w:t>
                              </w:r>
                            </w:p>
                          </w:txbxContent>
                        </wps:txbx>
                        <wps:bodyPr horzOverflow="overflow" vert="horz" lIns="0" tIns="0" rIns="0" bIns="0" rtlCol="0">
                          <a:noAutofit/>
                        </wps:bodyPr>
                      </wps:wsp>
                      <wps:wsp>
                        <wps:cNvPr id="952" name="Shape 952"/>
                        <wps:cNvSpPr/>
                        <wps:spPr>
                          <a:xfrm>
                            <a:off x="238592" y="0"/>
                            <a:ext cx="0" cy="1750096"/>
                          </a:xfrm>
                          <a:custGeom>
                            <a:avLst/>
                            <a:gdLst/>
                            <a:ahLst/>
                            <a:cxnLst/>
                            <a:rect l="0" t="0" r="0" b="0"/>
                            <a:pathLst>
                              <a:path h="1750096">
                                <a:moveTo>
                                  <a:pt x="0" y="1750096"/>
                                </a:moveTo>
                                <a:lnTo>
                                  <a:pt x="0" y="0"/>
                                </a:lnTo>
                              </a:path>
                            </a:pathLst>
                          </a:custGeom>
                          <a:ln w="6117" cap="rnd">
                            <a:round/>
                          </a:ln>
                        </wps:spPr>
                        <wps:style>
                          <a:lnRef idx="1">
                            <a:srgbClr val="000000"/>
                          </a:lnRef>
                          <a:fillRef idx="0">
                            <a:srgbClr val="000000">
                              <a:alpha val="0"/>
                            </a:srgbClr>
                          </a:fillRef>
                          <a:effectRef idx="0">
                            <a:scrgbClr r="0" g="0" b="0"/>
                          </a:effectRef>
                          <a:fontRef idx="none"/>
                        </wps:style>
                        <wps:bodyPr/>
                      </wps:wsp>
                      <wps:wsp>
                        <wps:cNvPr id="953" name="Shape 953"/>
                        <wps:cNvSpPr/>
                        <wps:spPr>
                          <a:xfrm>
                            <a:off x="226358" y="0"/>
                            <a:ext cx="24470" cy="24470"/>
                          </a:xfrm>
                          <a:custGeom>
                            <a:avLst/>
                            <a:gdLst/>
                            <a:ahLst/>
                            <a:cxnLst/>
                            <a:rect l="0" t="0" r="0" b="0"/>
                            <a:pathLst>
                              <a:path w="24470" h="24470">
                                <a:moveTo>
                                  <a:pt x="12235" y="0"/>
                                </a:moveTo>
                                <a:lnTo>
                                  <a:pt x="24470" y="24470"/>
                                </a:lnTo>
                                <a:lnTo>
                                  <a:pt x="0" y="24470"/>
                                </a:lnTo>
                                <a:lnTo>
                                  <a:pt x="12235" y="0"/>
                                </a:lnTo>
                                <a:close/>
                              </a:path>
                            </a:pathLst>
                          </a:custGeom>
                          <a:ln w="6117" cap="rnd">
                            <a:round/>
                          </a:ln>
                        </wps:spPr>
                        <wps:style>
                          <a:lnRef idx="1">
                            <a:srgbClr val="000000"/>
                          </a:lnRef>
                          <a:fillRef idx="1">
                            <a:srgbClr val="000000"/>
                          </a:fillRef>
                          <a:effectRef idx="0">
                            <a:scrgbClr r="0" g="0" b="0"/>
                          </a:effectRef>
                          <a:fontRef idx="none"/>
                        </wps:style>
                        <wps:bodyPr/>
                      </wps:wsp>
                      <wps:wsp>
                        <wps:cNvPr id="954" name="Rectangle 954"/>
                        <wps:cNvSpPr/>
                        <wps:spPr>
                          <a:xfrm rot="-5399999">
                            <a:off x="-178915" y="771796"/>
                            <a:ext cx="495822" cy="137990"/>
                          </a:xfrm>
                          <a:prstGeom prst="rect">
                            <a:avLst/>
                          </a:prstGeom>
                          <a:ln>
                            <a:noFill/>
                          </a:ln>
                        </wps:spPr>
                        <wps:txbx>
                          <w:txbxContent>
                            <w:p w14:paraId="3BFCD9D4" w14:textId="77777777" w:rsidR="000B4D66" w:rsidRDefault="00000000">
                              <w:pPr>
                                <w:spacing w:after="160" w:line="259" w:lineRule="auto"/>
                                <w:ind w:left="0" w:firstLine="0"/>
                                <w:jc w:val="left"/>
                              </w:pPr>
                              <w:r>
                                <w:rPr>
                                  <w:sz w:val="10"/>
                                </w:rPr>
                                <w:t>DNA</w:t>
                              </w:r>
                              <w:r>
                                <w:rPr>
                                  <w:spacing w:val="-185"/>
                                  <w:sz w:val="10"/>
                                </w:rPr>
                                <w:t xml:space="preserve"> </w:t>
                              </w:r>
                              <w:r>
                                <w:rPr>
                                  <w:sz w:val="10"/>
                                </w:rPr>
                                <w:t>Quality</w:t>
                              </w:r>
                            </w:p>
                          </w:txbxContent>
                        </wps:txbx>
                        <wps:bodyPr horzOverflow="overflow" vert="horz" lIns="0" tIns="0" rIns="0" bIns="0" rtlCol="0">
                          <a:noAutofit/>
                        </wps:bodyPr>
                      </wps:wsp>
                      <wps:wsp>
                        <wps:cNvPr id="955" name="Shape 955"/>
                        <wps:cNvSpPr/>
                        <wps:spPr>
                          <a:xfrm>
                            <a:off x="3039339" y="803285"/>
                            <a:ext cx="582210" cy="197862"/>
                          </a:xfrm>
                          <a:custGeom>
                            <a:avLst/>
                            <a:gdLst/>
                            <a:ahLst/>
                            <a:cxnLst/>
                            <a:rect l="0" t="0" r="0" b="0"/>
                            <a:pathLst>
                              <a:path w="582210" h="197862">
                                <a:moveTo>
                                  <a:pt x="12235" y="0"/>
                                </a:moveTo>
                                <a:lnTo>
                                  <a:pt x="569975" y="0"/>
                                </a:lnTo>
                                <a:cubicBezTo>
                                  <a:pt x="578132" y="0"/>
                                  <a:pt x="582210" y="4078"/>
                                  <a:pt x="582210" y="12235"/>
                                </a:cubicBezTo>
                                <a:lnTo>
                                  <a:pt x="582210" y="185627"/>
                                </a:lnTo>
                                <a:cubicBezTo>
                                  <a:pt x="582210" y="193783"/>
                                  <a:pt x="578132" y="197862"/>
                                  <a:pt x="569975" y="197862"/>
                                </a:cubicBezTo>
                                <a:lnTo>
                                  <a:pt x="12235" y="197862"/>
                                </a:lnTo>
                                <a:cubicBezTo>
                                  <a:pt x="4078" y="197862"/>
                                  <a:pt x="0" y="193783"/>
                                  <a:pt x="0" y="185627"/>
                                </a:cubicBezTo>
                                <a:lnTo>
                                  <a:pt x="0" y="12235"/>
                                </a:lnTo>
                                <a:cubicBezTo>
                                  <a:pt x="0" y="4078"/>
                                  <a:pt x="4078" y="0"/>
                                  <a:pt x="12235" y="0"/>
                                </a:cubicBezTo>
                                <a:close/>
                              </a:path>
                            </a:pathLst>
                          </a:custGeom>
                          <a:ln w="6117" cap="flat">
                            <a:miter lim="127000"/>
                          </a:ln>
                        </wps:spPr>
                        <wps:style>
                          <a:lnRef idx="1">
                            <a:srgbClr val="CCCCCC">
                              <a:alpha val="80000"/>
                            </a:srgbClr>
                          </a:lnRef>
                          <a:fillRef idx="1">
                            <a:srgbClr val="FFFFFF">
                              <a:alpha val="80000"/>
                            </a:srgbClr>
                          </a:fillRef>
                          <a:effectRef idx="0">
                            <a:scrgbClr r="0" g="0" b="0"/>
                          </a:effectRef>
                          <a:fontRef idx="none"/>
                        </wps:style>
                        <wps:bodyPr/>
                      </wps:wsp>
                      <wps:wsp>
                        <wps:cNvPr id="956" name="Shape 956"/>
                        <wps:cNvSpPr/>
                        <wps:spPr>
                          <a:xfrm>
                            <a:off x="3063809" y="852798"/>
                            <a:ext cx="122349" cy="0"/>
                          </a:xfrm>
                          <a:custGeom>
                            <a:avLst/>
                            <a:gdLst/>
                            <a:ahLst/>
                            <a:cxnLst/>
                            <a:rect l="0" t="0" r="0" b="0"/>
                            <a:pathLst>
                              <a:path w="122349">
                                <a:moveTo>
                                  <a:pt x="0" y="0"/>
                                </a:moveTo>
                                <a:lnTo>
                                  <a:pt x="122349" y="0"/>
                                </a:lnTo>
                              </a:path>
                            </a:pathLst>
                          </a:custGeom>
                          <a:ln w="9176" cap="sq">
                            <a:round/>
                          </a:ln>
                        </wps:spPr>
                        <wps:style>
                          <a:lnRef idx="1">
                            <a:srgbClr val="008000"/>
                          </a:lnRef>
                          <a:fillRef idx="0">
                            <a:srgbClr val="000000">
                              <a:alpha val="0"/>
                            </a:srgbClr>
                          </a:fillRef>
                          <a:effectRef idx="0">
                            <a:scrgbClr r="0" g="0" b="0"/>
                          </a:effectRef>
                          <a:fontRef idx="none"/>
                        </wps:style>
                        <wps:bodyPr/>
                      </wps:wsp>
                      <wps:wsp>
                        <wps:cNvPr id="957" name="Rectangle 957"/>
                        <wps:cNvSpPr/>
                        <wps:spPr>
                          <a:xfrm>
                            <a:off x="3235098" y="798781"/>
                            <a:ext cx="481258" cy="137990"/>
                          </a:xfrm>
                          <a:prstGeom prst="rect">
                            <a:avLst/>
                          </a:prstGeom>
                          <a:ln>
                            <a:noFill/>
                          </a:ln>
                        </wps:spPr>
                        <wps:txbx>
                          <w:txbxContent>
                            <w:p w14:paraId="47F3FA53" w14:textId="77777777" w:rsidR="000B4D66" w:rsidRDefault="00000000">
                              <w:pPr>
                                <w:spacing w:after="160" w:line="259" w:lineRule="auto"/>
                                <w:ind w:left="0" w:firstLine="0"/>
                                <w:jc w:val="left"/>
                              </w:pPr>
                              <w:r>
                                <w:rPr>
                                  <w:w w:val="125"/>
                                  <w:sz w:val="10"/>
                                </w:rPr>
                                <w:t>Healthy</w:t>
                              </w:r>
                              <w:r>
                                <w:rPr>
                                  <w:spacing w:val="9"/>
                                  <w:w w:val="125"/>
                                  <w:sz w:val="10"/>
                                </w:rPr>
                                <w:t xml:space="preserve"> </w:t>
                              </w:r>
                              <w:r>
                                <w:rPr>
                                  <w:w w:val="125"/>
                                  <w:sz w:val="10"/>
                                </w:rPr>
                                <w:t>cell</w:t>
                              </w:r>
                            </w:p>
                          </w:txbxContent>
                        </wps:txbx>
                        <wps:bodyPr horzOverflow="overflow" vert="horz" lIns="0" tIns="0" rIns="0" bIns="0" rtlCol="0">
                          <a:noAutofit/>
                        </wps:bodyPr>
                      </wps:wsp>
                      <wps:wsp>
                        <wps:cNvPr id="958" name="Shape 958"/>
                        <wps:cNvSpPr/>
                        <wps:spPr>
                          <a:xfrm>
                            <a:off x="3063809" y="942553"/>
                            <a:ext cx="122349" cy="0"/>
                          </a:xfrm>
                          <a:custGeom>
                            <a:avLst/>
                            <a:gdLst/>
                            <a:ahLst/>
                            <a:cxnLst/>
                            <a:rect l="0" t="0" r="0" b="0"/>
                            <a:pathLst>
                              <a:path w="122349">
                                <a:moveTo>
                                  <a:pt x="0" y="0"/>
                                </a:moveTo>
                                <a:lnTo>
                                  <a:pt x="122349" y="0"/>
                                </a:lnTo>
                              </a:path>
                            </a:pathLst>
                          </a:custGeom>
                          <a:ln w="9176" cap="sq">
                            <a:round/>
                          </a:ln>
                        </wps:spPr>
                        <wps:style>
                          <a:lnRef idx="1">
                            <a:srgbClr val="FF0000"/>
                          </a:lnRef>
                          <a:fillRef idx="0">
                            <a:srgbClr val="000000">
                              <a:alpha val="0"/>
                            </a:srgbClr>
                          </a:fillRef>
                          <a:effectRef idx="0">
                            <a:scrgbClr r="0" g="0" b="0"/>
                          </a:effectRef>
                          <a:fontRef idx="none"/>
                        </wps:style>
                        <wps:bodyPr/>
                      </wps:wsp>
                      <wps:wsp>
                        <wps:cNvPr id="959" name="Rectangle 959"/>
                        <wps:cNvSpPr/>
                        <wps:spPr>
                          <a:xfrm>
                            <a:off x="3235098" y="888536"/>
                            <a:ext cx="417342" cy="137990"/>
                          </a:xfrm>
                          <a:prstGeom prst="rect">
                            <a:avLst/>
                          </a:prstGeom>
                          <a:ln>
                            <a:noFill/>
                          </a:ln>
                        </wps:spPr>
                        <wps:txbx>
                          <w:txbxContent>
                            <w:p w14:paraId="5711FFB0" w14:textId="77777777" w:rsidR="000B4D66" w:rsidRDefault="00000000">
                              <w:pPr>
                                <w:spacing w:after="160" w:line="259" w:lineRule="auto"/>
                                <w:ind w:left="0" w:firstLine="0"/>
                                <w:jc w:val="left"/>
                              </w:pPr>
                              <w:r>
                                <w:rPr>
                                  <w:w w:val="119"/>
                                  <w:sz w:val="10"/>
                                </w:rPr>
                                <w:t>Tumor</w:t>
                              </w:r>
                              <w:r>
                                <w:rPr>
                                  <w:spacing w:val="9"/>
                                  <w:w w:val="119"/>
                                  <w:sz w:val="10"/>
                                </w:rPr>
                                <w:t xml:space="preserve"> </w:t>
                              </w:r>
                              <w:r>
                                <w:rPr>
                                  <w:w w:val="119"/>
                                  <w:sz w:val="10"/>
                                </w:rPr>
                                <w:t>cell</w:t>
                              </w:r>
                            </w:p>
                          </w:txbxContent>
                        </wps:txbx>
                        <wps:bodyPr horzOverflow="overflow" vert="horz" lIns="0" tIns="0" rIns="0" bIns="0" rtlCol="0">
                          <a:noAutofit/>
                        </wps:bodyPr>
                      </wps:wsp>
                    </wpg:wgp>
                  </a:graphicData>
                </a:graphic>
              </wp:inline>
            </w:drawing>
          </mc:Choice>
          <mc:Fallback>
            <w:pict>
              <v:group w14:anchorId="032DF996" id="Group 22931" o:spid="_x0000_s1195" style="width:291.85pt;height:150.2pt;mso-position-horizontal-relative:char;mso-position-vertical-relative:line" coordsize="37064,19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">
                <v:shape id="Shape 922" o:spid="_x0000_s1196" style="position:absolute;left:4011;top:543;width:0;height:16957;visibility:visible;mso-wrap-style:square;v-text-anchor:top" coordsize="0,1695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" path="m,1695761l,e" filled="f" strokeweight=".25489mm">
                  <v:stroke opacity="32639f"/>
                  <v:path arrowok="t" textboxrect="0,0,0,1695761"/>
                </v:shape>
                <v:shape id="Shape 923" o:spid="_x0000_s1197" style="position:absolute;left:10513;top:543;width:0;height:16957;visibility:visible;mso-wrap-style:square;v-text-anchor:top" coordsize="0,1695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" path="m,1695761l,e" filled="f" strokeweight=".25489mm">
                  <v:stroke opacity="32639f"/>
                  <v:path arrowok="t" textboxrect="0,0,0,1695761"/>
                </v:shape>
                <v:shape id="Shape 924" o:spid="_x0000_s1198" style="position:absolute;left:17015;top:543;width:0;height:16957;visibility:visible;mso-wrap-style:square;v-text-anchor:top" coordsize="0,1695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" path="m,1695761l,e" filled="f" strokeweight=".25489mm">
                  <v:stroke opacity="32639f"/>
                  <v:path arrowok="t" textboxrect="0,0,0,1695761"/>
                </v:shape>
                <v:shape id="Shape 925" o:spid="_x0000_s1199" style="position:absolute;left:23517;top:543;width:0;height:16957;visibility:visible;mso-wrap-style:square;v-text-anchor:top" coordsize="0,1695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" path="m,1695761l,e" filled="f" strokeweight=".25489mm">
                  <v:stroke opacity="32639f"/>
                  <v:path arrowok="t" textboxrect="0,0,0,1695761"/>
                </v:shape>
                <v:shape id="Shape 926" o:spid="_x0000_s1200" style="position:absolute;left:30019;top:543;width:0;height:16957;visibility:visible;mso-wrap-style:square;v-text-anchor:top" coordsize="0,1695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" path="m,1695761l,e" filled="f" strokeweight=".25489mm">
                  <v:stroke opacity="32639f"/>
                  <v:path arrowok="t" textboxrect="0,0,0,1695761"/>
                </v:shape>
                <v:shape id="Shape 927" o:spid="_x0000_s1201" style="position:absolute;left:2385;top:657;width:32510;height:3851;visibility:visible;mso-wrap-style:square;v-text-anchor:top" coordsize="3250995,385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" path="m,7023l16337,6327r16336,46l49010,2810r16337,465l81683,6451,98020,r16337,2994l147030,5423r16337,331408l179703,326323r16337,-22158l212377,285791r16336,-6451l245050,265126r16337,-23900l277723,236055r16337,-12684l310397,221307r16336,-16715l343070,195093r16337,-1862l375743,180642r16337,-10796l408416,160373r16337,-5364l441090,153602r16337,-15411l473763,135860r16337,-13705l506436,117683r16337,1689l539110,99328r16336,3845l571783,97002r16337,5381l604456,96176r16337,-7041l637130,80082r16336,-1699l669803,66911r16337,10639l702476,64637r16337,-6926l735150,69732r16336,1535l767823,56753r16337,2477l800496,51604r16337,318250l833170,361840r16336,-16099l865843,322949r16337,-10461l898516,296715r16337,-8187l931190,267479r16336,-6024l963863,234977r16336,-6749l996536,216895r16337,-4297l1029209,200291r16337,-10861l1061883,177203r16336,4335l1094556,160003r16337,-5487l1127230,151963r16336,-10719l1159903,133141r16336,-1084l1192576,125503r16337,-278l1225249,114842r16337,-16402l1257923,107516r16336,-11417l1290596,95960r16336,-9754l1323269,77921r16337,2027l1355943,79024r16336,-12165l1388616,71006r16337,-9213l1421289,71174r16337,-11025l1453962,52415r16337,326427l1486636,361376r16336,-27925l1519309,328146r16337,-15589l1551983,298328r16336,-9012l1584656,276135r16336,-17151l1617329,246954r16337,-10441l1650002,216885r16337,-9162l1682675,202572r16337,-9819l1715349,175190r16337,548l1748022,160931r16337,-859l1780696,151877r32673,-18086l1862379,114357r16336,-4892l1895052,111260r16337,-11363l1927726,96096r16336,-1632l1960399,90222r16336,-768l1993072,80246r16337,811l2025746,74573r16336,143l2058419,62481r16336,5722l2091092,62090r16337,-3515l2123766,379163r16336,-37241l2156439,335703r16336,-7843l2189112,305145r16337,-19508l2221785,279433r16337,-7828l2270795,243780r16337,-19181l2303469,216151r16337,-3083l2336142,199599r16337,-7740l2368815,179178r16337,-8292l2401489,161036r16336,1993l2434162,151980r16336,-2192l2466835,129357r16337,8962l2499509,120407r16336,-770l2532182,111371r16337,2995l2564855,99427r16337,593l2597528,98331r16337,-14721l2630202,79013r32673,-2758l2679212,71233r16337,1356l2711885,55112r16337,13737l2744559,51173r16336,9957l2777232,385189r16336,-34415l2809905,342453r16336,-25934l2842578,311259r32674,-33442l2891589,260338r16336,-6926l2940598,228202r16337,-11136l2973272,206793r16336,-6094l3005945,182754r16336,-9668l3038618,166681r16337,-11388l3071292,165361r16337,-22112l3103965,146584r16337,-2253l3136638,124731r16337,4135l3169312,117745r16336,-14404l3201984,110608r16337,-11004l3234658,104736r16337,-8840l3250995,95896e" filled="f" strokecolor="green" strokeweight=".25489mm">
                  <v:stroke endcap="square"/>
                  <v:path arrowok="t" textboxrect="0,0,3250995,385189"/>
                </v:shape>
                <v:shape id="Shape 928" o:spid="_x0000_s1202" style="position:absolute;left:2385;top:838;width:32510;height:16413;visibility:visible;mso-wrap-style:square;v-text-anchor:top" coordsize="3250995,164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" path="m,484l16337,10936,32673,7700,49010,,65347,4906,81683,2422r16337,8632l114357,5263r16336,5453l147030,332573r16337,2128l179703,341751r16337,-15151l212377,333424r16336,-1154l245050,327930r16337,10328l277723,337356r16337,-13652l310397,335244r16336,9534l343070,332284r16337,10944l375743,333474r16337,2853l408416,333176r16337,2212l441090,342434r16337,-11006l473763,342686r16337,-12601l506436,327440r16337,695l539110,334446r16336,3216l571783,339099r16337,2925l604456,333736r16337,6144l637130,337028r16336,-8968l669803,341572r16337,-3993l718813,335334r16337,9408l751486,334902r16337,5344l784160,333939r16336,335081l816833,661961r16337,12358l849506,678063r16337,-7076l882180,659175r16336,8724l914853,670247r16337,-282l947526,667860r16337,150l980199,669935r16337,-11502l1012873,669330r16336,4238l1045546,662431r16337,8976l1094556,666417r16337,3864l1127230,670998r16336,-9681l1159903,666698r16336,387l1192576,676826r16337,-10779l1225249,674298r16337,-4781l1257923,671972r16336,-4418l1306932,667522r16337,3865l1355943,668570r16336,-6544l1388616,667467r16337,-6967l1421289,675543r16337,-13812l1453962,999196r32674,3396l1502972,1009396r16337,-15560l1535646,997771r16337,-335l1568319,1009740r16337,-597l1600992,996728r16337,8618l1633666,1002300r16336,-10461l1682675,996789r16337,3493l1715349,1008726r16337,-6336l1748022,1005670r16337,-5534l1780696,995359r16336,3907l1813369,998383r16337,4878l1846042,1002604r16337,-6162l1878715,1013379r16337,-12479l1911389,995385r16337,-1375l1944062,1005364r16337,969l1976735,1008661r16337,-3024l2009409,999053r16337,1796l2042082,998114r16337,3971l2074755,997546r16337,7009l2107429,1340272r16337,-4843l2140102,1329403r16337,10602l2172775,1330615r16337,-912l2205449,1330394r16336,-1015l2238122,1337648r16337,-1515l2270795,1336619r16337,-9237l2303469,1334570r16337,2243l2336142,1327493r16337,9790l2368815,1332725r16337,3671l2401489,1338377r16336,-1702l2434162,1339160r16336,-16328l2466835,1332321r16337,4233l2515845,1331817r16337,8980l2548519,1336975r16336,7204l2581192,1327048r16336,977l2613865,1335917r16337,2596l2646538,1338332r16337,-12433l2679212,1322150r16337,15320l2711885,1338286r16337,-10619l2744559,1319429r16336,321843l3250995,1641272r,e" filled="f" strokecolor="red" strokeweight=".25489mm">
                  <v:stroke endcap="square"/>
                  <v:path arrowok="t" textboxrect="0,0,3250995,1641272"/>
                </v:shape>
                <v:shape id="Shape 929" o:spid="_x0000_s1203" style="position:absolute;left:4011;top:17120;width:0;height:214;visibility:visible;mso-wrap-style:square;v-text-anchor:top" coordsize="0,21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" path="m,21411l,e" filled="f" strokeweight=".1359mm">
                  <v:path arrowok="t" textboxrect="0,0,0,21411"/>
                </v:shape>
                <v:shape id="Shape 930" o:spid="_x0000_s1204" style="position:absolute;left:10513;top:17120;width:0;height:214;visibility:visible;mso-wrap-style:square;v-text-anchor:top" coordsize="0,21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" path="m,21411l,e" filled="f" strokeweight=".1359mm">
                  <v:path arrowok="t" textboxrect="0,0,0,21411"/>
                </v:shape>
                <v:shape id="Shape 931" o:spid="_x0000_s1205" style="position:absolute;left:17015;top:17120;width:0;height:214;visibility:visible;mso-wrap-style:square;v-text-anchor:top" coordsize="0,21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" path="m,21411l,e" filled="f" strokeweight=".1359mm">
                  <v:path arrowok="t" textboxrect="0,0,0,21411"/>
                </v:shape>
                <v:shape id="Shape 932" o:spid="_x0000_s1206" style="position:absolute;left:23517;top:17120;width:0;height:214;visibility:visible;mso-wrap-style:square;v-text-anchor:top" coordsize="0,21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" path="m,21411l,e" filled="f" strokeweight=".1359mm">
                  <v:path arrowok="t" textboxrect="0,0,0,21411"/>
                </v:shape>
                <v:shape id="Shape 933" o:spid="_x0000_s1207" style="position:absolute;left:30019;top:17120;width:0;height:214;visibility:visible;mso-wrap-style:square;v-text-anchor:top" coordsize="0,21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" path="m,21411l,e" filled="f" strokeweight=".1359mm">
                  <v:path arrowok="t" textboxrect="0,0,0,21411"/>
                </v:shape>
                <v:rect id="Rectangle 934" o:spid="_x0000_s1208" style="position:absolute;left:2551;top:17259;width:3881;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" filled="f" stroked="f">
                  <v:textbox inset="0,0,0,0">
                    <w:txbxContent>
                      <w:p w14:paraId="1185833B" w14:textId="77777777" w:rsidR="000B4D66" w:rsidRDefault="00000000">
                        <w:pPr>
                          <w:spacing w:after="160" w:line="259" w:lineRule="auto"/>
                          <w:ind w:left="0" w:firstLine="0"/>
                          <w:jc w:val="left"/>
                        </w:pPr>
                        <w:r>
                          <w:rPr>
                            <w:w w:val="127"/>
                            <w:sz w:val="10"/>
                          </w:rPr>
                          <w:t>Session</w:t>
                        </w:r>
                        <w:r>
                          <w:rPr>
                            <w:spacing w:val="9"/>
                            <w:w w:val="127"/>
                            <w:sz w:val="10"/>
                          </w:rPr>
                          <w:t xml:space="preserve"> </w:t>
                        </w:r>
                        <w:r>
                          <w:rPr>
                            <w:w w:val="127"/>
                            <w:sz w:val="10"/>
                          </w:rPr>
                          <w:t>1</w:t>
                        </w:r>
                      </w:p>
                    </w:txbxContent>
                  </v:textbox>
                </v:rect>
                <v:rect id="Rectangle 935" o:spid="_x0000_s1209" style="position:absolute;left:9053;top:17259;width:3881;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" filled="f" stroked="f">
                  <v:textbox inset="0,0,0,0">
                    <w:txbxContent>
                      <w:p w14:paraId="389BD031" w14:textId="77777777" w:rsidR="000B4D66" w:rsidRDefault="00000000">
                        <w:pPr>
                          <w:spacing w:after="160" w:line="259" w:lineRule="auto"/>
                          <w:ind w:left="0" w:firstLine="0"/>
                          <w:jc w:val="left"/>
                        </w:pPr>
                        <w:r>
                          <w:rPr>
                            <w:w w:val="127"/>
                            <w:sz w:val="10"/>
                          </w:rPr>
                          <w:t>Session</w:t>
                        </w:r>
                        <w:r>
                          <w:rPr>
                            <w:spacing w:val="9"/>
                            <w:w w:val="127"/>
                            <w:sz w:val="10"/>
                          </w:rPr>
                          <w:t xml:space="preserve"> </w:t>
                        </w:r>
                        <w:r>
                          <w:rPr>
                            <w:w w:val="127"/>
                            <w:sz w:val="10"/>
                          </w:rPr>
                          <w:t>2</w:t>
                        </w:r>
                      </w:p>
                    </w:txbxContent>
                  </v:textbox>
                </v:rect>
                <v:rect id="Rectangle 936" o:spid="_x0000_s1210" style="position:absolute;left:15555;top:17259;width:3881;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EIrxQAAANwAAAAPAAAAZHJzL2Rvd25yZXYueG1sRI9Pi8Iw&#10;FMTvwn6H8Ba8aaqC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DX7EIrxQAAANwAAAAP&#10;AAAAAAAAAAAAAAAAAAcCAABkcnMvZG93bnJldi54bWxQSwUGAAAAAAMAAwC3AAAA+QIAAAAA&#10;" filled="f" stroked="f">
                  <v:textbox inset="0,0,0,0">
                    <w:txbxContent>
                      <w:p w14:paraId="1AAA8DA2" w14:textId="77777777" w:rsidR="000B4D66" w:rsidRDefault="00000000">
                        <w:pPr>
                          <w:spacing w:after="160" w:line="259" w:lineRule="auto"/>
                          <w:ind w:left="0" w:firstLine="0"/>
                          <w:jc w:val="left"/>
                        </w:pPr>
                        <w:r>
                          <w:rPr>
                            <w:w w:val="127"/>
                            <w:sz w:val="10"/>
                          </w:rPr>
                          <w:t>Session</w:t>
                        </w:r>
                        <w:r>
                          <w:rPr>
                            <w:spacing w:val="9"/>
                            <w:w w:val="127"/>
                            <w:sz w:val="10"/>
                          </w:rPr>
                          <w:t xml:space="preserve"> </w:t>
                        </w:r>
                        <w:r>
                          <w:rPr>
                            <w:w w:val="127"/>
                            <w:sz w:val="10"/>
                          </w:rPr>
                          <w:t>3</w:t>
                        </w:r>
                      </w:p>
                    </w:txbxContent>
                  </v:textbox>
                </v:rect>
                <v:rect id="Rectangle 937" o:spid="_x0000_s1211" style="position:absolute;left:22057;top:17259;width:3881;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OewxQAAANwAAAAPAAAAZHJzL2Rvd25yZXYueG1sRI9Pa8JA&#10;FMTvhX6H5RW81Y0Vqo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C4oOewxQAAANwAAAAP&#10;AAAAAAAAAAAAAAAAAAcCAABkcnMvZG93bnJldi54bWxQSwUGAAAAAAMAAwC3AAAA+QIAAAAA&#10;" filled="f" stroked="f">
                  <v:textbox inset="0,0,0,0">
                    <w:txbxContent>
                      <w:p w14:paraId="042F91F7" w14:textId="77777777" w:rsidR="000B4D66" w:rsidRDefault="00000000">
                        <w:pPr>
                          <w:spacing w:after="160" w:line="259" w:lineRule="auto"/>
                          <w:ind w:left="0" w:firstLine="0"/>
                          <w:jc w:val="left"/>
                        </w:pPr>
                        <w:r>
                          <w:rPr>
                            <w:w w:val="127"/>
                            <w:sz w:val="10"/>
                          </w:rPr>
                          <w:t>Session</w:t>
                        </w:r>
                        <w:r>
                          <w:rPr>
                            <w:spacing w:val="9"/>
                            <w:w w:val="127"/>
                            <w:sz w:val="10"/>
                          </w:rPr>
                          <w:t xml:space="preserve"> </w:t>
                        </w:r>
                        <w:r>
                          <w:rPr>
                            <w:w w:val="127"/>
                            <w:sz w:val="10"/>
                          </w:rPr>
                          <w:t>4</w:t>
                        </w:r>
                      </w:p>
                    </w:txbxContent>
                  </v:textbox>
                </v:rect>
                <v:rect id="Rectangle 938" o:spid="_x0000_s1212" style="position:absolute;left:28559;top:17259;width:3881;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" filled="f" stroked="f">
                  <v:textbox inset="0,0,0,0">
                    <w:txbxContent>
                      <w:p w14:paraId="720AAA10" w14:textId="77777777" w:rsidR="000B4D66" w:rsidRDefault="00000000">
                        <w:pPr>
                          <w:spacing w:after="160" w:line="259" w:lineRule="auto"/>
                          <w:ind w:left="0" w:firstLine="0"/>
                          <w:jc w:val="left"/>
                        </w:pPr>
                        <w:r>
                          <w:rPr>
                            <w:w w:val="127"/>
                            <w:sz w:val="10"/>
                          </w:rPr>
                          <w:t>Session</w:t>
                        </w:r>
                        <w:r>
                          <w:rPr>
                            <w:spacing w:val="9"/>
                            <w:w w:val="127"/>
                            <w:sz w:val="10"/>
                          </w:rPr>
                          <w:t xml:space="preserve"> </w:t>
                        </w:r>
                        <w:r>
                          <w:rPr>
                            <w:w w:val="127"/>
                            <w:sz w:val="10"/>
                          </w:rPr>
                          <w:t>5</w:t>
                        </w:r>
                      </w:p>
                    </w:txbxContent>
                  </v:textbox>
                </v:rect>
                <v:shape id="Shape 939" o:spid="_x0000_s1213" style="position:absolute;left:2385;top:17334;width:34679;height:0;visibility:visible;mso-wrap-style:square;v-text-anchor:top" coordsize="3467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" path="m,l3467880,e" filled="f" strokeweight=".16992mm">
                  <v:stroke endcap="round"/>
                  <v:path arrowok="t" textboxrect="0,0,3467880,0"/>
                </v:shape>
                <v:shape id="Shape 940" o:spid="_x0000_s1214" style="position:absolute;left:36820;top:17212;width:244;height:245;visibility:visible;mso-wrap-style:square;v-text-anchor:top" coordsize="24470,2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" path="m,l24470,12235,,24470,,xe" fillcolor="black" strokeweight=".16992mm">
                  <v:stroke endcap="round"/>
                  <v:path arrowok="t" textboxrect="0,0,24470,24470"/>
                </v:shape>
                <v:rect id="Rectangle 941" o:spid="_x0000_s1215" style="position:absolute;left:18702;top:18038;width:1992;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6kixAAAANwAAAAPAAAAZHJzL2Rvd25yZXYueG1sRI9Bi8Iw&#10;FITvgv8hPGFvmrrI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AADqSLEAAAA3AAAAA8A&#10;AAAAAAAAAAAAAAAABwIAAGRycy9kb3ducmV2LnhtbFBLBQYAAAAAAwADALcAAAD4AgAAAAA=&#10;" filled="f" stroked="f">
                  <v:textbox inset="0,0,0,0">
                    <w:txbxContent>
                      <w:p w14:paraId="78043AB3" w14:textId="77777777" w:rsidR="000B4D66" w:rsidRDefault="00000000">
                        <w:pPr>
                          <w:spacing w:after="160" w:line="259" w:lineRule="auto"/>
                          <w:ind w:left="0" w:firstLine="0"/>
                          <w:jc w:val="left"/>
                        </w:pPr>
                        <w:r>
                          <w:rPr>
                            <w:w w:val="123"/>
                            <w:sz w:val="10"/>
                          </w:rPr>
                          <w:t>Time</w:t>
                        </w:r>
                      </w:p>
                    </w:txbxContent>
                  </v:textbox>
                </v:rect>
                <v:shape id="Shape 942" o:spid="_x0000_s1216" style="position:absolute;left:2385;top:17334;width:215;height:0;visibility:visible;mso-wrap-style:square;v-text-anchor:top" coordsize="21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" path="m,l21411,e" filled="f" strokeweight=".1359mm">
                  <v:path arrowok="t" textboxrect="0,0,21411,0"/>
                </v:shape>
                <v:shape id="Shape 943" o:spid="_x0000_s1217" style="position:absolute;left:2385;top:13178;width:215;height:0;visibility:visible;mso-wrap-style:square;v-text-anchor:top" coordsize="21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" path="m,l21411,e" filled="f" strokeweight=".1359mm">
                  <v:path arrowok="t" textboxrect="0,0,21411,0"/>
                </v:shape>
                <v:shape id="Shape 944" o:spid="_x0000_s1218" style="position:absolute;left:2385;top:9022;width:215;height:0;visibility:visible;mso-wrap-style:square;v-text-anchor:top" coordsize="21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" path="m,l21411,e" filled="f" strokeweight=".1359mm">
                  <v:path arrowok="t" textboxrect="0,0,21411,0"/>
                </v:shape>
                <v:shape id="Shape 945" o:spid="_x0000_s1219" style="position:absolute;left:2385;top:4865;width:215;height:0;visibility:visible;mso-wrap-style:square;v-text-anchor:top" coordsize="21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" path="m,l21411,e" filled="f" strokeweight=".1359mm">
                  <v:path arrowok="t" textboxrect="0,0,21411,0"/>
                </v:shape>
                <v:shape id="Shape 946" o:spid="_x0000_s1220" style="position:absolute;left:2385;top:709;width:215;height:0;visibility:visible;mso-wrap-style:square;v-text-anchor:top" coordsize="21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" path="m,l21411,e" filled="f" strokeweight=".1359mm">
                  <v:path arrowok="t" textboxrect="0,0,21411,0"/>
                </v:shape>
                <v:rect id="Rectangle 947" o:spid="_x0000_s1221" style="position:absolute;left:1782;top:16749;width:518;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TNxQAAANwAAAAPAAAAZHJzL2Rvd25yZXYueG1sRI9Pa8JA&#10;FMTvhX6H5RW81Y1Fqo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DgppTNxQAAANwAAAAP&#10;AAAAAAAAAAAAAAAAAAcCAABkcnMvZG93bnJldi54bWxQSwUGAAAAAAMAAwC3AAAA+QIAAAAA&#10;" filled="f" stroked="f">
                  <v:textbox inset="0,0,0,0">
                    <w:txbxContent>
                      <w:p w14:paraId="7E9061CE" w14:textId="77777777" w:rsidR="000B4D66" w:rsidRDefault="00000000">
                        <w:pPr>
                          <w:spacing w:after="160" w:line="259" w:lineRule="auto"/>
                          <w:ind w:left="0" w:firstLine="0"/>
                          <w:jc w:val="left"/>
                        </w:pPr>
                        <w:r>
                          <w:rPr>
                            <w:w w:val="125"/>
                            <w:sz w:val="10"/>
                          </w:rPr>
                          <w:t>0</w:t>
                        </w:r>
                      </w:p>
                    </w:txbxContent>
                  </v:textbox>
                </v:rect>
                <v:rect id="Rectangle 21846" o:spid="_x0000_s1222" style="position:absolute;left:1187;top:12592;width:517;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" filled="f" stroked="f">
                  <v:textbox inset="0,0,0,0">
                    <w:txbxContent>
                      <w:p w14:paraId="52E09F81" w14:textId="77777777" w:rsidR="000B4D66" w:rsidRDefault="00000000">
                        <w:pPr>
                          <w:spacing w:after="160" w:line="259" w:lineRule="auto"/>
                          <w:ind w:left="0" w:firstLine="0"/>
                          <w:jc w:val="left"/>
                        </w:pPr>
                        <w:r>
                          <w:rPr>
                            <w:w w:val="125"/>
                            <w:sz w:val="10"/>
                          </w:rPr>
                          <w:t>1</w:t>
                        </w:r>
                      </w:p>
                    </w:txbxContent>
                  </v:textbox>
                </v:rect>
                <v:rect id="Rectangle 21848" o:spid="_x0000_s1223" style="position:absolute;left:1576;top:12592;width:274;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" filled="f" stroked="f">
                  <v:textbox inset="0,0,0,0">
                    <w:txbxContent>
                      <w:p w14:paraId="445B4459" w14:textId="77777777" w:rsidR="000B4D66" w:rsidRDefault="00000000">
                        <w:pPr>
                          <w:spacing w:after="160" w:line="259" w:lineRule="auto"/>
                          <w:ind w:left="0" w:firstLine="0"/>
                          <w:jc w:val="left"/>
                        </w:pPr>
                        <w:r>
                          <w:rPr>
                            <w:w w:val="93"/>
                            <w:sz w:val="10"/>
                          </w:rPr>
                          <w:t>/</w:t>
                        </w:r>
                      </w:p>
                    </w:txbxContent>
                  </v:textbox>
                </v:rect>
                <v:rect id="Rectangle 21847" o:spid="_x0000_s1224" style="position:absolute;left:1782;top:12592;width:517;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" filled="f" stroked="f">
                  <v:textbox inset="0,0,0,0">
                    <w:txbxContent>
                      <w:p w14:paraId="20AFD0DB" w14:textId="77777777" w:rsidR="000B4D66" w:rsidRDefault="00000000">
                        <w:pPr>
                          <w:spacing w:after="160" w:line="259" w:lineRule="auto"/>
                          <w:ind w:left="0" w:firstLine="0"/>
                          <w:jc w:val="left"/>
                        </w:pPr>
                        <w:r>
                          <w:rPr>
                            <w:w w:val="125"/>
                            <w:sz w:val="10"/>
                          </w:rPr>
                          <w:t>4</w:t>
                        </w:r>
                      </w:p>
                    </w:txbxContent>
                  </v:textbox>
                </v:rect>
                <v:rect id="Rectangle 21843" o:spid="_x0000_s1225" style="position:absolute;left:1187;top:8436;width:517;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" filled="f" stroked="f">
                  <v:textbox inset="0,0,0,0">
                    <w:txbxContent>
                      <w:p w14:paraId="64FAF467" w14:textId="77777777" w:rsidR="000B4D66" w:rsidRDefault="00000000">
                        <w:pPr>
                          <w:spacing w:after="160" w:line="259" w:lineRule="auto"/>
                          <w:ind w:left="0" w:firstLine="0"/>
                          <w:jc w:val="left"/>
                        </w:pPr>
                        <w:r>
                          <w:rPr>
                            <w:w w:val="125"/>
                            <w:sz w:val="10"/>
                          </w:rPr>
                          <w:t>1</w:t>
                        </w:r>
                      </w:p>
                    </w:txbxContent>
                  </v:textbox>
                </v:rect>
                <v:rect id="Rectangle 21845" o:spid="_x0000_s1226" style="position:absolute;left:1576;top:8436;width:274;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" filled="f" stroked="f">
                  <v:textbox inset="0,0,0,0">
                    <w:txbxContent>
                      <w:p w14:paraId="44E4B1AE" w14:textId="77777777" w:rsidR="000B4D66" w:rsidRDefault="00000000">
                        <w:pPr>
                          <w:spacing w:after="160" w:line="259" w:lineRule="auto"/>
                          <w:ind w:left="0" w:firstLine="0"/>
                          <w:jc w:val="left"/>
                        </w:pPr>
                        <w:r>
                          <w:rPr>
                            <w:w w:val="93"/>
                            <w:sz w:val="10"/>
                          </w:rPr>
                          <w:t>/</w:t>
                        </w:r>
                      </w:p>
                    </w:txbxContent>
                  </v:textbox>
                </v:rect>
                <v:rect id="Rectangle 21844" o:spid="_x0000_s1227" style="position:absolute;left:1782;top:8436;width:517;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" filled="f" stroked="f">
                  <v:textbox inset="0,0,0,0">
                    <w:txbxContent>
                      <w:p w14:paraId="3C2F9B4F" w14:textId="77777777" w:rsidR="000B4D66" w:rsidRDefault="00000000">
                        <w:pPr>
                          <w:spacing w:after="160" w:line="259" w:lineRule="auto"/>
                          <w:ind w:left="0" w:firstLine="0"/>
                          <w:jc w:val="left"/>
                        </w:pPr>
                        <w:r>
                          <w:rPr>
                            <w:w w:val="125"/>
                            <w:sz w:val="10"/>
                          </w:rPr>
                          <w:t>2</w:t>
                        </w:r>
                      </w:p>
                    </w:txbxContent>
                  </v:textbox>
                </v:rect>
                <v:rect id="Rectangle 21840" o:spid="_x0000_s1228" style="position:absolute;left:1187;top:4280;width:517;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" filled="f" stroked="f">
                  <v:textbox inset="0,0,0,0">
                    <w:txbxContent>
                      <w:p w14:paraId="29709E27" w14:textId="77777777" w:rsidR="000B4D66" w:rsidRDefault="00000000">
                        <w:pPr>
                          <w:spacing w:after="160" w:line="259" w:lineRule="auto"/>
                          <w:ind w:left="0" w:firstLine="0"/>
                          <w:jc w:val="left"/>
                        </w:pPr>
                        <w:r>
                          <w:rPr>
                            <w:w w:val="125"/>
                            <w:sz w:val="10"/>
                          </w:rPr>
                          <w:t>3</w:t>
                        </w:r>
                      </w:p>
                    </w:txbxContent>
                  </v:textbox>
                </v:rect>
                <v:rect id="Rectangle 21841" o:spid="_x0000_s1229" style="position:absolute;left:1782;top:4280;width:517;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" filled="f" stroked="f">
                  <v:textbox inset="0,0,0,0">
                    <w:txbxContent>
                      <w:p w14:paraId="42485098" w14:textId="77777777" w:rsidR="000B4D66" w:rsidRDefault="00000000">
                        <w:pPr>
                          <w:spacing w:after="160" w:line="259" w:lineRule="auto"/>
                          <w:ind w:left="0" w:firstLine="0"/>
                          <w:jc w:val="left"/>
                        </w:pPr>
                        <w:r>
                          <w:rPr>
                            <w:w w:val="125"/>
                            <w:sz w:val="10"/>
                          </w:rPr>
                          <w:t>4</w:t>
                        </w:r>
                      </w:p>
                    </w:txbxContent>
                  </v:textbox>
                </v:rect>
                <v:rect id="Rectangle 21842" o:spid="_x0000_s1230" style="position:absolute;left:1576;top:4280;width:274;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" filled="f" stroked="f">
                  <v:textbox inset="0,0,0,0">
                    <w:txbxContent>
                      <w:p w14:paraId="60A04865" w14:textId="77777777" w:rsidR="000B4D66" w:rsidRDefault="00000000">
                        <w:pPr>
                          <w:spacing w:after="160" w:line="259" w:lineRule="auto"/>
                          <w:ind w:left="0" w:firstLine="0"/>
                          <w:jc w:val="left"/>
                        </w:pPr>
                        <w:r>
                          <w:rPr>
                            <w:w w:val="93"/>
                            <w:sz w:val="10"/>
                          </w:rPr>
                          <w:t>/</w:t>
                        </w:r>
                      </w:p>
                    </w:txbxContent>
                  </v:textbox>
                </v:rect>
                <v:rect id="Rectangle 951" o:spid="_x0000_s1231" style="position:absolute;left:1782;top:124;width:518;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j//xAAAANwAAAAPAAAAZHJzL2Rvd25yZXYueG1sRI9Bi8Iw&#10;FITvgv8hPGFvmrrg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IXaP//EAAAA3AAAAA8A&#10;AAAAAAAAAAAAAAAABwIAAGRycy9kb3ducmV2LnhtbFBLBQYAAAAAAwADALcAAAD4AgAAAAA=&#10;" filled="f" stroked="f">
                  <v:textbox inset="0,0,0,0">
                    <w:txbxContent>
                      <w:p w14:paraId="065E0AF6" w14:textId="77777777" w:rsidR="000B4D66" w:rsidRDefault="00000000">
                        <w:pPr>
                          <w:spacing w:after="160" w:line="259" w:lineRule="auto"/>
                          <w:ind w:left="0" w:firstLine="0"/>
                          <w:jc w:val="left"/>
                        </w:pPr>
                        <w:r>
                          <w:rPr>
                            <w:w w:val="125"/>
                            <w:sz w:val="10"/>
                          </w:rPr>
                          <w:t>1</w:t>
                        </w:r>
                      </w:p>
                    </w:txbxContent>
                  </v:textbox>
                </v:rect>
                <v:shape id="Shape 952" o:spid="_x0000_s1232" style="position:absolute;left:2385;width:0;height:17500;visibility:visible;mso-wrap-style:square;v-text-anchor:top" coordsize="0,1750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" path="m,1750096l,e" filled="f" strokeweight=".16992mm">
                  <v:stroke endcap="round"/>
                  <v:path arrowok="t" textboxrect="0,0,0,1750096"/>
                </v:shape>
                <v:shape id="Shape 953" o:spid="_x0000_s1233" style="position:absolute;left:2263;width:245;height:244;visibility:visible;mso-wrap-style:square;v-text-anchor:top" coordsize="24470,24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" path="m12235,l24470,24470,,24470,12235,xe" fillcolor="black" strokeweight=".16992mm">
                  <v:stroke endcap="round"/>
                  <v:path arrowok="t" textboxrect="0,0,24470,24470"/>
                </v:shape>
                <v:rect id="Rectangle 954" o:spid="_x0000_s1234" style="position:absolute;left:-1790;top:7718;width:4959;height:1379;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" filled="f" stroked="f">
                  <v:textbox inset="0,0,0,0">
                    <w:txbxContent>
                      <w:p w14:paraId="3BFCD9D4" w14:textId="77777777" w:rsidR="000B4D66" w:rsidRDefault="00000000">
                        <w:pPr>
                          <w:spacing w:after="160" w:line="259" w:lineRule="auto"/>
                          <w:ind w:left="0" w:firstLine="0"/>
                          <w:jc w:val="left"/>
                        </w:pPr>
                        <w:r>
                          <w:rPr>
                            <w:sz w:val="10"/>
                          </w:rPr>
                          <w:t>DNA</w:t>
                        </w:r>
                        <w:r>
                          <w:rPr>
                            <w:spacing w:val="-185"/>
                            <w:sz w:val="10"/>
                          </w:rPr>
                          <w:t xml:space="preserve"> </w:t>
                        </w:r>
                        <w:r>
                          <w:rPr>
                            <w:sz w:val="10"/>
                          </w:rPr>
                          <w:t>Quality</w:t>
                        </w:r>
                      </w:p>
                    </w:txbxContent>
                  </v:textbox>
                </v:rect>
                <v:shape id="Shape 955" o:spid="_x0000_s1235" style="position:absolute;left:30393;top:8032;width:5822;height:1979;visibility:visible;mso-wrap-style:square;v-text-anchor:top" coordsize="582210,197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" path="m12235,l569975,v8157,,12235,4078,12235,12235l582210,185627v,8156,-4078,12235,-12235,12235l12235,197862c4078,197862,,193783,,185627l,12235c,4078,4078,,12235,xe" strokecolor="#ccc" strokeweight=".16992mm">
                  <v:fill opacity="52428f"/>
                  <v:stroke opacity="52428f" miterlimit="83231f" joinstyle="miter"/>
                  <v:path arrowok="t" textboxrect="0,0,582210,197862"/>
                </v:shape>
                <v:shape id="Shape 956" o:spid="_x0000_s1236" style="position:absolute;left:30638;top:8527;width:1223;height:0;visibility:visible;mso-wrap-style:square;v-text-anchor:top" coordsize="1223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" path="m,l122349,e" filled="f" strokecolor="green" strokeweight=".25489mm">
                  <v:stroke endcap="square"/>
                  <v:path arrowok="t" textboxrect="0,0,122349,0"/>
                </v:shape>
                <v:rect id="Rectangle 957" o:spid="_x0000_s1237" style="position:absolute;left:32350;top:7987;width:4813;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wIQxQAAANwAAAAPAAAAZHJzL2Rvd25yZXYueG1sRI9Pa8JA&#10;FMTvhX6H5RW81Y0Fq4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BlfwIQxQAAANwAAAAP&#10;AAAAAAAAAAAAAAAAAAcCAABkcnMvZG93bnJldi54bWxQSwUGAAAAAAMAAwC3AAAA+QIAAAAA&#10;" filled="f" stroked="f">
                  <v:textbox inset="0,0,0,0">
                    <w:txbxContent>
                      <w:p w14:paraId="47F3FA53" w14:textId="77777777" w:rsidR="000B4D66" w:rsidRDefault="00000000">
                        <w:pPr>
                          <w:spacing w:after="160" w:line="259" w:lineRule="auto"/>
                          <w:ind w:left="0" w:firstLine="0"/>
                          <w:jc w:val="left"/>
                        </w:pPr>
                        <w:r>
                          <w:rPr>
                            <w:w w:val="125"/>
                            <w:sz w:val="10"/>
                          </w:rPr>
                          <w:t>Healthy</w:t>
                        </w:r>
                        <w:r>
                          <w:rPr>
                            <w:spacing w:val="9"/>
                            <w:w w:val="125"/>
                            <w:sz w:val="10"/>
                          </w:rPr>
                          <w:t xml:space="preserve"> </w:t>
                        </w:r>
                        <w:r>
                          <w:rPr>
                            <w:w w:val="125"/>
                            <w:sz w:val="10"/>
                          </w:rPr>
                          <w:t>cell</w:t>
                        </w:r>
                      </w:p>
                    </w:txbxContent>
                  </v:textbox>
                </v:rect>
                <v:shape id="Shape 958" o:spid="_x0000_s1238" style="position:absolute;left:30638;top:9425;width:1223;height:0;visibility:visible;mso-wrap-style:square;v-text-anchor:top" coordsize="1223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" path="m,l122349,e" filled="f" strokecolor="red" strokeweight=".25489mm">
                  <v:stroke endcap="square"/>
                  <v:path arrowok="t" textboxrect="0,0,122349,0"/>
                </v:shape>
                <v:rect id="Rectangle 959" o:spid="_x0000_s1239" style="position:absolute;left:32350;top:8885;width:4174;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DP5xAAAANwAAAAPAAAAZHJzL2Rvd25yZXYueG1sRI9Pi8Iw&#10;FMTvwn6H8ARvmirs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HusM/nEAAAA3AAAAA8A&#10;AAAAAAAAAAAAAAAABwIAAGRycy9kb3ducmV2LnhtbFBLBQYAAAAAAwADALcAAAD4AgAAAAA=&#10;" filled="f" stroked="f">
                  <v:textbox inset="0,0,0,0">
                    <w:txbxContent>
                      <w:p w14:paraId="5711FFB0" w14:textId="77777777" w:rsidR="000B4D66" w:rsidRDefault="00000000">
                        <w:pPr>
                          <w:spacing w:after="160" w:line="259" w:lineRule="auto"/>
                          <w:ind w:left="0" w:firstLine="0"/>
                          <w:jc w:val="left"/>
                        </w:pPr>
                        <w:r>
                          <w:rPr>
                            <w:w w:val="119"/>
                            <w:sz w:val="10"/>
                          </w:rPr>
                          <w:t>Tumor</w:t>
                        </w:r>
                        <w:r>
                          <w:rPr>
                            <w:spacing w:val="9"/>
                            <w:w w:val="119"/>
                            <w:sz w:val="10"/>
                          </w:rPr>
                          <w:t xml:space="preserve"> </w:t>
                        </w:r>
                        <w:r>
                          <w:rPr>
                            <w:w w:val="119"/>
                            <w:sz w:val="10"/>
                          </w:rPr>
                          <w:t>cell</w:t>
                        </w:r>
                      </w:p>
                    </w:txbxContent>
                  </v:textbox>
                </v:rect>
                <w10:anchorlock/>
              </v:group>
            </w:pict>
          </mc:Fallback>
        </mc:AlternateContent>
      </w:r>
    </w:p>
    <w:p w14:paraId="09BFD592" w14:textId="77777777" w:rsidR="000B4D66" w:rsidRDefault="00000000">
      <w:pPr>
        <w:spacing w:after="388" w:line="297" w:lineRule="auto"/>
        <w:jc w:val="center"/>
      </w:pPr>
      <w:r>
        <w:t>Figure 2: Quality of the the DNA in healthy and tumor cell after radiotherapy sessions.</w:t>
      </w:r>
    </w:p>
    <w:p w14:paraId="1F70FF42" w14:textId="77777777" w:rsidR="000B4D66" w:rsidRDefault="00000000">
      <w:pPr>
        <w:spacing w:after="437"/>
        <w:ind w:left="-5"/>
      </w:pPr>
      <w:r>
        <w:t xml:space="preserve">where </w:t>
      </w:r>
      <w:r>
        <w:rPr>
          <w:rFonts w:ascii="Cambria" w:eastAsia="Cambria" w:hAnsi="Cambria" w:cs="Cambria"/>
          <w:i/>
        </w:rPr>
        <w:t xml:space="preserve">I </w:t>
      </w:r>
      <w:r>
        <w:t xml:space="preserve">is the intensity of the photon beam after passing through a thickness </w:t>
      </w:r>
      <w:r>
        <w:rPr>
          <w:rFonts w:ascii="Cambria" w:eastAsia="Cambria" w:hAnsi="Cambria" w:cs="Cambria"/>
          <w:i/>
        </w:rPr>
        <w:t xml:space="preserve">x </w:t>
      </w:r>
      <w:r>
        <w:t xml:space="preserve">of the medium, </w:t>
      </w:r>
      <w:r>
        <w:rPr>
          <w:rFonts w:ascii="Cambria" w:eastAsia="Cambria" w:hAnsi="Cambria" w:cs="Cambria"/>
          <w:i/>
        </w:rPr>
        <w:t>I</w:t>
      </w:r>
      <w:r>
        <w:rPr>
          <w:rFonts w:ascii="Cambria" w:eastAsia="Cambria" w:hAnsi="Cambria" w:cs="Cambria"/>
          <w:vertAlign w:val="subscript"/>
        </w:rPr>
        <w:t xml:space="preserve">0 </w:t>
      </w:r>
      <w:r>
        <w:t xml:space="preserve">is the initial intensity of the photon beam, and </w:t>
      </w:r>
      <w:r>
        <w:rPr>
          <w:rFonts w:ascii="Cambria" w:eastAsia="Cambria" w:hAnsi="Cambria" w:cs="Cambria"/>
          <w:i/>
        </w:rPr>
        <w:t xml:space="preserve">µ </w:t>
      </w:r>
      <w:r>
        <w:t>is the attenuation coe cient of the medium.</w:t>
      </w:r>
    </w:p>
    <w:p w14:paraId="4CFD49D0" w14:textId="56B88213" w:rsidR="000B4D66" w:rsidRDefault="00000000">
      <w:pPr>
        <w:pStyle w:val="Heading1"/>
        <w:tabs>
          <w:tab w:val="center" w:pos="2130"/>
        </w:tabs>
        <w:ind w:left="-15" w:firstLine="0"/>
      </w:pPr>
      <w:r>
        <w:t>3</w:t>
      </w:r>
      <w:r>
        <w:tab/>
        <w:t>Biological e</w:t>
      </w:r>
      <w:r w:rsidR="001B7F66">
        <w:t>ff</w:t>
      </w:r>
      <w:r>
        <w:t>ect on cells</w:t>
      </w:r>
    </w:p>
    <w:p w14:paraId="2C058B4D" w14:textId="7F62EF6F" w:rsidR="000B4D66" w:rsidRDefault="00000000">
      <w:pPr>
        <w:spacing w:after="318"/>
        <w:ind w:left="-5"/>
      </w:pPr>
      <w:r>
        <w:t>Ionizing radiation can damage the cells</w:t>
      </w:r>
      <w:del w:id="28" w:author="Mélanie KOJAARTINIAN" w:date="2024-09-15T23:16:00Z" w16du:dateUtc="2024-09-15T21:16:00Z">
        <w:r w:rsidDel="001B7F66">
          <w:delText>,</w:delText>
        </w:r>
      </w:del>
      <w:r>
        <w:t xml:space="preserve"> leading to cell death in various ways.</w:t>
      </w:r>
    </w:p>
    <w:p w14:paraId="6BBDE189" w14:textId="77777777" w:rsidR="000B4D66" w:rsidRDefault="00000000">
      <w:pPr>
        <w:pStyle w:val="Heading2"/>
        <w:tabs>
          <w:tab w:val="center" w:pos="2140"/>
        </w:tabs>
        <w:ind w:left="-15" w:firstLine="0"/>
      </w:pPr>
      <w:r>
        <w:t>3.1</w:t>
      </w:r>
      <w:r>
        <w:tab/>
        <w:t>Radiation e ects on DNA</w:t>
      </w:r>
    </w:p>
    <w:p w14:paraId="6E82396E" w14:textId="77777777" w:rsidR="000B4D66" w:rsidRDefault="00000000">
      <w:pPr>
        <w:ind w:left="-5"/>
      </w:pPr>
      <w:r>
        <w:t>Ionizing radiation damages the DNA [</w:t>
      </w:r>
      <w:r>
        <w:rPr>
          <w:color w:val="63003C"/>
        </w:rPr>
        <w:t>Sch14</w:t>
      </w:r>
      <w:r>
        <w:t xml:space="preserve">] in cells and leads to cell </w:t>
      </w:r>
      <w:commentRangeStart w:id="29"/>
      <w:r>
        <w:t>apoptosis, necrosis</w:t>
      </w:r>
      <w:commentRangeEnd w:id="29"/>
      <w:r w:rsidR="001B7F66">
        <w:rPr>
          <w:rStyle w:val="CommentReference"/>
        </w:rPr>
        <w:commentReference w:id="29"/>
      </w:r>
      <w:r>
        <w:t>, or senescence. Radiation induces DNA damage through both direct and indirect mechanisms: Directly, it causes single-strand breaks (SSBs), double-strand breaks (DSBs) [</w:t>
      </w:r>
      <w:r>
        <w:rPr>
          <w:color w:val="63003C"/>
        </w:rPr>
        <w:t>RKG85</w:t>
      </w:r>
      <w:r>
        <w:t>], DNA crosslinks, and DNA-protein crosslinks [</w:t>
      </w:r>
      <w:r>
        <w:rPr>
          <w:color w:val="63003C"/>
        </w:rPr>
        <w:t>NXS</w:t>
      </w:r>
      <w:r>
        <w:rPr>
          <w:rFonts w:ascii="Cambria" w:eastAsia="Cambria" w:hAnsi="Cambria" w:cs="Cambria"/>
          <w:color w:val="63003C"/>
          <w:vertAlign w:val="superscript"/>
        </w:rPr>
        <w:t>+</w:t>
      </w:r>
      <w:r>
        <w:rPr>
          <w:color w:val="63003C"/>
        </w:rPr>
        <w:t>17</w:t>
      </w:r>
      <w:r>
        <w:t>]. Indirectly, radiation generates reactive oxygen species (ROS) and reactive nitrogen species (RNS), further contributing to DNA damage.</w:t>
      </w:r>
    </w:p>
    <w:p w14:paraId="14E22A1F" w14:textId="462A0E0B" w:rsidR="000B4D66" w:rsidRDefault="00000000">
      <w:pPr>
        <w:spacing w:after="321"/>
        <w:ind w:left="-5"/>
      </w:pPr>
      <w:r w:rsidRPr="001B7F66">
        <w:rPr>
          <w:b/>
          <w:bCs/>
        </w:rPr>
        <w:t>DNA repair</w:t>
      </w:r>
      <w:r>
        <w:t xml:space="preserve"> Cells have mechanisms to repair DNA damage. There are several types of DNA repair mechanisms, including base excision repair (BER), nucleotide excision repair (NER), mismatch repair (MMR), and double-strand break repair (DSBR). Cancer cells often have defects in DNA repair mechanisms, making them more sensitive to radiation therapy [</w:t>
      </w:r>
      <w:r>
        <w:rPr>
          <w:color w:val="63003C"/>
        </w:rPr>
        <w:t>JDB</w:t>
      </w:r>
      <w:r>
        <w:t>]. This repair mechanism being available only for healthy cells leads to cell death only for cancerous cells</w:t>
      </w:r>
      <w:del w:id="30" w:author="Mélanie KOJAARTINIAN" w:date="2024-09-15T23:18:00Z" w16du:dateUtc="2024-09-15T21:18:00Z">
        <w:r w:rsidDel="00F5524C">
          <w:delText>,</w:delText>
        </w:r>
      </w:del>
      <w:r>
        <w:t xml:space="preserve"> when their DNA is too damaged to survive (see </w:t>
      </w:r>
      <w:r w:rsidR="00F5524C">
        <w:t>fi</w:t>
      </w:r>
      <w:r>
        <w:t>gure 2).</w:t>
      </w:r>
    </w:p>
    <w:p w14:paraId="4376B629" w14:textId="490254A1" w:rsidR="000B4D66" w:rsidRDefault="00000000">
      <w:pPr>
        <w:pStyle w:val="Heading2"/>
        <w:tabs>
          <w:tab w:val="center" w:pos="2946"/>
        </w:tabs>
        <w:ind w:left="-15" w:firstLine="0"/>
      </w:pPr>
      <w:r>
        <w:t>3.2</w:t>
      </w:r>
      <w:r>
        <w:tab/>
        <w:t>Radiation a</w:t>
      </w:r>
      <w:r w:rsidR="00F5524C">
        <w:t>ff</w:t>
      </w:r>
      <w:r>
        <w:t>ects the plasma membrane</w:t>
      </w:r>
    </w:p>
    <w:p w14:paraId="3C372700" w14:textId="1B3E99ED" w:rsidR="000B4D66" w:rsidRDefault="00000000">
      <w:pPr>
        <w:spacing w:after="322"/>
        <w:ind w:left="-5"/>
      </w:pPr>
      <w:r>
        <w:t>Radiation signi</w:t>
      </w:r>
      <w:r w:rsidR="00F5524C">
        <w:t>fi</w:t>
      </w:r>
      <w:r>
        <w:t xml:space="preserve">cantly impacts the biological properties of the plasma membrane by </w:t>
      </w:r>
      <w:r w:rsidR="00F5524C">
        <w:t>aff</w:t>
      </w:r>
      <w:r>
        <w:t xml:space="preserve">ecting its composition, structural integrity, and functional capabilities. Radiation exposure can alter the </w:t>
      </w:r>
      <w:r w:rsidR="00F5524C">
        <w:t>fl</w:t>
      </w:r>
      <w:r>
        <w:t xml:space="preserve">uidity and permeability of the cell membrane, </w:t>
      </w:r>
      <w:r>
        <w:lastRenderedPageBreak/>
        <w:t>a</w:t>
      </w:r>
      <w:r w:rsidR="00F5524C">
        <w:t>ff</w:t>
      </w:r>
      <w:r>
        <w:t>ecting the transport of ions and molecules into and out of the cell. Additionally, radiation causes corrosive damage, and damage to the membrane can initiate signaling events that are important for the apoptotic response [</w:t>
      </w:r>
      <w:r>
        <w:rPr>
          <w:color w:val="63003C"/>
        </w:rPr>
        <w:t>CBM99</w:t>
      </w:r>
      <w:r>
        <w:t>]. These changes can have cascading e</w:t>
      </w:r>
      <w:r w:rsidR="00F5524C">
        <w:t>ff</w:t>
      </w:r>
      <w:r>
        <w:t>ects on various cellular processes, highlighting the critical role of the plasma membrane in maintaining cellular homeostasis under stress conditions.</w:t>
      </w:r>
    </w:p>
    <w:p w14:paraId="2ADFF841" w14:textId="77777777" w:rsidR="000B4D66" w:rsidRDefault="00000000">
      <w:pPr>
        <w:pStyle w:val="Heading2"/>
        <w:tabs>
          <w:tab w:val="center" w:pos="3194"/>
        </w:tabs>
        <w:ind w:left="-15" w:firstLine="0"/>
      </w:pPr>
      <w:r>
        <w:t>3.3</w:t>
      </w:r>
      <w:r>
        <w:tab/>
        <w:t>Radiations and cell organelles performances</w:t>
      </w:r>
    </w:p>
    <w:p w14:paraId="6D439380" w14:textId="2F5466E3" w:rsidR="000B4D66" w:rsidRDefault="00000000">
      <w:pPr>
        <w:ind w:left="-5"/>
      </w:pPr>
      <w:r>
        <w:t>Radiation exerts signi</w:t>
      </w:r>
      <w:r w:rsidR="008C0097">
        <w:t>fi</w:t>
      </w:r>
      <w:r>
        <w:t>cant detrimental e</w:t>
      </w:r>
      <w:r w:rsidR="008C0097">
        <w:t>ff</w:t>
      </w:r>
      <w:r>
        <w:t>ects on various cellular organelles</w:t>
      </w:r>
      <w:del w:id="31" w:author="Mélanie KOJAARTINIAN" w:date="2024-09-15T23:20:00Z" w16du:dateUtc="2024-09-15T21:20:00Z">
        <w:r w:rsidDel="008C0097">
          <w:delText>,</w:delText>
        </w:r>
      </w:del>
      <w:r>
        <w:t xml:space="preserve"> impacting their functionality and overall cellular health [</w:t>
      </w:r>
      <w:r>
        <w:rPr>
          <w:color w:val="63003C"/>
        </w:rPr>
        <w:t>Som00</w:t>
      </w:r>
      <w:r>
        <w:t>]. One critical target of radiation damage is the endoplasmic reticulum</w:t>
      </w:r>
      <w:del w:id="32" w:author="Mélanie KOJAARTINIAN" w:date="2024-09-15T23:21:00Z" w16du:dateUtc="2024-09-15T21:21:00Z">
        <w:r w:rsidDel="008C0097">
          <w:delText>,</w:delText>
        </w:r>
      </w:del>
      <w:r>
        <w:t xml:space="preserve"> where radiation can disrupt protein folding and processing, leading to cellular stress and apoptosis. Additionally, ionizing radiation induces alterations in ribosomal structure and function, impairing protein synthesis and compromising cellular homeostasis. Mitochondria, the cell’s powerhouses, also exhibit altered behavior following radiation exposure, including disruptions in energy production and initiating apoptotic pathways. Furthermore, lysosomes, essential for cellular waste processing and recycling, su</w:t>
      </w:r>
      <w:r w:rsidR="008C0097">
        <w:t>ff</w:t>
      </w:r>
      <w:r>
        <w:t>er damage upon irradiation, potentially accumulating cellular debris and impairing cell function. These collective e</w:t>
      </w:r>
      <w:r w:rsidR="008C0097">
        <w:t>ff</w:t>
      </w:r>
      <w:r>
        <w:t>ects highlight radiation’s broad and profound impact on cellular organelle performance [</w:t>
      </w:r>
      <w:r>
        <w:rPr>
          <w:color w:val="63003C"/>
        </w:rPr>
        <w:t>WWQ18</w:t>
      </w:r>
      <w:r>
        <w:t>].</w:t>
      </w:r>
    </w:p>
    <w:p w14:paraId="547E970D" w14:textId="77777777" w:rsidR="000B4D66" w:rsidRDefault="00000000">
      <w:pPr>
        <w:spacing w:after="207" w:line="259" w:lineRule="auto"/>
        <w:ind w:left="278" w:firstLine="0"/>
        <w:jc w:val="left"/>
      </w:pPr>
      <w:r>
        <w:rPr>
          <w:noProof/>
          <w:sz w:val="22"/>
        </w:rPr>
        <mc:AlternateContent>
          <mc:Choice Requires="wpg">
            <w:drawing>
              <wp:inline distT="0" distB="0" distL="0" distR="0" wp14:anchorId="64F40885" wp14:editId="00F7B674">
                <wp:extent cx="5979533" cy="1798866"/>
                <wp:effectExtent l="0" t="0" r="0" b="0"/>
                <wp:docPr id="24306" name="Group 24306"/>
                <wp:cNvGraphicFramePr/>
                <a:graphic xmlns:a="http://schemas.openxmlformats.org/drawingml/2006/main">
                  <a:graphicData uri="http://schemas.microsoft.com/office/word/2010/wordprocessingGroup">
                    <wpg:wgp>
                      <wpg:cNvGrpSpPr/>
                      <wpg:grpSpPr>
                        <a:xfrm>
                          <a:off x="0" y="0"/>
                          <a:ext cx="5979533" cy="1798866"/>
                          <a:chOff x="0" y="0"/>
                          <a:chExt cx="5979533" cy="1798866"/>
                        </a:xfrm>
                      </wpg:grpSpPr>
                      <pic:pic xmlns:pic="http://schemas.openxmlformats.org/drawingml/2006/picture">
                        <pic:nvPicPr>
                          <pic:cNvPr id="1058" name="Picture 1058"/>
                          <pic:cNvPicPr/>
                        </pic:nvPicPr>
                        <pic:blipFill>
                          <a:blip r:embed="rId12"/>
                          <a:stretch>
                            <a:fillRect/>
                          </a:stretch>
                        </pic:blipFill>
                        <pic:spPr>
                          <a:xfrm>
                            <a:off x="3648688" y="332603"/>
                            <a:ext cx="1009571" cy="1009570"/>
                          </a:xfrm>
                          <a:prstGeom prst="rect">
                            <a:avLst/>
                          </a:prstGeom>
                        </pic:spPr>
                      </pic:pic>
                      <pic:pic xmlns:pic="http://schemas.openxmlformats.org/drawingml/2006/picture">
                        <pic:nvPicPr>
                          <pic:cNvPr id="30953" name="Picture 30953"/>
                          <pic:cNvPicPr/>
                        </pic:nvPicPr>
                        <pic:blipFill>
                          <a:blip r:embed="rId13"/>
                          <a:stretch>
                            <a:fillRect/>
                          </a:stretch>
                        </pic:blipFill>
                        <pic:spPr>
                          <a:xfrm>
                            <a:off x="4839980" y="333346"/>
                            <a:ext cx="1033272" cy="1011936"/>
                          </a:xfrm>
                          <a:prstGeom prst="rect">
                            <a:avLst/>
                          </a:prstGeom>
                        </pic:spPr>
                      </pic:pic>
                      <wps:wsp>
                        <wps:cNvPr id="1061" name="Shape 1061"/>
                        <wps:cNvSpPr/>
                        <wps:spPr>
                          <a:xfrm>
                            <a:off x="3609365" y="332112"/>
                            <a:ext cx="1167047" cy="1012241"/>
                          </a:xfrm>
                          <a:custGeom>
                            <a:avLst/>
                            <a:gdLst/>
                            <a:ahLst/>
                            <a:cxnLst/>
                            <a:rect l="0" t="0" r="0" b="0"/>
                            <a:pathLst>
                              <a:path w="1167047" h="1012241">
                                <a:moveTo>
                                  <a:pt x="875280" y="1012241"/>
                                </a:moveTo>
                                <a:lnTo>
                                  <a:pt x="291750" y="1012241"/>
                                </a:lnTo>
                                <a:lnTo>
                                  <a:pt x="0" y="506121"/>
                                </a:lnTo>
                                <a:lnTo>
                                  <a:pt x="291750" y="0"/>
                                </a:lnTo>
                                <a:lnTo>
                                  <a:pt x="875280" y="0"/>
                                </a:lnTo>
                                <a:lnTo>
                                  <a:pt x="1167047" y="506121"/>
                                </a:lnTo>
                                <a:close/>
                              </a:path>
                            </a:pathLst>
                          </a:custGeom>
                          <a:ln w="36066" cap="rnd">
                            <a:round/>
                          </a:ln>
                        </wps:spPr>
                        <wps:style>
                          <a:lnRef idx="1">
                            <a:srgbClr val="999999"/>
                          </a:lnRef>
                          <a:fillRef idx="0">
                            <a:srgbClr val="000000">
                              <a:alpha val="0"/>
                            </a:srgbClr>
                          </a:fillRef>
                          <a:effectRef idx="0">
                            <a:scrgbClr r="0" g="0" b="0"/>
                          </a:effectRef>
                          <a:fontRef idx="none"/>
                        </wps:style>
                        <wps:bodyPr/>
                      </wps:wsp>
                      <pic:pic xmlns:pic="http://schemas.openxmlformats.org/drawingml/2006/picture">
                        <pic:nvPicPr>
                          <pic:cNvPr id="30954" name="Picture 30954"/>
                          <pic:cNvPicPr/>
                        </pic:nvPicPr>
                        <pic:blipFill>
                          <a:blip r:embed="rId14"/>
                          <a:stretch>
                            <a:fillRect/>
                          </a:stretch>
                        </pic:blipFill>
                        <pic:spPr>
                          <a:xfrm>
                            <a:off x="2404629" y="330298"/>
                            <a:ext cx="1167384" cy="1014984"/>
                          </a:xfrm>
                          <a:prstGeom prst="rect">
                            <a:avLst/>
                          </a:prstGeom>
                        </pic:spPr>
                      </pic:pic>
                      <pic:pic xmlns:pic="http://schemas.openxmlformats.org/drawingml/2006/picture">
                        <pic:nvPicPr>
                          <pic:cNvPr id="30955" name="Picture 30955"/>
                          <pic:cNvPicPr/>
                        </pic:nvPicPr>
                        <pic:blipFill>
                          <a:blip r:embed="rId15"/>
                          <a:stretch>
                            <a:fillRect/>
                          </a:stretch>
                        </pic:blipFill>
                        <pic:spPr>
                          <a:xfrm>
                            <a:off x="1410980" y="387194"/>
                            <a:ext cx="841248" cy="957072"/>
                          </a:xfrm>
                          <a:prstGeom prst="rect">
                            <a:avLst/>
                          </a:prstGeom>
                        </pic:spPr>
                      </pic:pic>
                      <pic:pic xmlns:pic="http://schemas.openxmlformats.org/drawingml/2006/picture">
                        <pic:nvPicPr>
                          <pic:cNvPr id="30956" name="Picture 30956"/>
                          <pic:cNvPicPr/>
                        </pic:nvPicPr>
                        <pic:blipFill>
                          <a:blip r:embed="rId16"/>
                          <a:stretch>
                            <a:fillRect/>
                          </a:stretch>
                        </pic:blipFill>
                        <pic:spPr>
                          <a:xfrm>
                            <a:off x="-1259" y="330298"/>
                            <a:ext cx="1167384" cy="1014984"/>
                          </a:xfrm>
                          <a:prstGeom prst="rect">
                            <a:avLst/>
                          </a:prstGeom>
                        </pic:spPr>
                      </pic:pic>
                      <wps:wsp>
                        <wps:cNvPr id="1069" name="Rectangle 1069"/>
                        <wps:cNvSpPr/>
                        <wps:spPr>
                          <a:xfrm>
                            <a:off x="272929" y="1375844"/>
                            <a:ext cx="803533" cy="252260"/>
                          </a:xfrm>
                          <a:prstGeom prst="rect">
                            <a:avLst/>
                          </a:prstGeom>
                          <a:ln>
                            <a:noFill/>
                          </a:ln>
                        </wps:spPr>
                        <wps:txbx>
                          <w:txbxContent>
                            <w:p w14:paraId="339D8072" w14:textId="77777777" w:rsidR="000B4D66" w:rsidRDefault="00000000">
                              <w:pPr>
                                <w:spacing w:after="160" w:line="259" w:lineRule="auto"/>
                                <w:ind w:left="0" w:firstLine="0"/>
                                <w:jc w:val="left"/>
                              </w:pPr>
                              <w:r>
                                <w:rPr>
                                  <w:rFonts w:ascii="Arial" w:eastAsia="Arial" w:hAnsi="Arial" w:cs="Arial"/>
                                  <w:b/>
                                  <w:color w:val="333333"/>
                                  <w:sz w:val="27"/>
                                </w:rPr>
                                <w:t>Cancer</w:t>
                              </w:r>
                            </w:p>
                          </w:txbxContent>
                        </wps:txbx>
                        <wps:bodyPr horzOverflow="overflow" vert="horz" lIns="0" tIns="0" rIns="0" bIns="0" rtlCol="0">
                          <a:noAutofit/>
                        </wps:bodyPr>
                      </wps:wsp>
                      <wps:wsp>
                        <wps:cNvPr id="1070" name="Rectangle 1070"/>
                        <wps:cNvSpPr/>
                        <wps:spPr>
                          <a:xfrm>
                            <a:off x="118275" y="1588060"/>
                            <a:ext cx="1222433" cy="252260"/>
                          </a:xfrm>
                          <a:prstGeom prst="rect">
                            <a:avLst/>
                          </a:prstGeom>
                          <a:ln>
                            <a:noFill/>
                          </a:ln>
                        </wps:spPr>
                        <wps:txbx>
                          <w:txbxContent>
                            <w:p w14:paraId="35299BD2" w14:textId="77777777" w:rsidR="000B4D66" w:rsidRDefault="00000000">
                              <w:pPr>
                                <w:spacing w:after="160" w:line="259" w:lineRule="auto"/>
                                <w:ind w:left="0" w:firstLine="0"/>
                                <w:jc w:val="left"/>
                              </w:pPr>
                              <w:r>
                                <w:rPr>
                                  <w:rFonts w:ascii="Arial" w:eastAsia="Arial" w:hAnsi="Arial" w:cs="Arial"/>
                                  <w:b/>
                                  <w:color w:val="333333"/>
                                  <w:sz w:val="27"/>
                                </w:rPr>
                                <w:t>Diagnostic</w:t>
                              </w:r>
                            </w:p>
                          </w:txbxContent>
                        </wps:txbx>
                        <wps:bodyPr horzOverflow="overflow" vert="horz" lIns="0" tIns="0" rIns="0" bIns="0" rtlCol="0">
                          <a:noAutofit/>
                        </wps:bodyPr>
                      </wps:wsp>
                      <wps:wsp>
                        <wps:cNvPr id="1071" name="Rectangle 1071"/>
                        <wps:cNvSpPr/>
                        <wps:spPr>
                          <a:xfrm>
                            <a:off x="1206250" y="1380088"/>
                            <a:ext cx="1526205" cy="252260"/>
                          </a:xfrm>
                          <a:prstGeom prst="rect">
                            <a:avLst/>
                          </a:prstGeom>
                          <a:ln>
                            <a:noFill/>
                          </a:ln>
                        </wps:spPr>
                        <wps:txbx>
                          <w:txbxContent>
                            <w:p w14:paraId="263DDA03" w14:textId="77777777" w:rsidR="000B4D66" w:rsidRDefault="00000000">
                              <w:pPr>
                                <w:spacing w:after="160" w:line="259" w:lineRule="auto"/>
                                <w:ind w:left="0" w:firstLine="0"/>
                                <w:jc w:val="left"/>
                              </w:pPr>
                              <w:r>
                                <w:rPr>
                                  <w:rFonts w:ascii="Arial" w:eastAsia="Arial" w:hAnsi="Arial" w:cs="Arial"/>
                                  <w:b/>
                                  <w:color w:val="333333"/>
                                  <w:sz w:val="27"/>
                                </w:rPr>
                                <w:t>Radiotherapy</w:t>
                              </w:r>
                            </w:p>
                          </w:txbxContent>
                        </wps:txbx>
                        <wps:bodyPr horzOverflow="overflow" vert="horz" lIns="0" tIns="0" rIns="0" bIns="0" rtlCol="0">
                          <a:noAutofit/>
                        </wps:bodyPr>
                      </wps:wsp>
                      <wps:wsp>
                        <wps:cNvPr id="1072" name="Rectangle 1072"/>
                        <wps:cNvSpPr/>
                        <wps:spPr>
                          <a:xfrm>
                            <a:off x="1256226" y="1592305"/>
                            <a:ext cx="1400846" cy="252260"/>
                          </a:xfrm>
                          <a:prstGeom prst="rect">
                            <a:avLst/>
                          </a:prstGeom>
                          <a:ln>
                            <a:noFill/>
                          </a:ln>
                        </wps:spPr>
                        <wps:txbx>
                          <w:txbxContent>
                            <w:p w14:paraId="394EC181" w14:textId="77777777" w:rsidR="000B4D66" w:rsidRDefault="00000000">
                              <w:pPr>
                                <w:spacing w:after="160" w:line="259" w:lineRule="auto"/>
                                <w:ind w:left="0" w:firstLine="0"/>
                                <w:jc w:val="left"/>
                              </w:pPr>
                              <w:r>
                                <w:rPr>
                                  <w:rFonts w:ascii="Arial" w:eastAsia="Arial" w:hAnsi="Arial" w:cs="Arial"/>
                                  <w:b/>
                                  <w:color w:val="333333"/>
                                  <w:sz w:val="27"/>
                                </w:rPr>
                                <w:t>Prescription</w:t>
                              </w:r>
                            </w:p>
                          </w:txbxContent>
                        </wps:txbx>
                        <wps:bodyPr horzOverflow="overflow" vert="horz" lIns="0" tIns="0" rIns="0" bIns="0" rtlCol="0">
                          <a:noAutofit/>
                        </wps:bodyPr>
                      </wps:wsp>
                      <wps:wsp>
                        <wps:cNvPr id="1073" name="Rectangle 1073"/>
                        <wps:cNvSpPr/>
                        <wps:spPr>
                          <a:xfrm>
                            <a:off x="2536468" y="1375844"/>
                            <a:ext cx="1189728" cy="252260"/>
                          </a:xfrm>
                          <a:prstGeom prst="rect">
                            <a:avLst/>
                          </a:prstGeom>
                          <a:ln>
                            <a:noFill/>
                          </a:ln>
                        </wps:spPr>
                        <wps:txbx>
                          <w:txbxContent>
                            <w:p w14:paraId="5CD722E4" w14:textId="77777777" w:rsidR="000B4D66" w:rsidRDefault="00000000">
                              <w:pPr>
                                <w:spacing w:after="160" w:line="259" w:lineRule="auto"/>
                                <w:ind w:left="0" w:firstLine="0"/>
                                <w:jc w:val="left"/>
                              </w:pPr>
                              <w:r>
                                <w:rPr>
                                  <w:rFonts w:ascii="Arial" w:eastAsia="Arial" w:hAnsi="Arial" w:cs="Arial"/>
                                  <w:b/>
                                  <w:color w:val="333333"/>
                                  <w:sz w:val="27"/>
                                </w:rPr>
                                <w:t>CT Scan &amp;</w:t>
                              </w:r>
                            </w:p>
                          </w:txbxContent>
                        </wps:txbx>
                        <wps:bodyPr horzOverflow="overflow" vert="horz" lIns="0" tIns="0" rIns="0" bIns="0" rtlCol="0">
                          <a:noAutofit/>
                        </wps:bodyPr>
                      </wps:wsp>
                      <wps:wsp>
                        <wps:cNvPr id="1074" name="Rectangle 1074"/>
                        <wps:cNvSpPr/>
                        <wps:spPr>
                          <a:xfrm>
                            <a:off x="2503683" y="1588060"/>
                            <a:ext cx="1284616" cy="252260"/>
                          </a:xfrm>
                          <a:prstGeom prst="rect">
                            <a:avLst/>
                          </a:prstGeom>
                          <a:ln>
                            <a:noFill/>
                          </a:ln>
                        </wps:spPr>
                        <wps:txbx>
                          <w:txbxContent>
                            <w:p w14:paraId="105D2F30" w14:textId="77777777" w:rsidR="000B4D66" w:rsidRDefault="00000000">
                              <w:pPr>
                                <w:spacing w:after="160" w:line="259" w:lineRule="auto"/>
                                <w:ind w:left="0" w:firstLine="0"/>
                                <w:jc w:val="left"/>
                              </w:pPr>
                              <w:r>
                                <w:rPr>
                                  <w:rFonts w:ascii="Arial" w:eastAsia="Arial" w:hAnsi="Arial" w:cs="Arial"/>
                                  <w:b/>
                                  <w:color w:val="333333"/>
                                  <w:sz w:val="27"/>
                                </w:rPr>
                                <w:t>Contouring</w:t>
                              </w:r>
                            </w:p>
                          </w:txbxContent>
                        </wps:txbx>
                        <wps:bodyPr horzOverflow="overflow" vert="horz" lIns="0" tIns="0" rIns="0" bIns="0" rtlCol="0">
                          <a:noAutofit/>
                        </wps:bodyPr>
                      </wps:wsp>
                      <wps:wsp>
                        <wps:cNvPr id="1075" name="Rectangle 1075"/>
                        <wps:cNvSpPr/>
                        <wps:spPr>
                          <a:xfrm>
                            <a:off x="3765499" y="1375334"/>
                            <a:ext cx="1139713" cy="252260"/>
                          </a:xfrm>
                          <a:prstGeom prst="rect">
                            <a:avLst/>
                          </a:prstGeom>
                          <a:ln>
                            <a:noFill/>
                          </a:ln>
                        </wps:spPr>
                        <wps:txbx>
                          <w:txbxContent>
                            <w:p w14:paraId="1C9A0C9C" w14:textId="77777777" w:rsidR="000B4D66" w:rsidRDefault="00000000">
                              <w:pPr>
                                <w:spacing w:after="160" w:line="259" w:lineRule="auto"/>
                                <w:ind w:left="0" w:firstLine="0"/>
                                <w:jc w:val="left"/>
                              </w:pPr>
                              <w:r>
                                <w:rPr>
                                  <w:rFonts w:ascii="Arial" w:eastAsia="Arial" w:hAnsi="Arial" w:cs="Arial"/>
                                  <w:b/>
                                  <w:color w:val="333333"/>
                                  <w:sz w:val="27"/>
                                </w:rPr>
                                <w:t>Treatment</w:t>
                              </w:r>
                            </w:p>
                          </w:txbxContent>
                        </wps:txbx>
                        <wps:bodyPr horzOverflow="overflow" vert="horz" lIns="0" tIns="0" rIns="0" bIns="0" rtlCol="0">
                          <a:noAutofit/>
                        </wps:bodyPr>
                      </wps:wsp>
                      <wps:wsp>
                        <wps:cNvPr id="1076" name="Rectangle 1076"/>
                        <wps:cNvSpPr/>
                        <wps:spPr>
                          <a:xfrm>
                            <a:off x="3823256" y="1587551"/>
                            <a:ext cx="993744" cy="252260"/>
                          </a:xfrm>
                          <a:prstGeom prst="rect">
                            <a:avLst/>
                          </a:prstGeom>
                          <a:ln>
                            <a:noFill/>
                          </a:ln>
                        </wps:spPr>
                        <wps:txbx>
                          <w:txbxContent>
                            <w:p w14:paraId="7A9B3DEF" w14:textId="77777777" w:rsidR="000B4D66" w:rsidRDefault="00000000">
                              <w:pPr>
                                <w:spacing w:after="160" w:line="259" w:lineRule="auto"/>
                                <w:ind w:left="0" w:firstLine="0"/>
                                <w:jc w:val="left"/>
                              </w:pPr>
                              <w:r>
                                <w:rPr>
                                  <w:rFonts w:ascii="Arial" w:eastAsia="Arial" w:hAnsi="Arial" w:cs="Arial"/>
                                  <w:b/>
                                  <w:color w:val="333333"/>
                                  <w:sz w:val="27"/>
                                </w:rPr>
                                <w:t>planning</w:t>
                              </w:r>
                            </w:p>
                          </w:txbxContent>
                        </wps:txbx>
                        <wps:bodyPr horzOverflow="overflow" vert="horz" lIns="0" tIns="0" rIns="0" bIns="0" rtlCol="0">
                          <a:noAutofit/>
                        </wps:bodyPr>
                      </wps:wsp>
                      <wps:wsp>
                        <wps:cNvPr id="1077" name="Rectangle 1077"/>
                        <wps:cNvSpPr/>
                        <wps:spPr>
                          <a:xfrm>
                            <a:off x="4950581" y="1396981"/>
                            <a:ext cx="1179945" cy="252260"/>
                          </a:xfrm>
                          <a:prstGeom prst="rect">
                            <a:avLst/>
                          </a:prstGeom>
                          <a:ln>
                            <a:noFill/>
                          </a:ln>
                        </wps:spPr>
                        <wps:txbx>
                          <w:txbxContent>
                            <w:p w14:paraId="1AF2D05D" w14:textId="77777777" w:rsidR="000B4D66" w:rsidRDefault="00000000">
                              <w:pPr>
                                <w:spacing w:after="160" w:line="259" w:lineRule="auto"/>
                                <w:ind w:left="0" w:firstLine="0"/>
                                <w:jc w:val="left"/>
                              </w:pPr>
                              <w:r>
                                <w:rPr>
                                  <w:rFonts w:ascii="Arial" w:eastAsia="Arial" w:hAnsi="Arial" w:cs="Arial"/>
                                  <w:b/>
                                  <w:color w:val="333333"/>
                                  <w:sz w:val="27"/>
                                </w:rPr>
                                <w:t>Irradiation</w:t>
                              </w:r>
                            </w:p>
                          </w:txbxContent>
                        </wps:txbx>
                        <wps:bodyPr horzOverflow="overflow" vert="horz" lIns="0" tIns="0" rIns="0" bIns="0" rtlCol="0">
                          <a:noAutofit/>
                        </wps:bodyPr>
                      </wps:wsp>
                      <wps:wsp>
                        <wps:cNvPr id="1078" name="Rectangle 1078"/>
                        <wps:cNvSpPr/>
                        <wps:spPr>
                          <a:xfrm>
                            <a:off x="5004296" y="1609197"/>
                            <a:ext cx="1044571" cy="252260"/>
                          </a:xfrm>
                          <a:prstGeom prst="rect">
                            <a:avLst/>
                          </a:prstGeom>
                          <a:ln>
                            <a:noFill/>
                          </a:ln>
                        </wps:spPr>
                        <wps:txbx>
                          <w:txbxContent>
                            <w:p w14:paraId="08D44D58" w14:textId="77777777" w:rsidR="000B4D66" w:rsidRDefault="00000000">
                              <w:pPr>
                                <w:spacing w:after="160" w:line="259" w:lineRule="auto"/>
                                <w:ind w:left="0" w:firstLine="0"/>
                                <w:jc w:val="left"/>
                              </w:pPr>
                              <w:r>
                                <w:rPr>
                                  <w:rFonts w:ascii="Arial" w:eastAsia="Arial" w:hAnsi="Arial" w:cs="Arial"/>
                                  <w:b/>
                                  <w:color w:val="333333"/>
                                  <w:sz w:val="27"/>
                                </w:rPr>
                                <w:t>Sessions</w:t>
                              </w:r>
                            </w:p>
                          </w:txbxContent>
                        </wps:txbx>
                        <wps:bodyPr horzOverflow="overflow" vert="horz" lIns="0" tIns="0" rIns="0" bIns="0" rtlCol="0">
                          <a:noAutofit/>
                        </wps:bodyPr>
                      </wps:wsp>
                      <wps:wsp>
                        <wps:cNvPr id="1079" name="Shape 1079"/>
                        <wps:cNvSpPr/>
                        <wps:spPr>
                          <a:xfrm>
                            <a:off x="0" y="332112"/>
                            <a:ext cx="1167064" cy="1012241"/>
                          </a:xfrm>
                          <a:custGeom>
                            <a:avLst/>
                            <a:gdLst/>
                            <a:ahLst/>
                            <a:cxnLst/>
                            <a:rect l="0" t="0" r="0" b="0"/>
                            <a:pathLst>
                              <a:path w="1167064" h="1012241">
                                <a:moveTo>
                                  <a:pt x="875297" y="1012241"/>
                                </a:moveTo>
                                <a:lnTo>
                                  <a:pt x="291767" y="1012241"/>
                                </a:lnTo>
                                <a:lnTo>
                                  <a:pt x="0" y="506121"/>
                                </a:lnTo>
                                <a:lnTo>
                                  <a:pt x="291767" y="0"/>
                                </a:lnTo>
                                <a:lnTo>
                                  <a:pt x="875297" y="0"/>
                                </a:lnTo>
                                <a:lnTo>
                                  <a:pt x="1167064" y="506121"/>
                                </a:lnTo>
                                <a:close/>
                              </a:path>
                            </a:pathLst>
                          </a:custGeom>
                          <a:ln w="36066" cap="rnd">
                            <a:round/>
                          </a:ln>
                        </wps:spPr>
                        <wps:style>
                          <a:lnRef idx="1">
                            <a:srgbClr val="999999"/>
                          </a:lnRef>
                          <a:fillRef idx="0">
                            <a:srgbClr val="000000">
                              <a:alpha val="0"/>
                            </a:srgbClr>
                          </a:fillRef>
                          <a:effectRef idx="0">
                            <a:scrgbClr r="0" g="0" b="0"/>
                          </a:effectRef>
                          <a:fontRef idx="none"/>
                        </wps:style>
                        <wps:bodyPr/>
                      </wps:wsp>
                      <wps:wsp>
                        <wps:cNvPr id="1081" name="Shape 1081"/>
                        <wps:cNvSpPr/>
                        <wps:spPr>
                          <a:xfrm>
                            <a:off x="4812473" y="332112"/>
                            <a:ext cx="1167060" cy="1012241"/>
                          </a:xfrm>
                          <a:custGeom>
                            <a:avLst/>
                            <a:gdLst/>
                            <a:ahLst/>
                            <a:cxnLst/>
                            <a:rect l="0" t="0" r="0" b="0"/>
                            <a:pathLst>
                              <a:path w="1167060" h="1012241">
                                <a:moveTo>
                                  <a:pt x="875293" y="1012241"/>
                                </a:moveTo>
                                <a:lnTo>
                                  <a:pt x="291763" y="1012241"/>
                                </a:lnTo>
                                <a:lnTo>
                                  <a:pt x="0" y="506121"/>
                                </a:lnTo>
                                <a:lnTo>
                                  <a:pt x="291763" y="0"/>
                                </a:lnTo>
                                <a:lnTo>
                                  <a:pt x="875293" y="0"/>
                                </a:lnTo>
                                <a:lnTo>
                                  <a:pt x="1167060" y="506121"/>
                                </a:lnTo>
                                <a:close/>
                              </a:path>
                            </a:pathLst>
                          </a:custGeom>
                          <a:ln w="36066" cap="rnd">
                            <a:round/>
                          </a:ln>
                        </wps:spPr>
                        <wps:style>
                          <a:lnRef idx="1">
                            <a:srgbClr val="999999"/>
                          </a:lnRef>
                          <a:fillRef idx="0">
                            <a:srgbClr val="000000">
                              <a:alpha val="0"/>
                            </a:srgbClr>
                          </a:fillRef>
                          <a:effectRef idx="0">
                            <a:scrgbClr r="0" g="0" b="0"/>
                          </a:effectRef>
                          <a:fontRef idx="none"/>
                        </wps:style>
                        <wps:bodyPr/>
                      </wps:wsp>
                      <wps:wsp>
                        <wps:cNvPr id="1083" name="Shape 1083"/>
                        <wps:cNvSpPr/>
                        <wps:spPr>
                          <a:xfrm>
                            <a:off x="1203125" y="332112"/>
                            <a:ext cx="1167043" cy="1012241"/>
                          </a:xfrm>
                          <a:custGeom>
                            <a:avLst/>
                            <a:gdLst/>
                            <a:ahLst/>
                            <a:cxnLst/>
                            <a:rect l="0" t="0" r="0" b="0"/>
                            <a:pathLst>
                              <a:path w="1167043" h="1012241">
                                <a:moveTo>
                                  <a:pt x="875293" y="1012241"/>
                                </a:moveTo>
                                <a:lnTo>
                                  <a:pt x="291763" y="1012241"/>
                                </a:lnTo>
                                <a:lnTo>
                                  <a:pt x="0" y="506121"/>
                                </a:lnTo>
                                <a:lnTo>
                                  <a:pt x="291763" y="0"/>
                                </a:lnTo>
                                <a:lnTo>
                                  <a:pt x="875293" y="0"/>
                                </a:lnTo>
                                <a:lnTo>
                                  <a:pt x="1167043" y="506121"/>
                                </a:lnTo>
                                <a:close/>
                              </a:path>
                            </a:pathLst>
                          </a:custGeom>
                          <a:ln w="36066" cap="rnd">
                            <a:round/>
                          </a:ln>
                        </wps:spPr>
                        <wps:style>
                          <a:lnRef idx="1">
                            <a:srgbClr val="999999"/>
                          </a:lnRef>
                          <a:fillRef idx="0">
                            <a:srgbClr val="000000">
                              <a:alpha val="0"/>
                            </a:srgbClr>
                          </a:fillRef>
                          <a:effectRef idx="0">
                            <a:scrgbClr r="0" g="0" b="0"/>
                          </a:effectRef>
                          <a:fontRef idx="none"/>
                        </wps:style>
                        <wps:bodyPr/>
                      </wps:wsp>
                      <wps:wsp>
                        <wps:cNvPr id="1085" name="Shape 1085"/>
                        <wps:cNvSpPr/>
                        <wps:spPr>
                          <a:xfrm>
                            <a:off x="2406245" y="332112"/>
                            <a:ext cx="1167043" cy="1012241"/>
                          </a:xfrm>
                          <a:custGeom>
                            <a:avLst/>
                            <a:gdLst/>
                            <a:ahLst/>
                            <a:cxnLst/>
                            <a:rect l="0" t="0" r="0" b="0"/>
                            <a:pathLst>
                              <a:path w="1167043" h="1012241">
                                <a:moveTo>
                                  <a:pt x="875280" y="1012241"/>
                                </a:moveTo>
                                <a:lnTo>
                                  <a:pt x="291767" y="1012241"/>
                                </a:lnTo>
                                <a:lnTo>
                                  <a:pt x="0" y="506121"/>
                                </a:lnTo>
                                <a:lnTo>
                                  <a:pt x="291767" y="0"/>
                                </a:lnTo>
                                <a:lnTo>
                                  <a:pt x="875280" y="0"/>
                                </a:lnTo>
                                <a:lnTo>
                                  <a:pt x="1167043" y="506121"/>
                                </a:lnTo>
                                <a:close/>
                              </a:path>
                            </a:pathLst>
                          </a:custGeom>
                          <a:ln w="36066" cap="rnd">
                            <a:round/>
                          </a:ln>
                        </wps:spPr>
                        <wps:style>
                          <a:lnRef idx="1">
                            <a:srgbClr val="999999"/>
                          </a:lnRef>
                          <a:fillRef idx="0">
                            <a:srgbClr val="000000">
                              <a:alpha val="0"/>
                            </a:srgbClr>
                          </a:fillRef>
                          <a:effectRef idx="0">
                            <a:scrgbClr r="0" g="0" b="0"/>
                          </a:effectRef>
                          <a:fontRef idx="none"/>
                        </wps:style>
                        <wps:bodyPr/>
                      </wps:wsp>
                      <wps:wsp>
                        <wps:cNvPr id="1087" name="Shape 1087"/>
                        <wps:cNvSpPr/>
                        <wps:spPr>
                          <a:xfrm>
                            <a:off x="5569255" y="0"/>
                            <a:ext cx="295232" cy="287729"/>
                          </a:xfrm>
                          <a:custGeom>
                            <a:avLst/>
                            <a:gdLst/>
                            <a:ahLst/>
                            <a:cxnLst/>
                            <a:rect l="0" t="0" r="0" b="0"/>
                            <a:pathLst>
                              <a:path w="295232" h="287729">
                                <a:moveTo>
                                  <a:pt x="39763" y="313"/>
                                </a:moveTo>
                                <a:cubicBezTo>
                                  <a:pt x="46745" y="0"/>
                                  <a:pt x="53808" y="1442"/>
                                  <a:pt x="60265" y="4666"/>
                                </a:cubicBezTo>
                                <a:lnTo>
                                  <a:pt x="276613" y="112845"/>
                                </a:lnTo>
                                <a:cubicBezTo>
                                  <a:pt x="288021" y="118550"/>
                                  <a:pt x="295232" y="130222"/>
                                  <a:pt x="295232" y="142972"/>
                                </a:cubicBezTo>
                                <a:cubicBezTo>
                                  <a:pt x="295232" y="155739"/>
                                  <a:pt x="288021" y="167394"/>
                                  <a:pt x="276613" y="173115"/>
                                </a:cubicBezTo>
                                <a:lnTo>
                                  <a:pt x="60265" y="281278"/>
                                </a:lnTo>
                                <a:cubicBezTo>
                                  <a:pt x="47351" y="287729"/>
                                  <a:pt x="32015" y="287046"/>
                                  <a:pt x="19745" y="279453"/>
                                </a:cubicBezTo>
                                <a:cubicBezTo>
                                  <a:pt x="7479" y="271877"/>
                                  <a:pt x="0" y="258464"/>
                                  <a:pt x="0" y="244042"/>
                                </a:cubicBezTo>
                                <a:lnTo>
                                  <a:pt x="0" y="41918"/>
                                </a:lnTo>
                                <a:cubicBezTo>
                                  <a:pt x="0" y="27479"/>
                                  <a:pt x="7479" y="14084"/>
                                  <a:pt x="19745" y="6491"/>
                                </a:cubicBezTo>
                                <a:cubicBezTo>
                                  <a:pt x="25880" y="2694"/>
                                  <a:pt x="32781" y="626"/>
                                  <a:pt x="39763" y="313"/>
                                </a:cubicBezTo>
                                <a:close/>
                              </a:path>
                            </a:pathLst>
                          </a:custGeom>
                          <a:ln w="0" cap="rnd">
                            <a:round/>
                          </a:ln>
                        </wps:spPr>
                        <wps:style>
                          <a:lnRef idx="0">
                            <a:srgbClr val="000000">
                              <a:alpha val="0"/>
                            </a:srgbClr>
                          </a:lnRef>
                          <a:fillRef idx="1">
                            <a:srgbClr val="5AA02C"/>
                          </a:fillRef>
                          <a:effectRef idx="0">
                            <a:scrgbClr r="0" g="0" b="0"/>
                          </a:effectRef>
                          <a:fontRef idx="none"/>
                        </wps:style>
                        <wps:bodyPr/>
                      </wps:wsp>
                      <wps:wsp>
                        <wps:cNvPr id="1088" name="Shape 1088"/>
                        <wps:cNvSpPr/>
                        <wps:spPr>
                          <a:xfrm>
                            <a:off x="126339" y="142972"/>
                            <a:ext cx="5510296" cy="0"/>
                          </a:xfrm>
                          <a:custGeom>
                            <a:avLst/>
                            <a:gdLst/>
                            <a:ahLst/>
                            <a:cxnLst/>
                            <a:rect l="0" t="0" r="0" b="0"/>
                            <a:pathLst>
                              <a:path w="5510296">
                                <a:moveTo>
                                  <a:pt x="0" y="0"/>
                                </a:moveTo>
                                <a:lnTo>
                                  <a:pt x="5510296" y="0"/>
                                </a:lnTo>
                              </a:path>
                            </a:pathLst>
                          </a:custGeom>
                          <a:ln w="84218" cap="rnd">
                            <a:round/>
                          </a:ln>
                        </wps:spPr>
                        <wps:style>
                          <a:lnRef idx="1">
                            <a:srgbClr val="5AA02C"/>
                          </a:lnRef>
                          <a:fillRef idx="0">
                            <a:srgbClr val="000000">
                              <a:alpha val="0"/>
                            </a:srgbClr>
                          </a:fillRef>
                          <a:effectRef idx="0">
                            <a:scrgbClr r="0" g="0" b="0"/>
                          </a:effectRef>
                          <a:fontRef idx="none"/>
                        </wps:style>
                        <wps:bodyPr/>
                      </wps:wsp>
                    </wpg:wgp>
                  </a:graphicData>
                </a:graphic>
              </wp:inline>
            </w:drawing>
          </mc:Choice>
          <mc:Fallback>
            <w:pict>
              <v:group w14:anchorId="64F40885" id="Group 24306" o:spid="_x0000_s1240" style="width:470.85pt;height:141.65pt;mso-position-horizontal-relative:char;mso-position-vertical-relative:line" coordsize="59795,179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58" o:spid="_x0000_s1241" type="#_x0000_t75" style="position:absolute;left:36486;top:3326;width:10096;height:10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">
                  <v:imagedata r:id="rId17" o:title=""/>
                </v:shape>
                <v:shape id="Picture 30953" o:spid="_x0000_s1242" type="#_x0000_t75" style="position:absolute;left:48399;top:3333;width:10333;height:10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">
                  <v:imagedata r:id="rId18" o:title=""/>
                </v:shape>
                <v:shape id="Shape 1061" o:spid="_x0000_s1243" style="position:absolute;left:36093;top:3321;width:11671;height:10122;visibility:visible;mso-wrap-style:square;v-text-anchor:top" coordsize="1167047,1012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" path="m875280,1012241r-583530,l,506121,291750,,875280,r291767,506121l875280,1012241xe" filled="f" strokecolor="#999" strokeweight="1.0018mm">
                  <v:stroke endcap="round"/>
                  <v:path arrowok="t" textboxrect="0,0,1167047,1012241"/>
                </v:shape>
                <v:shape id="Picture 30954" o:spid="_x0000_s1244" type="#_x0000_t75" style="position:absolute;left:24046;top:3302;width:11674;height:10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">
                  <v:imagedata r:id="rId19" o:title=""/>
                </v:shape>
                <v:shape id="Picture 30955" o:spid="_x0000_s1245" type="#_x0000_t75" style="position:absolute;left:14109;top:3871;width:8413;height:9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">
                  <v:imagedata r:id="rId20" o:title=""/>
                </v:shape>
                <v:shape id="Picture 30956" o:spid="_x0000_s1246" type="#_x0000_t75" style="position:absolute;left:-12;top:3302;width:11673;height:10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">
                  <v:imagedata r:id="rId21" o:title=""/>
                </v:shape>
                <v:rect id="Rectangle 1069" o:spid="_x0000_s1247" style="position:absolute;left:2729;top:13758;width:8035;height:25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" filled="f" stroked="f">
                  <v:textbox inset="0,0,0,0">
                    <w:txbxContent>
                      <w:p w14:paraId="339D8072" w14:textId="77777777" w:rsidR="000B4D66" w:rsidRDefault="00000000">
                        <w:pPr>
                          <w:spacing w:after="160" w:line="259" w:lineRule="auto"/>
                          <w:ind w:left="0" w:firstLine="0"/>
                          <w:jc w:val="left"/>
                        </w:pPr>
                        <w:r>
                          <w:rPr>
                            <w:rFonts w:ascii="Arial" w:eastAsia="Arial" w:hAnsi="Arial" w:cs="Arial"/>
                            <w:b/>
                            <w:color w:val="333333"/>
                            <w:sz w:val="27"/>
                          </w:rPr>
                          <w:t>Cancer</w:t>
                        </w:r>
                      </w:p>
                    </w:txbxContent>
                  </v:textbox>
                </v:rect>
                <v:rect id="Rectangle 1070" o:spid="_x0000_s1248" style="position:absolute;left:1182;top:15880;width:12225;height:25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" filled="f" stroked="f">
                  <v:textbox inset="0,0,0,0">
                    <w:txbxContent>
                      <w:p w14:paraId="35299BD2" w14:textId="77777777" w:rsidR="000B4D66" w:rsidRDefault="00000000">
                        <w:pPr>
                          <w:spacing w:after="160" w:line="259" w:lineRule="auto"/>
                          <w:ind w:left="0" w:firstLine="0"/>
                          <w:jc w:val="left"/>
                        </w:pPr>
                        <w:r>
                          <w:rPr>
                            <w:rFonts w:ascii="Arial" w:eastAsia="Arial" w:hAnsi="Arial" w:cs="Arial"/>
                            <w:b/>
                            <w:color w:val="333333"/>
                            <w:sz w:val="27"/>
                          </w:rPr>
                          <w:t>Diagnostic</w:t>
                        </w:r>
                      </w:p>
                    </w:txbxContent>
                  </v:textbox>
                </v:rect>
                <v:rect id="Rectangle 1071" o:spid="_x0000_s1249" style="position:absolute;left:12062;top:13800;width:15262;height:25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" filled="f" stroked="f">
                  <v:textbox inset="0,0,0,0">
                    <w:txbxContent>
                      <w:p w14:paraId="263DDA03" w14:textId="77777777" w:rsidR="000B4D66" w:rsidRDefault="00000000">
                        <w:pPr>
                          <w:spacing w:after="160" w:line="259" w:lineRule="auto"/>
                          <w:ind w:left="0" w:firstLine="0"/>
                          <w:jc w:val="left"/>
                        </w:pPr>
                        <w:r>
                          <w:rPr>
                            <w:rFonts w:ascii="Arial" w:eastAsia="Arial" w:hAnsi="Arial" w:cs="Arial"/>
                            <w:b/>
                            <w:color w:val="333333"/>
                            <w:sz w:val="27"/>
                          </w:rPr>
                          <w:t>Radiotherapy</w:t>
                        </w:r>
                      </w:p>
                    </w:txbxContent>
                  </v:textbox>
                </v:rect>
                <v:rect id="Rectangle 1072" o:spid="_x0000_s1250" style="position:absolute;left:12562;top:15923;width:14008;height: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" filled="f" stroked="f">
                  <v:textbox inset="0,0,0,0">
                    <w:txbxContent>
                      <w:p w14:paraId="394EC181" w14:textId="77777777" w:rsidR="000B4D66" w:rsidRDefault="00000000">
                        <w:pPr>
                          <w:spacing w:after="160" w:line="259" w:lineRule="auto"/>
                          <w:ind w:left="0" w:firstLine="0"/>
                          <w:jc w:val="left"/>
                        </w:pPr>
                        <w:r>
                          <w:rPr>
                            <w:rFonts w:ascii="Arial" w:eastAsia="Arial" w:hAnsi="Arial" w:cs="Arial"/>
                            <w:b/>
                            <w:color w:val="333333"/>
                            <w:sz w:val="27"/>
                          </w:rPr>
                          <w:t>Prescription</w:t>
                        </w:r>
                      </w:p>
                    </w:txbxContent>
                  </v:textbox>
                </v:rect>
                <v:rect id="Rectangle 1073" o:spid="_x0000_s1251" style="position:absolute;left:25364;top:13758;width:11897;height:25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eDxQAAAN0AAAAPAAAAZHJzL2Rvd25yZXYueG1sRE9La8JA&#10;EL4X+h+WKXirmyq0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ABf0eDxQAAAN0AAAAP&#10;AAAAAAAAAAAAAAAAAAcCAABkcnMvZG93bnJldi54bWxQSwUGAAAAAAMAAwC3AAAA+QIAAAAA&#10;" filled="f" stroked="f">
                  <v:textbox inset="0,0,0,0">
                    <w:txbxContent>
                      <w:p w14:paraId="5CD722E4" w14:textId="77777777" w:rsidR="000B4D66" w:rsidRDefault="00000000">
                        <w:pPr>
                          <w:spacing w:after="160" w:line="259" w:lineRule="auto"/>
                          <w:ind w:left="0" w:firstLine="0"/>
                          <w:jc w:val="left"/>
                        </w:pPr>
                        <w:r>
                          <w:rPr>
                            <w:rFonts w:ascii="Arial" w:eastAsia="Arial" w:hAnsi="Arial" w:cs="Arial"/>
                            <w:b/>
                            <w:color w:val="333333"/>
                            <w:sz w:val="27"/>
                          </w:rPr>
                          <w:t>CT Scan &amp;</w:t>
                        </w:r>
                      </w:p>
                    </w:txbxContent>
                  </v:textbox>
                </v:rect>
                <v:rect id="Rectangle 1074" o:spid="_x0000_s1252" style="position:absolute;left:25036;top:15880;width:12846;height:25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t/3xQAAAN0AAAAPAAAAZHJzL2Rvd25yZXYueG1sRE9La8JA&#10;EL4X+h+WKXirm4q0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COlt/3xQAAAN0AAAAP&#10;AAAAAAAAAAAAAAAAAAcCAABkcnMvZG93bnJldi54bWxQSwUGAAAAAAMAAwC3AAAA+QIAAAAA&#10;" filled="f" stroked="f">
                  <v:textbox inset="0,0,0,0">
                    <w:txbxContent>
                      <w:p w14:paraId="105D2F30" w14:textId="77777777" w:rsidR="000B4D66" w:rsidRDefault="00000000">
                        <w:pPr>
                          <w:spacing w:after="160" w:line="259" w:lineRule="auto"/>
                          <w:ind w:left="0" w:firstLine="0"/>
                          <w:jc w:val="left"/>
                        </w:pPr>
                        <w:r>
                          <w:rPr>
                            <w:rFonts w:ascii="Arial" w:eastAsia="Arial" w:hAnsi="Arial" w:cs="Arial"/>
                            <w:b/>
                            <w:color w:val="333333"/>
                            <w:sz w:val="27"/>
                          </w:rPr>
                          <w:t>Contouring</w:t>
                        </w:r>
                      </w:p>
                    </w:txbxContent>
                  </v:textbox>
                </v:rect>
                <v:rect id="Rectangle 1075" o:spid="_x0000_s1253" style="position:absolute;left:37654;top:13753;width:11398;height:25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npsxQAAAN0AAAAPAAAAZHJzL2Rvd25yZXYueG1sRE9La8JA&#10;EL4X+h+WKXirmwq2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Dh2npsxQAAAN0AAAAP&#10;AAAAAAAAAAAAAAAAAAcCAABkcnMvZG93bnJldi54bWxQSwUGAAAAAAMAAwC3AAAA+QIAAAAA&#10;" filled="f" stroked="f">
                  <v:textbox inset="0,0,0,0">
                    <w:txbxContent>
                      <w:p w14:paraId="1C9A0C9C" w14:textId="77777777" w:rsidR="000B4D66" w:rsidRDefault="00000000">
                        <w:pPr>
                          <w:spacing w:after="160" w:line="259" w:lineRule="auto"/>
                          <w:ind w:left="0" w:firstLine="0"/>
                          <w:jc w:val="left"/>
                        </w:pPr>
                        <w:r>
                          <w:rPr>
                            <w:rFonts w:ascii="Arial" w:eastAsia="Arial" w:hAnsi="Arial" w:cs="Arial"/>
                            <w:b/>
                            <w:color w:val="333333"/>
                            <w:sz w:val="27"/>
                          </w:rPr>
                          <w:t>Treatment</w:t>
                        </w:r>
                      </w:p>
                    </w:txbxContent>
                  </v:textbox>
                </v:rect>
                <v:rect id="Rectangle 1076" o:spid="_x0000_s1254" style="position:absolute;left:38232;top:15875;width:9938;height:25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" filled="f" stroked="f">
                  <v:textbox inset="0,0,0,0">
                    <w:txbxContent>
                      <w:p w14:paraId="7A9B3DEF" w14:textId="77777777" w:rsidR="000B4D66" w:rsidRDefault="00000000">
                        <w:pPr>
                          <w:spacing w:after="160" w:line="259" w:lineRule="auto"/>
                          <w:ind w:left="0" w:firstLine="0"/>
                          <w:jc w:val="left"/>
                        </w:pPr>
                        <w:r>
                          <w:rPr>
                            <w:rFonts w:ascii="Arial" w:eastAsia="Arial" w:hAnsi="Arial" w:cs="Arial"/>
                            <w:b/>
                            <w:color w:val="333333"/>
                            <w:sz w:val="27"/>
                          </w:rPr>
                          <w:t>planning</w:t>
                        </w:r>
                      </w:p>
                    </w:txbxContent>
                  </v:textbox>
                </v:rect>
                <v:rect id="Rectangle 1077" o:spid="_x0000_s1255" style="position:absolute;left:49505;top:13969;width:11800;height:25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" filled="f" stroked="f">
                  <v:textbox inset="0,0,0,0">
                    <w:txbxContent>
                      <w:p w14:paraId="1AF2D05D" w14:textId="77777777" w:rsidR="000B4D66" w:rsidRDefault="00000000">
                        <w:pPr>
                          <w:spacing w:after="160" w:line="259" w:lineRule="auto"/>
                          <w:ind w:left="0" w:firstLine="0"/>
                          <w:jc w:val="left"/>
                        </w:pPr>
                        <w:r>
                          <w:rPr>
                            <w:rFonts w:ascii="Arial" w:eastAsia="Arial" w:hAnsi="Arial" w:cs="Arial"/>
                            <w:b/>
                            <w:color w:val="333333"/>
                            <w:sz w:val="27"/>
                          </w:rPr>
                          <w:t>Irradiation</w:t>
                        </w:r>
                      </w:p>
                    </w:txbxContent>
                  </v:textbox>
                </v:rect>
                <v:rect id="Rectangle 1078" o:spid="_x0000_s1256" style="position:absolute;left:50042;top:16091;width:10446;height:25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" filled="f" stroked="f">
                  <v:textbox inset="0,0,0,0">
                    <w:txbxContent>
                      <w:p w14:paraId="08D44D58" w14:textId="77777777" w:rsidR="000B4D66" w:rsidRDefault="00000000">
                        <w:pPr>
                          <w:spacing w:after="160" w:line="259" w:lineRule="auto"/>
                          <w:ind w:left="0" w:firstLine="0"/>
                          <w:jc w:val="left"/>
                        </w:pPr>
                        <w:r>
                          <w:rPr>
                            <w:rFonts w:ascii="Arial" w:eastAsia="Arial" w:hAnsi="Arial" w:cs="Arial"/>
                            <w:b/>
                            <w:color w:val="333333"/>
                            <w:sz w:val="27"/>
                          </w:rPr>
                          <w:t>Sessions</w:t>
                        </w:r>
                      </w:p>
                    </w:txbxContent>
                  </v:textbox>
                </v:rect>
                <v:shape id="Shape 1079" o:spid="_x0000_s1257" style="position:absolute;top:3321;width:11670;height:10122;visibility:visible;mso-wrap-style:square;v-text-anchor:top" coordsize="1167064,1012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" path="m875297,1012241r-583530,l,506121,291767,,875297,r291767,506121l875297,1012241xe" filled="f" strokecolor="#999" strokeweight="1.0018mm">
                  <v:stroke endcap="round"/>
                  <v:path arrowok="t" textboxrect="0,0,1167064,1012241"/>
                </v:shape>
                <v:shape id="Shape 1081" o:spid="_x0000_s1258" style="position:absolute;left:48124;top:3321;width:11671;height:10122;visibility:visible;mso-wrap-style:square;v-text-anchor:top" coordsize="1167060,1012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" path="m875293,1012241r-583530,l,506121,291763,,875293,r291767,506121l875293,1012241xe" filled="f" strokecolor="#999" strokeweight="1.0018mm">
                  <v:stroke endcap="round"/>
                  <v:path arrowok="t" textboxrect="0,0,1167060,1012241"/>
                </v:shape>
                <v:shape id="Shape 1083" o:spid="_x0000_s1259" style="position:absolute;left:12031;top:3321;width:11670;height:10122;visibility:visible;mso-wrap-style:square;v-text-anchor:top" coordsize="1167043,1012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" path="m875293,1012241r-583530,l,506121,291763,,875293,r291750,506121l875293,1012241xe" filled="f" strokecolor="#999" strokeweight="1.0018mm">
                  <v:stroke endcap="round"/>
                  <v:path arrowok="t" textboxrect="0,0,1167043,1012241"/>
                </v:shape>
                <v:shape id="Shape 1085" o:spid="_x0000_s1260" style="position:absolute;left:24062;top:3321;width:11670;height:10122;visibility:visible;mso-wrap-style:square;v-text-anchor:top" coordsize="1167043,1012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" path="m875280,1012241r-583513,l,506121,291767,,875280,r291763,506121l875280,1012241xe" filled="f" strokecolor="#999" strokeweight="1.0018mm">
                  <v:stroke endcap="round"/>
                  <v:path arrowok="t" textboxrect="0,0,1167043,1012241"/>
                </v:shape>
                <v:shape id="Shape 1087" o:spid="_x0000_s1261" style="position:absolute;left:55692;width:2952;height:2877;visibility:visible;mso-wrap-style:square;v-text-anchor:top" coordsize="295232,287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" path="m39763,313c46745,,53808,1442,60265,4666l276613,112845v11408,5705,18619,17377,18619,30127c295232,155739,288021,167394,276613,173115l60265,281278v-12914,6451,-28250,5768,-40520,-1825c7479,271877,,258464,,244042l,41918c,27479,7479,14084,19745,6491,25880,2694,32781,626,39763,313xe" fillcolor="#5aa02c" stroked="f" strokeweight="0">
                  <v:stroke endcap="round"/>
                  <v:path arrowok="t" textboxrect="0,0,295232,287729"/>
                </v:shape>
                <v:shape id="Shape 1088" o:spid="_x0000_s1262" style="position:absolute;left:1263;top:1429;width:55103;height:0;visibility:visible;mso-wrap-style:square;v-text-anchor:top" coordsize="5510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" path="m,l5510296,e" filled="f" strokecolor="#5aa02c" strokeweight="2.33939mm">
                  <v:stroke endcap="round"/>
                  <v:path arrowok="t" textboxrect="0,0,5510296,0"/>
                </v:shape>
                <w10:anchorlock/>
              </v:group>
            </w:pict>
          </mc:Fallback>
        </mc:AlternateContent>
      </w:r>
    </w:p>
    <w:p w14:paraId="1775A9D0" w14:textId="77777777" w:rsidR="000B4D66" w:rsidRDefault="00000000">
      <w:pPr>
        <w:spacing w:after="388" w:line="297" w:lineRule="auto"/>
        <w:jc w:val="center"/>
      </w:pPr>
      <w:r>
        <w:t>Figure 3: Typical radiotherapy patient path.</w:t>
      </w:r>
    </w:p>
    <w:p w14:paraId="18004D1B" w14:textId="14D4CBA2" w:rsidR="000B4D66" w:rsidRDefault="00000000">
      <w:pPr>
        <w:pStyle w:val="Heading2"/>
        <w:tabs>
          <w:tab w:val="right" w:pos="9972"/>
        </w:tabs>
        <w:ind w:left="-15" w:firstLine="0"/>
      </w:pPr>
      <w:r>
        <w:t>3.4</w:t>
      </w:r>
      <w:r w:rsidR="008C0097">
        <w:t xml:space="preserve"> </w:t>
      </w:r>
      <w:r>
        <w:t>Radiation alters the biological behavior of tumor cells and the immune system</w:t>
      </w:r>
    </w:p>
    <w:p w14:paraId="5E9AD5A8" w14:textId="5523D984" w:rsidR="000B4D66" w:rsidRDefault="00000000">
      <w:pPr>
        <w:spacing w:after="324"/>
        <w:ind w:left="-5"/>
      </w:pPr>
      <w:r>
        <w:t>Radiation profoundly in</w:t>
      </w:r>
      <w:r w:rsidR="00FB200A">
        <w:t>fl</w:t>
      </w:r>
      <w:r>
        <w:t>uences the biological behavior of tumor cells and the immune system, impacting critical aspects of cancer progression and immune response. It a</w:t>
      </w:r>
      <w:r w:rsidR="00FB200A">
        <w:t>ff</w:t>
      </w:r>
      <w:r>
        <w:t>ects tumor cell proliferation, often reducing the ability of cancer cells to multiply by damaging their DNA and cellular structures. Radiation also in</w:t>
      </w:r>
      <w:r w:rsidR="00FB200A">
        <w:t>fl</w:t>
      </w:r>
      <w:r>
        <w:t>uences tumor cells’ invasion and metastasis potential</w:t>
      </w:r>
      <w:del w:id="33" w:author="Mélanie KOJAARTINIAN" w:date="2024-09-18T15:13:00Z" w16du:dateUtc="2024-09-18T13:13:00Z">
        <w:r w:rsidDel="00FB200A">
          <w:delText>,</w:delText>
        </w:r>
      </w:del>
      <w:r>
        <w:t xml:space="preserve"> either by directly impairing their motility or altering the tumor microenvironment to make it less conducive to cancer spread. Additionally, radiation can modulate cancer-promoting in</w:t>
      </w:r>
      <w:r w:rsidR="00FB200A">
        <w:t>fl</w:t>
      </w:r>
      <w:r>
        <w:t>ammation, either by inducing pro-in</w:t>
      </w:r>
      <w:r w:rsidR="00FB200A">
        <w:t>fl</w:t>
      </w:r>
      <w:r>
        <w:t>ammatory signals that support tumor growth or by disrupting the in</w:t>
      </w:r>
      <w:r w:rsidR="00FB200A">
        <w:t>fl</w:t>
      </w:r>
      <w:r>
        <w:t>ammatory milieu to hinder cancer progression.</w:t>
      </w:r>
    </w:p>
    <w:p w14:paraId="7503677E" w14:textId="26530181" w:rsidR="000B4D66" w:rsidRDefault="00000000">
      <w:pPr>
        <w:pStyle w:val="Heading2"/>
        <w:tabs>
          <w:tab w:val="center" w:pos="3830"/>
        </w:tabs>
        <w:ind w:left="-15" w:firstLine="0"/>
      </w:pPr>
      <w:r>
        <w:t>3.5</w:t>
      </w:r>
      <w:r>
        <w:tab/>
      </w:r>
      <w:commentRangeStart w:id="34"/>
      <w:r>
        <w:t>Radiation e</w:t>
      </w:r>
      <w:r w:rsidR="00FB200A">
        <w:t>ff</w:t>
      </w:r>
      <w:r>
        <w:t>ects when combined with immunotherapy</w:t>
      </w:r>
      <w:commentRangeEnd w:id="34"/>
      <w:r w:rsidR="005C2936">
        <w:rPr>
          <w:rStyle w:val="CommentReference"/>
        </w:rPr>
        <w:commentReference w:id="34"/>
      </w:r>
    </w:p>
    <w:p w14:paraId="1EA64855" w14:textId="393663DC" w:rsidR="000B4D66" w:rsidRDefault="00000000">
      <w:pPr>
        <w:ind w:left="-5"/>
      </w:pPr>
      <w:commentRangeStart w:id="35"/>
      <w:r>
        <w:t>Radiation may support immunotherapy</w:t>
      </w:r>
      <w:commentRangeEnd w:id="35"/>
      <w:r w:rsidR="00ED4FB2">
        <w:rPr>
          <w:rStyle w:val="CommentReference"/>
        </w:rPr>
        <w:commentReference w:id="35"/>
      </w:r>
      <w:del w:id="36" w:author="Mélanie KOJAARTINIAN" w:date="2024-09-18T15:16:00Z" w16du:dateUtc="2024-09-18T13:16:00Z">
        <w:r w:rsidDel="00FB200A">
          <w:delText>,</w:delText>
        </w:r>
      </w:del>
      <w:r>
        <w:t xml:space="preserve"> making the e</w:t>
      </w:r>
      <w:r w:rsidR="00FB200A">
        <w:t>ff</w:t>
      </w:r>
      <w:r>
        <w:t>ect of both treatments more signi</w:t>
      </w:r>
      <w:r w:rsidR="00FB200A">
        <w:t>fi</w:t>
      </w:r>
      <w:r>
        <w:t>cant than the sum of their impact if used alone.</w:t>
      </w:r>
    </w:p>
    <w:p w14:paraId="6C31AC95" w14:textId="206FF20B" w:rsidR="000B4D66" w:rsidRDefault="00000000">
      <w:pPr>
        <w:ind w:left="-5"/>
      </w:pPr>
      <w:r w:rsidRPr="00ED4FB2">
        <w:rPr>
          <w:b/>
          <w:bCs/>
        </w:rPr>
        <w:t>Ray-Enhanced Anti-CTLA-4 Immunotherapy</w:t>
      </w:r>
      <w:r>
        <w:t xml:space="preserve"> Radiation therapy can enhance the e</w:t>
      </w:r>
      <w:r w:rsidR="00ED4FB2">
        <w:t>ffi</w:t>
      </w:r>
      <w:r>
        <w:t>cacy of anti-CTLA-4 immunotherapy, a treatment that blocks the CTLA-4 protein in T cells, thus boosting the immune system’s response against cancer cells. The combination of radiation and anti-CTLA-4 immunotherapy has shown promising results, as radiation-induced tumor cell death releases antigens that can further stimulate the immune system [</w:t>
      </w:r>
      <w:r>
        <w:rPr>
          <w:color w:val="63003C"/>
        </w:rPr>
        <w:t>VBPW</w:t>
      </w:r>
      <w:r>
        <w:rPr>
          <w:rFonts w:ascii="Cambria" w:eastAsia="Cambria" w:hAnsi="Cambria" w:cs="Cambria"/>
          <w:color w:val="63003C"/>
          <w:vertAlign w:val="superscript"/>
        </w:rPr>
        <w:t>+</w:t>
      </w:r>
      <w:r>
        <w:rPr>
          <w:color w:val="63003C"/>
        </w:rPr>
        <w:t>15</w:t>
      </w:r>
      <w:r>
        <w:t>]. This synergy can improve tumor control and potentially better clinical outcomes than either treatment alone.</w:t>
      </w:r>
    </w:p>
    <w:p w14:paraId="48B6C9D0" w14:textId="68FD2EB9" w:rsidR="000B4D66" w:rsidRDefault="00000000">
      <w:pPr>
        <w:ind w:left="-5"/>
      </w:pPr>
      <w:r w:rsidRPr="00ED4FB2">
        <w:rPr>
          <w:b/>
          <w:bCs/>
        </w:rPr>
        <w:t>Radiation Combined with Anti PD-1/PD-L1 Immunotherapy</w:t>
      </w:r>
      <w:r>
        <w:t xml:space="preserve"> Combining radiation with anti PD-1/PDL1 immunotherapy has shown signi</w:t>
      </w:r>
      <w:r w:rsidR="00ED4FB2">
        <w:t>fi</w:t>
      </w:r>
      <w:r>
        <w:t>cant success. Anti PD-1/PD-L1 therapies block the PD-1/PD-L1 pathway</w:t>
      </w:r>
      <w:del w:id="37" w:author="Mélanie KOJAARTINIAN" w:date="2024-09-18T15:24:00Z" w16du:dateUtc="2024-09-18T13:24:00Z">
        <w:r w:rsidDel="00ED4FB2">
          <w:delText>,</w:delText>
        </w:r>
      </w:del>
      <w:r>
        <w:t xml:space="preserve"> which tumors exploit to evade immune </w:t>
      </w:r>
      <w:r>
        <w:lastRenderedPageBreak/>
        <w:t>detection. Radiation therapy can augment this e</w:t>
      </w:r>
      <w:r w:rsidR="00ED4FB2">
        <w:t>ff</w:t>
      </w:r>
      <w:r>
        <w:t>ect by increasing the immunogenicity of the tumor, thereby making cancer cells more susceptible to immune attack [</w:t>
      </w:r>
      <w:r>
        <w:rPr>
          <w:color w:val="63003C"/>
        </w:rPr>
        <w:t>HXL</w:t>
      </w:r>
      <w:r>
        <w:rPr>
          <w:rFonts w:ascii="Cambria" w:eastAsia="Cambria" w:hAnsi="Cambria" w:cs="Cambria"/>
          <w:color w:val="63003C"/>
          <w:vertAlign w:val="superscript"/>
        </w:rPr>
        <w:t>+</w:t>
      </w:r>
      <w:r>
        <w:rPr>
          <w:color w:val="63003C"/>
        </w:rPr>
        <w:t>21</w:t>
      </w:r>
      <w:r>
        <w:t>].</w:t>
      </w:r>
    </w:p>
    <w:p w14:paraId="276909CE" w14:textId="09E48976" w:rsidR="000B4D66" w:rsidRDefault="00000000">
      <w:pPr>
        <w:spacing w:after="110"/>
        <w:ind w:left="-5"/>
      </w:pPr>
      <w:r w:rsidRPr="00ED4FB2">
        <w:rPr>
          <w:b/>
          <w:bCs/>
        </w:rPr>
        <w:t>TLR-Mediated Immunologic E</w:t>
      </w:r>
      <w:r w:rsidR="00ED4FB2" w:rsidRPr="00ED4FB2">
        <w:rPr>
          <w:b/>
          <w:bCs/>
        </w:rPr>
        <w:t>ff</w:t>
      </w:r>
      <w:r w:rsidRPr="00ED4FB2">
        <w:rPr>
          <w:b/>
          <w:bCs/>
        </w:rPr>
        <w:t>ects of Radiation Therapy</w:t>
      </w:r>
      <w:r>
        <w:t xml:space="preserve"> Radiation therapy can also exert immunologic e</w:t>
      </w:r>
      <w:r w:rsidR="00ED4FB2">
        <w:t>ff</w:t>
      </w:r>
      <w:r>
        <w:t>ects through Toll-like receptors (TLRs), a class of proteins involved in pathogen recognition and activation of innate immunity. Radiation can activate TLRs on immune cells, producing cytokines and chemokines that enhance the immune response against tumors. This TLR-mediated e</w:t>
      </w:r>
      <w:r w:rsidR="00ED4FB2">
        <w:t>ff</w:t>
      </w:r>
      <w:r>
        <w:t>ect contributes to the synergy between radiation and immunotherapies, leading to more robust anti-tumor responses [</w:t>
      </w:r>
      <w:r>
        <w:rPr>
          <w:color w:val="63003C"/>
        </w:rPr>
        <w:t>WHCI20</w:t>
      </w:r>
      <w:r>
        <w:t>].</w:t>
      </w:r>
    </w:p>
    <w:p w14:paraId="03A9E421" w14:textId="22F5C69F" w:rsidR="000B4D66" w:rsidRDefault="00000000">
      <w:pPr>
        <w:spacing w:after="443"/>
        <w:ind w:left="-5"/>
      </w:pPr>
      <w:r>
        <w:t>While this thesis does not focus on biological aspects, one should remember that radiation a</w:t>
      </w:r>
      <w:r w:rsidR="00ED4FB2">
        <w:t>ff</w:t>
      </w:r>
      <w:r>
        <w:t>ects cells in various ways, and cancer therapy is complex.</w:t>
      </w:r>
    </w:p>
    <w:p w14:paraId="27A1739F" w14:textId="77777777" w:rsidR="000B4D66" w:rsidRDefault="00000000">
      <w:pPr>
        <w:pStyle w:val="Heading1"/>
        <w:tabs>
          <w:tab w:val="center" w:pos="1361"/>
        </w:tabs>
        <w:ind w:left="-15" w:firstLine="0"/>
      </w:pPr>
      <w:r>
        <w:t>4</w:t>
      </w:r>
      <w:r>
        <w:tab/>
        <w:t>Patient Path</w:t>
      </w:r>
    </w:p>
    <w:p w14:paraId="77DD65FD" w14:textId="37D4B26A" w:rsidR="000B4D66" w:rsidRDefault="00000000">
      <w:pPr>
        <w:ind w:left="-5"/>
      </w:pPr>
      <w:r>
        <w:t>The radiotherapy patient path encompasses several critical stages, each essential for the e</w:t>
      </w:r>
      <w:r w:rsidR="005C2936">
        <w:t>ff</w:t>
      </w:r>
      <w:r>
        <w:t>ective treatment of cancer. This section outlines the sequential steps of radiotherapy, from initial detection and diagnosis to follow-up care.</w:t>
      </w:r>
    </w:p>
    <w:p w14:paraId="039E82D7" w14:textId="77777777" w:rsidR="000B4D66" w:rsidRDefault="00000000">
      <w:pPr>
        <w:pStyle w:val="Heading2"/>
        <w:tabs>
          <w:tab w:val="center" w:pos="1230"/>
        </w:tabs>
        <w:ind w:left="-15" w:firstLine="0"/>
      </w:pPr>
      <w:r>
        <w:t>4.1</w:t>
      </w:r>
      <w:r>
        <w:tab/>
        <w:t>Diagnostic</w:t>
      </w:r>
    </w:p>
    <w:p w14:paraId="730E232E" w14:textId="77777777" w:rsidR="000B4D66" w:rsidRDefault="00000000">
      <w:pPr>
        <w:spacing w:after="323"/>
        <w:ind w:left="-5"/>
      </w:pPr>
      <w:r>
        <w:t>Patients diagnosed with a tumor can go through several paths: surgery, radiotherapy, immunotherapy, chemotherapy, or any combination. Doctors will choose the most appropriate treatment(s) based on evidence they have (biopsy, radios, et cetera). This manuscript will focus on the radiotherapy path.</w:t>
      </w:r>
    </w:p>
    <w:p w14:paraId="00689AF2" w14:textId="77777777" w:rsidR="000B4D66" w:rsidRDefault="00000000">
      <w:pPr>
        <w:pStyle w:val="Heading2"/>
        <w:tabs>
          <w:tab w:val="center" w:pos="2172"/>
        </w:tabs>
        <w:ind w:left="-15" w:firstLine="0"/>
      </w:pPr>
      <w:r>
        <w:t>4.2</w:t>
      </w:r>
      <w:r>
        <w:tab/>
        <w:t>Radiotherapy Prescription</w:t>
      </w:r>
    </w:p>
    <w:p w14:paraId="480CD35C" w14:textId="3BC7B17F" w:rsidR="000B4D66" w:rsidRDefault="00000000">
      <w:pPr>
        <w:spacing w:after="322"/>
        <w:ind w:left="-5"/>
      </w:pPr>
      <w:r>
        <w:t>Following a con</w:t>
      </w:r>
      <w:r w:rsidR="005C2936">
        <w:t>fi</w:t>
      </w:r>
      <w:r>
        <w:t>rmed diagnosis and the choice of radiotherapy treatment, the oncologist develops a prescription. This prescription speci</w:t>
      </w:r>
      <w:r w:rsidR="005C2936">
        <w:t>fi</w:t>
      </w:r>
      <w:r>
        <w:t>es the type, dosage, and frequency of radiation treatment tailored to the patient’s speci</w:t>
      </w:r>
      <w:r w:rsidR="005C2936">
        <w:t>fi</w:t>
      </w:r>
      <w:r>
        <w:t>c cancer type, location, and stage. The doctors de</w:t>
      </w:r>
      <w:r w:rsidR="005C2936">
        <w:t>fi</w:t>
      </w:r>
      <w:r>
        <w:t>ne minimal tumor irradiation and maximum damage to surrounding healthy tissues. Most of the time, templates are used and ne-tuned to t speci</w:t>
      </w:r>
      <w:r w:rsidR="005C2936">
        <w:t>fi</w:t>
      </w:r>
      <w:r>
        <w:t>c patients.</w:t>
      </w:r>
    </w:p>
    <w:p w14:paraId="2F155906" w14:textId="77777777" w:rsidR="000B4D66" w:rsidRDefault="00000000">
      <w:pPr>
        <w:pStyle w:val="Heading2"/>
        <w:tabs>
          <w:tab w:val="center" w:pos="2069"/>
        </w:tabs>
        <w:ind w:left="-15" w:firstLine="0"/>
      </w:pPr>
      <w:r>
        <w:t>4.3</w:t>
      </w:r>
      <w:r>
        <w:tab/>
        <w:t>CT scan and Contouring</w:t>
      </w:r>
    </w:p>
    <w:p w14:paraId="610512EB" w14:textId="3D7904C0" w:rsidR="000B4D66" w:rsidRDefault="00000000">
      <w:pPr>
        <w:spacing w:after="324"/>
        <w:ind w:left="-5"/>
      </w:pPr>
      <w:r>
        <w:t>A computed tomography (CT) scan is performed to obtain detailed images of the patient’s anatomy. These images are used to delineate the tumor and surrounding organs at risk. The contouring task used to be a manual operation but is now done automatically, thanks to the progress of arti</w:t>
      </w:r>
      <w:r w:rsidR="005C2936">
        <w:t>fi</w:t>
      </w:r>
      <w:r>
        <w:t>cial intelligence on segmentation tasks. The CT scan also provides the spatial information necessary for precise irradiation simulation.</w:t>
      </w:r>
    </w:p>
    <w:p w14:paraId="1AB3B61D" w14:textId="77777777" w:rsidR="000B4D66" w:rsidRDefault="00000000">
      <w:pPr>
        <w:pStyle w:val="Heading2"/>
        <w:tabs>
          <w:tab w:val="center" w:pos="1794"/>
        </w:tabs>
        <w:ind w:left="-15" w:firstLine="0"/>
      </w:pPr>
      <w:r>
        <w:t>4.4</w:t>
      </w:r>
      <w:r>
        <w:tab/>
        <w:t>Treatment Planning</w:t>
      </w:r>
    </w:p>
    <w:p w14:paraId="7B5E29DC" w14:textId="77777777" w:rsidR="000B4D66" w:rsidRDefault="00000000">
      <w:pPr>
        <w:spacing w:after="324"/>
        <w:ind w:left="-5"/>
      </w:pPr>
      <w:r>
        <w:t>The treatment planning process involves developing a detailed plan specifying the patient’s radiation dose distribution. Advanced software calculates the optimal arrangement of radiation beams to achieve the desired dose while minimizing exposure to healthy tissues. This thesis registers new advances in the planning step. Plans must be reviewed and approved by doctors.</w:t>
      </w:r>
    </w:p>
    <w:p w14:paraId="6678C705" w14:textId="77777777" w:rsidR="000B4D66" w:rsidRDefault="00000000">
      <w:pPr>
        <w:pStyle w:val="Heading2"/>
        <w:tabs>
          <w:tab w:val="center" w:pos="1766"/>
        </w:tabs>
        <w:ind w:left="-15" w:firstLine="0"/>
      </w:pPr>
      <w:r>
        <w:t>4.5</w:t>
      </w:r>
      <w:r>
        <w:tab/>
        <w:t>Irradiation Sessions</w:t>
      </w:r>
    </w:p>
    <w:p w14:paraId="4277EC73" w14:textId="09C8E766" w:rsidR="000B4D66" w:rsidRDefault="00000000">
      <w:pPr>
        <w:spacing w:after="322"/>
        <w:ind w:left="-5"/>
      </w:pPr>
      <w:r>
        <w:t xml:space="preserve">Irradiation sessions, or treatment delivery, is the actual irradiation of the patient. Cone Beam Computed Tomography (CBCT) is usually done to reposition the patient with the scan so that all organs align with the planning CT. Nowadays, the tendency is to reduce the number of irradiation sessions (the old typical </w:t>
      </w:r>
      <w:r w:rsidR="005C2936">
        <w:t>fi</w:t>
      </w:r>
      <w:r>
        <w:t xml:space="preserve">ve weeks of </w:t>
      </w:r>
      <w:r w:rsidR="005C2936">
        <w:t>fi</w:t>
      </w:r>
      <w:r>
        <w:t xml:space="preserve">ve sessions is now usually two weeks of </w:t>
      </w:r>
      <w:r w:rsidR="005C2936">
        <w:t>fi</w:t>
      </w:r>
      <w:r>
        <w:t>ve sessions).</w:t>
      </w:r>
    </w:p>
    <w:p w14:paraId="0DB6C542" w14:textId="77777777" w:rsidR="000B4D66" w:rsidRDefault="00000000">
      <w:pPr>
        <w:pStyle w:val="Heading2"/>
        <w:tabs>
          <w:tab w:val="center" w:pos="1183"/>
        </w:tabs>
        <w:ind w:left="-15" w:firstLine="0"/>
      </w:pPr>
      <w:r>
        <w:t>4.6</w:t>
      </w:r>
      <w:r>
        <w:tab/>
        <w:t>Follow-up</w:t>
      </w:r>
    </w:p>
    <w:p w14:paraId="37BA2169" w14:textId="05AF29A1" w:rsidR="000B4D66" w:rsidRDefault="00000000">
      <w:pPr>
        <w:spacing w:after="443"/>
        <w:ind w:left="-5"/>
      </w:pPr>
      <w:r>
        <w:t>After the completion of radiotherapy, patients enter the follow-up phase. Regular follow-up appointments are scheduled to monitor the patient’s response to treatment, manage any side e</w:t>
      </w:r>
      <w:r w:rsidR="005C2936">
        <w:t>ff</w:t>
      </w:r>
      <w:r>
        <w:t>ects, and detect any signs of recurrence.</w:t>
      </w:r>
    </w:p>
    <w:p w14:paraId="7AA087F7" w14:textId="77777777" w:rsidR="000B4D66" w:rsidRDefault="00000000">
      <w:pPr>
        <w:pStyle w:val="Heading1"/>
        <w:tabs>
          <w:tab w:val="center" w:pos="1121"/>
        </w:tabs>
        <w:ind w:left="-15" w:firstLine="0"/>
      </w:pPr>
      <w:r>
        <w:lastRenderedPageBreak/>
        <w:t>5</w:t>
      </w:r>
      <w:r>
        <w:tab/>
        <w:t>Machines</w:t>
      </w:r>
    </w:p>
    <w:p w14:paraId="7B8D123A" w14:textId="77777777" w:rsidR="000B4D66" w:rsidRDefault="00000000">
      <w:pPr>
        <w:spacing w:after="110"/>
        <w:ind w:left="-5"/>
      </w:pPr>
      <w:r>
        <w:t>The discovery of X-rays by German physicist W. C. Roentgen in 1895 marked a pivotal moment in medical science. Only one year later, in 1896, Despeignes began using radiotherapy in France. Victor Despeignes delivered 15-30 minutes with 80 irradiation sessions (so-called "fractions") to relieve the pain of patients with stomach cancer [</w:t>
      </w:r>
      <w:r>
        <w:rPr>
          <w:color w:val="63003C"/>
        </w:rPr>
        <w:t>Hol95</w:t>
      </w:r>
      <w:r>
        <w:t>].</w:t>
      </w:r>
    </w:p>
    <w:p w14:paraId="6E0132E1" w14:textId="44208AB6" w:rsidR="000B4D66" w:rsidRDefault="00000000">
      <w:pPr>
        <w:spacing w:after="323"/>
        <w:ind w:left="-5"/>
      </w:pPr>
      <w:r>
        <w:t>Since then, machines have become more powerful and more complex. Modern machines can deliver mega-voltage radiation [</w:t>
      </w:r>
      <w:r>
        <w:rPr>
          <w:color w:val="63003C"/>
        </w:rPr>
        <w:t>HK20</w:t>
      </w:r>
      <w:r>
        <w:t>], which are su</w:t>
      </w:r>
      <w:r w:rsidR="005C2936">
        <w:t>ffi</w:t>
      </w:r>
      <w:r>
        <w:t>ciently high to destroy tumors in minutes. However, such high-power treatments will irreversibly damage healthy tissues. Hence, as the machines became more powerful, constructors built more complex modulation mechanisms to preserve organs at risk.</w:t>
      </w:r>
    </w:p>
    <w:p w14:paraId="3F09CCA9" w14:textId="77777777" w:rsidR="000B4D66" w:rsidRDefault="00000000">
      <w:pPr>
        <w:pStyle w:val="Heading2"/>
        <w:tabs>
          <w:tab w:val="center" w:pos="972"/>
        </w:tabs>
        <w:ind w:left="-15" w:firstLine="0"/>
      </w:pPr>
      <w:r>
        <w:t>5.1</w:t>
      </w:r>
      <w:r>
        <w:tab/>
        <w:t>Molds</w:t>
      </w:r>
    </w:p>
    <w:p w14:paraId="75FD5106" w14:textId="794EDF09" w:rsidR="000B4D66" w:rsidRDefault="00000000">
      <w:pPr>
        <w:ind w:left="-5"/>
      </w:pPr>
      <w:r>
        <w:t xml:space="preserve">The </w:t>
      </w:r>
      <w:r w:rsidR="005C2936">
        <w:t>fi</w:t>
      </w:r>
      <w:r>
        <w:t>rst kind of modulation used was molds: their purpose was to stop the irradiation before it reached the body. By strategically obscuring the rays, organs can be spared, as they will receive a small amount of irradiation dose, while the tumor will receive a fatal dose. Molds had signi</w:t>
      </w:r>
      <w:r w:rsidR="005C2936">
        <w:t>fi</w:t>
      </w:r>
      <w:r>
        <w:t>cant limitations due to their single-use nature. It was necessary to create a custom mold for each patient as their anatomy di</w:t>
      </w:r>
      <w:r w:rsidR="005C2936">
        <w:t>ff</w:t>
      </w:r>
      <w:r>
        <w:t>ers. Typically, three molds were required</w:t>
      </w:r>
      <w:r w:rsidR="005C2936">
        <w:t xml:space="preserve">  </w:t>
      </w:r>
    </w:p>
    <w:p w14:paraId="121A4706" w14:textId="77777777" w:rsidR="000B4D66" w:rsidRDefault="00000000">
      <w:pPr>
        <w:spacing w:after="74" w:line="259" w:lineRule="auto"/>
        <w:ind w:left="65" w:firstLine="0"/>
        <w:jc w:val="left"/>
      </w:pPr>
      <w:commentRangeStart w:id="38"/>
      <w:r>
        <w:rPr>
          <w:noProof/>
          <w:sz w:val="22"/>
        </w:rPr>
        <mc:AlternateContent>
          <mc:Choice Requires="wpg">
            <w:drawing>
              <wp:inline distT="0" distB="0" distL="0" distR="0" wp14:anchorId="3A1F3557" wp14:editId="5A4E2318">
                <wp:extent cx="6255982" cy="2678149"/>
                <wp:effectExtent l="0" t="0" r="0" b="0"/>
                <wp:docPr id="30998" name="Group 30998"/>
                <wp:cNvGraphicFramePr/>
                <a:graphic xmlns:a="http://schemas.openxmlformats.org/drawingml/2006/main">
                  <a:graphicData uri="http://schemas.microsoft.com/office/word/2010/wordprocessingGroup">
                    <wpg:wgp>
                      <wpg:cNvGrpSpPr/>
                      <wpg:grpSpPr>
                        <a:xfrm>
                          <a:off x="0" y="0"/>
                          <a:ext cx="6255982" cy="2678149"/>
                          <a:chOff x="0" y="0"/>
                          <a:chExt cx="6255982" cy="2678149"/>
                        </a:xfrm>
                      </wpg:grpSpPr>
                      <wps:wsp>
                        <wps:cNvPr id="1205" name="Shape 1205"/>
                        <wps:cNvSpPr/>
                        <wps:spPr>
                          <a:xfrm>
                            <a:off x="0" y="0"/>
                            <a:ext cx="1325227" cy="2080542"/>
                          </a:xfrm>
                          <a:custGeom>
                            <a:avLst/>
                            <a:gdLst/>
                            <a:ahLst/>
                            <a:cxnLst/>
                            <a:rect l="0" t="0" r="0" b="0"/>
                            <a:pathLst>
                              <a:path w="1325227" h="2080542">
                                <a:moveTo>
                                  <a:pt x="180459" y="0"/>
                                </a:moveTo>
                                <a:lnTo>
                                  <a:pt x="1325227" y="3844"/>
                                </a:lnTo>
                                <a:lnTo>
                                  <a:pt x="1320838" y="1985102"/>
                                </a:lnTo>
                                <a:lnTo>
                                  <a:pt x="185397" y="2080542"/>
                                </a:lnTo>
                                <a:lnTo>
                                  <a:pt x="10970" y="1991684"/>
                                </a:lnTo>
                                <a:lnTo>
                                  <a:pt x="0" y="89413"/>
                                </a:lnTo>
                                <a:lnTo>
                                  <a:pt x="180459" y="0"/>
                                </a:lnTo>
                                <a:close/>
                              </a:path>
                            </a:pathLst>
                          </a:custGeom>
                          <a:ln w="0" cap="flat">
                            <a:miter lim="127000"/>
                          </a:ln>
                        </wps:spPr>
                        <wps:style>
                          <a:lnRef idx="0">
                            <a:srgbClr val="000000">
                              <a:alpha val="0"/>
                            </a:srgbClr>
                          </a:lnRef>
                          <a:fillRef idx="1">
                            <a:srgbClr val="EFFAFC"/>
                          </a:fillRef>
                          <a:effectRef idx="0">
                            <a:scrgbClr r="0" g="0" b="0"/>
                          </a:effectRef>
                          <a:fontRef idx="none"/>
                        </wps:style>
                        <wps:bodyPr/>
                      </wps:wsp>
                      <wps:wsp>
                        <wps:cNvPr id="1206" name="Shape 1206"/>
                        <wps:cNvSpPr/>
                        <wps:spPr>
                          <a:xfrm>
                            <a:off x="180459" y="0"/>
                            <a:ext cx="4938" cy="2080542"/>
                          </a:xfrm>
                          <a:custGeom>
                            <a:avLst/>
                            <a:gdLst/>
                            <a:ahLst/>
                            <a:cxnLst/>
                            <a:rect l="0" t="0" r="0" b="0"/>
                            <a:pathLst>
                              <a:path w="4938" h="2080542">
                                <a:moveTo>
                                  <a:pt x="0" y="0"/>
                                </a:moveTo>
                                <a:lnTo>
                                  <a:pt x="4938" y="2080542"/>
                                </a:lnTo>
                              </a:path>
                            </a:pathLst>
                          </a:custGeom>
                          <a:ln w="8293" cap="rnd">
                            <a:round/>
                          </a:ln>
                        </wps:spPr>
                        <wps:style>
                          <a:lnRef idx="1">
                            <a:srgbClr val="000000">
                              <a:alpha val="66666"/>
                            </a:srgbClr>
                          </a:lnRef>
                          <a:fillRef idx="0">
                            <a:srgbClr val="000000">
                              <a:alpha val="0"/>
                            </a:srgbClr>
                          </a:fillRef>
                          <a:effectRef idx="0">
                            <a:scrgbClr r="0" g="0" b="0"/>
                          </a:effectRef>
                          <a:fontRef idx="none"/>
                        </wps:style>
                        <wps:bodyPr/>
                      </wps:wsp>
                      <wps:wsp>
                        <wps:cNvPr id="1207" name="Shape 1207"/>
                        <wps:cNvSpPr/>
                        <wps:spPr>
                          <a:xfrm>
                            <a:off x="0" y="0"/>
                            <a:ext cx="1325227" cy="2080542"/>
                          </a:xfrm>
                          <a:custGeom>
                            <a:avLst/>
                            <a:gdLst/>
                            <a:ahLst/>
                            <a:cxnLst/>
                            <a:rect l="0" t="0" r="0" b="0"/>
                            <a:pathLst>
                              <a:path w="1325227" h="2080542">
                                <a:moveTo>
                                  <a:pt x="0" y="89413"/>
                                </a:moveTo>
                                <a:lnTo>
                                  <a:pt x="180459" y="0"/>
                                </a:lnTo>
                                <a:lnTo>
                                  <a:pt x="1325227" y="3844"/>
                                </a:lnTo>
                                <a:lnTo>
                                  <a:pt x="1320838" y="1985102"/>
                                </a:lnTo>
                                <a:lnTo>
                                  <a:pt x="185397" y="2080542"/>
                                </a:lnTo>
                                <a:lnTo>
                                  <a:pt x="10970" y="1991684"/>
                                </a:lnTo>
                                <a:close/>
                              </a:path>
                            </a:pathLst>
                          </a:custGeom>
                          <a:ln w="8293" cap="rnd">
                            <a:round/>
                          </a:ln>
                        </wps:spPr>
                        <wps:style>
                          <a:lnRef idx="1">
                            <a:srgbClr val="000000">
                              <a:alpha val="66666"/>
                            </a:srgbClr>
                          </a:lnRef>
                          <a:fillRef idx="0">
                            <a:srgbClr val="000000">
                              <a:alpha val="0"/>
                            </a:srgbClr>
                          </a:fillRef>
                          <a:effectRef idx="0">
                            <a:scrgbClr r="0" g="0" b="0"/>
                          </a:effectRef>
                          <a:fontRef idx="none"/>
                        </wps:style>
                        <wps:bodyPr/>
                      </wps:wsp>
                      <wps:wsp>
                        <wps:cNvPr id="1209" name="Shape 1209"/>
                        <wps:cNvSpPr/>
                        <wps:spPr>
                          <a:xfrm>
                            <a:off x="272295" y="69379"/>
                            <a:ext cx="2194903" cy="1931333"/>
                          </a:xfrm>
                          <a:custGeom>
                            <a:avLst/>
                            <a:gdLst/>
                            <a:ahLst/>
                            <a:cxnLst/>
                            <a:rect l="0" t="0" r="0" b="0"/>
                            <a:pathLst>
                              <a:path w="2194903" h="1931333">
                                <a:moveTo>
                                  <a:pt x="1068234" y="369"/>
                                </a:moveTo>
                                <a:cubicBezTo>
                                  <a:pt x="1367366" y="1967"/>
                                  <a:pt x="1786103" y="32845"/>
                                  <a:pt x="1925581" y="116983"/>
                                </a:cubicBezTo>
                                <a:cubicBezTo>
                                  <a:pt x="2194903" y="279439"/>
                                  <a:pt x="2158908" y="556210"/>
                                  <a:pt x="2148072" y="579502"/>
                                </a:cubicBezTo>
                                <a:cubicBezTo>
                                  <a:pt x="2119620" y="640685"/>
                                  <a:pt x="2017527" y="718712"/>
                                  <a:pt x="1985371" y="731830"/>
                                </a:cubicBezTo>
                                <a:cubicBezTo>
                                  <a:pt x="1965507" y="739922"/>
                                  <a:pt x="1887480" y="762641"/>
                                  <a:pt x="1819352" y="715009"/>
                                </a:cubicBezTo>
                                <a:cubicBezTo>
                                  <a:pt x="1671114" y="611407"/>
                                  <a:pt x="1292403" y="585739"/>
                                  <a:pt x="1292403" y="585739"/>
                                </a:cubicBezTo>
                                <a:cubicBezTo>
                                  <a:pt x="1245988" y="574359"/>
                                  <a:pt x="1163139" y="549540"/>
                                  <a:pt x="1147412" y="588161"/>
                                </a:cubicBezTo>
                                <a:lnTo>
                                  <a:pt x="733438" y="1604642"/>
                                </a:lnTo>
                                <a:lnTo>
                                  <a:pt x="798026" y="1733245"/>
                                </a:lnTo>
                                <a:cubicBezTo>
                                  <a:pt x="754829" y="1785675"/>
                                  <a:pt x="684554" y="1890236"/>
                                  <a:pt x="593409" y="1905641"/>
                                </a:cubicBezTo>
                                <a:cubicBezTo>
                                  <a:pt x="441672" y="1931333"/>
                                  <a:pt x="0" y="1621417"/>
                                  <a:pt x="104813" y="1379178"/>
                                </a:cubicBezTo>
                                <a:lnTo>
                                  <a:pt x="436939" y="564530"/>
                                </a:lnTo>
                                <a:cubicBezTo>
                                  <a:pt x="511497" y="404707"/>
                                  <a:pt x="675754" y="13680"/>
                                  <a:pt x="885152" y="3646"/>
                                </a:cubicBezTo>
                                <a:cubicBezTo>
                                  <a:pt x="936542" y="1191"/>
                                  <a:pt x="999203" y="0"/>
                                  <a:pt x="1068234" y="369"/>
                                </a:cubicBezTo>
                                <a:close/>
                              </a:path>
                            </a:pathLst>
                          </a:custGeom>
                          <a:ln w="8293" cap="rnd">
                            <a:round/>
                          </a:ln>
                        </wps:spPr>
                        <wps:style>
                          <a:lnRef idx="1">
                            <a:srgbClr val="000000"/>
                          </a:lnRef>
                          <a:fillRef idx="1">
                            <a:srgbClr val="DAF2F2"/>
                          </a:fillRef>
                          <a:effectRef idx="0">
                            <a:scrgbClr r="0" g="0" b="0"/>
                          </a:effectRef>
                          <a:fontRef idx="none"/>
                        </wps:style>
                        <wps:bodyPr/>
                      </wps:wsp>
                      <wps:wsp>
                        <wps:cNvPr id="1210" name="Shape 1210"/>
                        <wps:cNvSpPr/>
                        <wps:spPr>
                          <a:xfrm>
                            <a:off x="515885" y="1518037"/>
                            <a:ext cx="554436" cy="329452"/>
                          </a:xfrm>
                          <a:custGeom>
                            <a:avLst/>
                            <a:gdLst/>
                            <a:ahLst/>
                            <a:cxnLst/>
                            <a:rect l="0" t="0" r="0" b="0"/>
                            <a:pathLst>
                              <a:path w="554436" h="329452">
                                <a:moveTo>
                                  <a:pt x="554436" y="284587"/>
                                </a:moveTo>
                                <a:cubicBezTo>
                                  <a:pt x="449787" y="151181"/>
                                  <a:pt x="304656" y="51055"/>
                                  <a:pt x="99898" y="0"/>
                                </a:cubicBezTo>
                                <a:lnTo>
                                  <a:pt x="12474" y="233117"/>
                                </a:lnTo>
                                <a:cubicBezTo>
                                  <a:pt x="0" y="266397"/>
                                  <a:pt x="38007" y="304428"/>
                                  <a:pt x="51260" y="329452"/>
                                </a:cubicBezTo>
                              </a:path>
                            </a:pathLst>
                          </a:custGeom>
                          <a:ln w="8293" cap="rnd">
                            <a:round/>
                          </a:ln>
                        </wps:spPr>
                        <wps:style>
                          <a:lnRef idx="1">
                            <a:srgbClr val="000000"/>
                          </a:lnRef>
                          <a:fillRef idx="0">
                            <a:srgbClr val="000000">
                              <a:alpha val="0"/>
                            </a:srgbClr>
                          </a:fillRef>
                          <a:effectRef idx="0">
                            <a:scrgbClr r="0" g="0" b="0"/>
                          </a:effectRef>
                          <a:fontRef idx="none"/>
                        </wps:style>
                        <wps:bodyPr/>
                      </wps:wsp>
                      <wps:wsp>
                        <wps:cNvPr id="1211" name="Shape 1211"/>
                        <wps:cNvSpPr/>
                        <wps:spPr>
                          <a:xfrm>
                            <a:off x="467521" y="1434042"/>
                            <a:ext cx="538212" cy="369729"/>
                          </a:xfrm>
                          <a:custGeom>
                            <a:avLst/>
                            <a:gdLst/>
                            <a:ahLst/>
                            <a:cxnLst/>
                            <a:rect l="0" t="0" r="0" b="0"/>
                            <a:pathLst>
                              <a:path w="538212" h="369729">
                                <a:moveTo>
                                  <a:pt x="538212" y="239980"/>
                                </a:moveTo>
                                <a:cubicBezTo>
                                  <a:pt x="406959" y="137519"/>
                                  <a:pt x="266350" y="44794"/>
                                  <a:pt x="79695" y="0"/>
                                </a:cubicBezTo>
                                <a:cubicBezTo>
                                  <a:pt x="79695" y="0"/>
                                  <a:pt x="0" y="175503"/>
                                  <a:pt x="5874" y="267977"/>
                                </a:cubicBezTo>
                                <a:cubicBezTo>
                                  <a:pt x="8203" y="304656"/>
                                  <a:pt x="48381" y="369729"/>
                                  <a:pt x="48381" y="369729"/>
                                </a:cubicBezTo>
                              </a:path>
                            </a:pathLst>
                          </a:custGeom>
                          <a:ln w="8293" cap="rnd">
                            <a:round/>
                          </a:ln>
                        </wps:spPr>
                        <wps:style>
                          <a:lnRef idx="1">
                            <a:srgbClr val="000000"/>
                          </a:lnRef>
                          <a:fillRef idx="0">
                            <a:srgbClr val="000000">
                              <a:alpha val="0"/>
                            </a:srgbClr>
                          </a:fillRef>
                          <a:effectRef idx="0">
                            <a:scrgbClr r="0" g="0" b="0"/>
                          </a:effectRef>
                          <a:fontRef idx="none"/>
                        </wps:style>
                        <wps:bodyPr/>
                      </wps:wsp>
                      <wps:wsp>
                        <wps:cNvPr id="1212" name="Shape 1212"/>
                        <wps:cNvSpPr/>
                        <wps:spPr>
                          <a:xfrm>
                            <a:off x="547216" y="1434042"/>
                            <a:ext cx="68567" cy="83995"/>
                          </a:xfrm>
                          <a:custGeom>
                            <a:avLst/>
                            <a:gdLst/>
                            <a:ahLst/>
                            <a:cxnLst/>
                            <a:rect l="0" t="0" r="0" b="0"/>
                            <a:pathLst>
                              <a:path w="68567" h="83995">
                                <a:moveTo>
                                  <a:pt x="68567" y="83995"/>
                                </a:moveTo>
                                <a:lnTo>
                                  <a:pt x="0" y="0"/>
                                </a:lnTo>
                                <a:close/>
                              </a:path>
                            </a:pathLst>
                          </a:custGeom>
                          <a:ln w="0" cap="rnd">
                            <a:round/>
                          </a:ln>
                        </wps:spPr>
                        <wps:style>
                          <a:lnRef idx="0">
                            <a:srgbClr val="000000">
                              <a:alpha val="0"/>
                            </a:srgbClr>
                          </a:lnRef>
                          <a:fillRef idx="1">
                            <a:srgbClr val="000000">
                              <a:alpha val="46274"/>
                            </a:srgbClr>
                          </a:fillRef>
                          <a:effectRef idx="0">
                            <a:scrgbClr r="0" g="0" b="0"/>
                          </a:effectRef>
                          <a:fontRef idx="none"/>
                        </wps:style>
                        <wps:bodyPr/>
                      </wps:wsp>
                      <wps:wsp>
                        <wps:cNvPr id="1213" name="Shape 1213"/>
                        <wps:cNvSpPr/>
                        <wps:spPr>
                          <a:xfrm>
                            <a:off x="547216" y="1434042"/>
                            <a:ext cx="68567" cy="83995"/>
                          </a:xfrm>
                          <a:custGeom>
                            <a:avLst/>
                            <a:gdLst/>
                            <a:ahLst/>
                            <a:cxnLst/>
                            <a:rect l="0" t="0" r="0" b="0"/>
                            <a:pathLst>
                              <a:path w="68567" h="83995">
                                <a:moveTo>
                                  <a:pt x="0" y="0"/>
                                </a:moveTo>
                                <a:lnTo>
                                  <a:pt x="68567" y="83995"/>
                                </a:lnTo>
                              </a:path>
                            </a:pathLst>
                          </a:custGeom>
                          <a:ln w="8293" cap="rnd">
                            <a:round/>
                          </a:ln>
                        </wps:spPr>
                        <wps:style>
                          <a:lnRef idx="1">
                            <a:srgbClr val="000000"/>
                          </a:lnRef>
                          <a:fillRef idx="0">
                            <a:srgbClr val="000000">
                              <a:alpha val="0"/>
                            </a:srgbClr>
                          </a:fillRef>
                          <a:effectRef idx="0">
                            <a:scrgbClr r="0" g="0" b="0"/>
                          </a:effectRef>
                          <a:fontRef idx="none"/>
                        </wps:style>
                        <wps:bodyPr/>
                      </wps:wsp>
                      <wps:wsp>
                        <wps:cNvPr id="1214" name="Shape 1214"/>
                        <wps:cNvSpPr/>
                        <wps:spPr>
                          <a:xfrm>
                            <a:off x="547216" y="368220"/>
                            <a:ext cx="1710449" cy="1065822"/>
                          </a:xfrm>
                          <a:custGeom>
                            <a:avLst/>
                            <a:gdLst/>
                            <a:ahLst/>
                            <a:cxnLst/>
                            <a:rect l="0" t="0" r="0" b="0"/>
                            <a:pathLst>
                              <a:path w="1710449" h="1065822">
                                <a:moveTo>
                                  <a:pt x="1710449" y="432989"/>
                                </a:moveTo>
                                <a:cubicBezTo>
                                  <a:pt x="1707091" y="417607"/>
                                  <a:pt x="1676415" y="376628"/>
                                  <a:pt x="1651619" y="363463"/>
                                </a:cubicBezTo>
                                <a:cubicBezTo>
                                  <a:pt x="1364492" y="210884"/>
                                  <a:pt x="1063698" y="63927"/>
                                  <a:pt x="649654" y="20203"/>
                                </a:cubicBezTo>
                                <a:cubicBezTo>
                                  <a:pt x="458130" y="0"/>
                                  <a:pt x="376581" y="154955"/>
                                  <a:pt x="327398" y="273898"/>
                                </a:cubicBezTo>
                                <a:lnTo>
                                  <a:pt x="0" y="1065822"/>
                                </a:lnTo>
                              </a:path>
                            </a:pathLst>
                          </a:custGeom>
                          <a:ln w="8293" cap="rnd">
                            <a:round/>
                          </a:ln>
                        </wps:spPr>
                        <wps:style>
                          <a:lnRef idx="1">
                            <a:srgbClr val="000000"/>
                          </a:lnRef>
                          <a:fillRef idx="0">
                            <a:srgbClr val="000000">
                              <a:alpha val="0"/>
                            </a:srgbClr>
                          </a:fillRef>
                          <a:effectRef idx="0">
                            <a:scrgbClr r="0" g="0" b="0"/>
                          </a:effectRef>
                          <a:fontRef idx="none"/>
                        </wps:style>
                        <wps:bodyPr/>
                      </wps:wsp>
                      <wps:wsp>
                        <wps:cNvPr id="1215" name="Shape 1215"/>
                        <wps:cNvSpPr/>
                        <wps:spPr>
                          <a:xfrm>
                            <a:off x="709233" y="158477"/>
                            <a:ext cx="1711134" cy="490404"/>
                          </a:xfrm>
                          <a:custGeom>
                            <a:avLst/>
                            <a:gdLst/>
                            <a:ahLst/>
                            <a:cxnLst/>
                            <a:rect l="0" t="0" r="0" b="0"/>
                            <a:pathLst>
                              <a:path w="1711134" h="490404">
                                <a:moveTo>
                                  <a:pt x="0" y="475432"/>
                                </a:moveTo>
                                <a:cubicBezTo>
                                  <a:pt x="95124" y="290947"/>
                                  <a:pt x="234334" y="96130"/>
                                  <a:pt x="315813" y="59334"/>
                                </a:cubicBezTo>
                                <a:cubicBezTo>
                                  <a:pt x="447184" y="0"/>
                                  <a:pt x="1250172" y="186819"/>
                                  <a:pt x="1408947" y="279953"/>
                                </a:cubicBezTo>
                                <a:cubicBezTo>
                                  <a:pt x="1567699" y="373088"/>
                                  <a:pt x="1558262" y="354505"/>
                                  <a:pt x="1711134" y="490404"/>
                                </a:cubicBezTo>
                              </a:path>
                            </a:pathLst>
                          </a:custGeom>
                          <a:ln w="8293" cap="rnd">
                            <a:round/>
                          </a:ln>
                        </wps:spPr>
                        <wps:style>
                          <a:lnRef idx="1">
                            <a:srgbClr val="000000"/>
                          </a:lnRef>
                          <a:fillRef idx="0">
                            <a:srgbClr val="000000">
                              <a:alpha val="0"/>
                            </a:srgbClr>
                          </a:fillRef>
                          <a:effectRef idx="0">
                            <a:scrgbClr r="0" g="0" b="0"/>
                          </a:effectRef>
                          <a:fontRef idx="none"/>
                        </wps:style>
                        <wps:bodyPr/>
                      </wps:wsp>
                      <wps:wsp>
                        <wps:cNvPr id="1216" name="Shape 1216"/>
                        <wps:cNvSpPr/>
                        <wps:spPr>
                          <a:xfrm>
                            <a:off x="1562755" y="532569"/>
                            <a:ext cx="557365" cy="341203"/>
                          </a:xfrm>
                          <a:custGeom>
                            <a:avLst/>
                            <a:gdLst/>
                            <a:ahLst/>
                            <a:cxnLst/>
                            <a:rect l="0" t="0" r="0" b="0"/>
                            <a:pathLst>
                              <a:path w="557365" h="341203">
                                <a:moveTo>
                                  <a:pt x="25126" y="9364"/>
                                </a:moveTo>
                                <a:cubicBezTo>
                                  <a:pt x="159206" y="0"/>
                                  <a:pt x="557365" y="188333"/>
                                  <a:pt x="528891" y="251818"/>
                                </a:cubicBezTo>
                                <a:cubicBezTo>
                                  <a:pt x="496571" y="283197"/>
                                  <a:pt x="458271" y="313071"/>
                                  <a:pt x="413038" y="341203"/>
                                </a:cubicBezTo>
                                <a:lnTo>
                                  <a:pt x="7612" y="172006"/>
                                </a:lnTo>
                                <a:cubicBezTo>
                                  <a:pt x="0" y="118365"/>
                                  <a:pt x="47" y="66006"/>
                                  <a:pt x="2036" y="13968"/>
                                </a:cubicBezTo>
                                <a:cubicBezTo>
                                  <a:pt x="8423" y="11491"/>
                                  <a:pt x="16188" y="9988"/>
                                  <a:pt x="25126" y="9364"/>
                                </a:cubicBezTo>
                                <a:close/>
                              </a:path>
                            </a:pathLst>
                          </a:custGeom>
                          <a:ln w="8293" cap="rnd">
                            <a:round/>
                          </a:ln>
                        </wps:spPr>
                        <wps:style>
                          <a:lnRef idx="1">
                            <a:srgbClr val="000000"/>
                          </a:lnRef>
                          <a:fillRef idx="1">
                            <a:srgbClr val="ABD4DB"/>
                          </a:fillRef>
                          <a:effectRef idx="0">
                            <a:scrgbClr r="0" g="0" b="0"/>
                          </a:effectRef>
                          <a:fontRef idx="none"/>
                        </wps:style>
                        <wps:bodyPr/>
                      </wps:wsp>
                      <wps:wsp>
                        <wps:cNvPr id="1217" name="Shape 1217"/>
                        <wps:cNvSpPr/>
                        <wps:spPr>
                          <a:xfrm>
                            <a:off x="1557454" y="692655"/>
                            <a:ext cx="438716" cy="220839"/>
                          </a:xfrm>
                          <a:custGeom>
                            <a:avLst/>
                            <a:gdLst/>
                            <a:ahLst/>
                            <a:cxnLst/>
                            <a:rect l="0" t="0" r="0" b="0"/>
                            <a:pathLst>
                              <a:path w="438716" h="220839">
                                <a:moveTo>
                                  <a:pt x="19833" y="8280"/>
                                </a:moveTo>
                                <a:cubicBezTo>
                                  <a:pt x="75904" y="0"/>
                                  <a:pt x="438716" y="135393"/>
                                  <a:pt x="418339" y="181117"/>
                                </a:cubicBezTo>
                                <a:cubicBezTo>
                                  <a:pt x="400652" y="220839"/>
                                  <a:pt x="0" y="42299"/>
                                  <a:pt x="12913" y="11921"/>
                                </a:cubicBezTo>
                                <a:cubicBezTo>
                                  <a:pt x="13720" y="10023"/>
                                  <a:pt x="16095" y="8832"/>
                                  <a:pt x="19833" y="8280"/>
                                </a:cubicBezTo>
                                <a:close/>
                              </a:path>
                            </a:pathLst>
                          </a:custGeom>
                          <a:ln w="8293" cap="rnd">
                            <a:round/>
                          </a:ln>
                        </wps:spPr>
                        <wps:style>
                          <a:lnRef idx="1">
                            <a:srgbClr val="000000"/>
                          </a:lnRef>
                          <a:fillRef idx="1">
                            <a:srgbClr val="6DC1AF"/>
                          </a:fillRef>
                          <a:effectRef idx="0">
                            <a:scrgbClr r="0" g="0" b="0"/>
                          </a:effectRef>
                          <a:fontRef idx="none"/>
                        </wps:style>
                        <wps:bodyPr/>
                      </wps:wsp>
                      <pic:pic xmlns:pic="http://schemas.openxmlformats.org/drawingml/2006/picture">
                        <pic:nvPicPr>
                          <pic:cNvPr id="30959" name="Picture 30959"/>
                          <pic:cNvPicPr/>
                        </pic:nvPicPr>
                        <pic:blipFill>
                          <a:blip r:embed="rId22"/>
                          <a:stretch>
                            <a:fillRect/>
                          </a:stretch>
                        </pic:blipFill>
                        <pic:spPr>
                          <a:xfrm>
                            <a:off x="1244053" y="1657069"/>
                            <a:ext cx="2072640" cy="1021080"/>
                          </a:xfrm>
                          <a:prstGeom prst="rect">
                            <a:avLst/>
                          </a:prstGeom>
                        </pic:spPr>
                      </pic:pic>
                      <wps:wsp>
                        <wps:cNvPr id="1221" name="Shape 1221"/>
                        <wps:cNvSpPr/>
                        <wps:spPr>
                          <a:xfrm>
                            <a:off x="2968116" y="2066558"/>
                            <a:ext cx="0" cy="609359"/>
                          </a:xfrm>
                          <a:custGeom>
                            <a:avLst/>
                            <a:gdLst/>
                            <a:ahLst/>
                            <a:cxnLst/>
                            <a:rect l="0" t="0" r="0" b="0"/>
                            <a:pathLst>
                              <a:path h="609359">
                                <a:moveTo>
                                  <a:pt x="0" y="609359"/>
                                </a:moveTo>
                                <a:lnTo>
                                  <a:pt x="0" y="0"/>
                                </a:lnTo>
                              </a:path>
                            </a:pathLst>
                          </a:custGeom>
                          <a:ln w="8293" cap="rnd">
                            <a:round/>
                          </a:ln>
                        </wps:spPr>
                        <wps:style>
                          <a:lnRef idx="1">
                            <a:srgbClr val="000000"/>
                          </a:lnRef>
                          <a:fillRef idx="0">
                            <a:srgbClr val="000000">
                              <a:alpha val="0"/>
                            </a:srgbClr>
                          </a:fillRef>
                          <a:effectRef idx="0">
                            <a:scrgbClr r="0" g="0" b="0"/>
                          </a:effectRef>
                          <a:fontRef idx="none"/>
                        </wps:style>
                        <wps:bodyPr/>
                      </wps:wsp>
                      <wps:wsp>
                        <wps:cNvPr id="1222" name="Shape 1222"/>
                        <wps:cNvSpPr/>
                        <wps:spPr>
                          <a:xfrm>
                            <a:off x="1247357" y="1662571"/>
                            <a:ext cx="2067032" cy="1013345"/>
                          </a:xfrm>
                          <a:custGeom>
                            <a:avLst/>
                            <a:gdLst/>
                            <a:ahLst/>
                            <a:cxnLst/>
                            <a:rect l="0" t="0" r="0" b="0"/>
                            <a:pathLst>
                              <a:path w="2067032" h="1013345">
                                <a:moveTo>
                                  <a:pt x="0" y="532180"/>
                                </a:moveTo>
                                <a:lnTo>
                                  <a:pt x="0" y="0"/>
                                </a:lnTo>
                                <a:lnTo>
                                  <a:pt x="2067032" y="347303"/>
                                </a:lnTo>
                                <a:lnTo>
                                  <a:pt x="2067032" y="832242"/>
                                </a:lnTo>
                                <a:lnTo>
                                  <a:pt x="1720759" y="1013345"/>
                                </a:lnTo>
                                <a:close/>
                              </a:path>
                            </a:pathLst>
                          </a:custGeom>
                          <a:ln w="8293"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0960" name="Picture 30960"/>
                          <pic:cNvPicPr/>
                        </pic:nvPicPr>
                        <pic:blipFill>
                          <a:blip r:embed="rId23"/>
                          <a:stretch>
                            <a:fillRect/>
                          </a:stretch>
                        </pic:blipFill>
                        <pic:spPr>
                          <a:xfrm>
                            <a:off x="1132293" y="1483333"/>
                            <a:ext cx="2273808" cy="722376"/>
                          </a:xfrm>
                          <a:prstGeom prst="rect">
                            <a:avLst/>
                          </a:prstGeom>
                        </pic:spPr>
                      </pic:pic>
                      <wps:wsp>
                        <wps:cNvPr id="1225" name="Shape 1225"/>
                        <wps:cNvSpPr/>
                        <wps:spPr>
                          <a:xfrm>
                            <a:off x="728778" y="1075654"/>
                            <a:ext cx="347373" cy="421881"/>
                          </a:xfrm>
                          <a:custGeom>
                            <a:avLst/>
                            <a:gdLst/>
                            <a:ahLst/>
                            <a:cxnLst/>
                            <a:rect l="0" t="0" r="0" b="0"/>
                            <a:pathLst>
                              <a:path w="347373" h="421881">
                                <a:moveTo>
                                  <a:pt x="208259" y="5210"/>
                                </a:moveTo>
                                <a:cubicBezTo>
                                  <a:pt x="218122" y="5954"/>
                                  <a:pt x="227901" y="8025"/>
                                  <a:pt x="237461" y="11516"/>
                                </a:cubicBezTo>
                                <a:cubicBezTo>
                                  <a:pt x="313914" y="39443"/>
                                  <a:pt x="347373" y="147713"/>
                                  <a:pt x="312150" y="253299"/>
                                </a:cubicBezTo>
                                <a:cubicBezTo>
                                  <a:pt x="276930" y="358914"/>
                                  <a:pt x="186380" y="421881"/>
                                  <a:pt x="109907" y="393953"/>
                                </a:cubicBezTo>
                                <a:cubicBezTo>
                                  <a:pt x="33456" y="366019"/>
                                  <a:pt x="0" y="257778"/>
                                  <a:pt x="35218" y="152169"/>
                                </a:cubicBezTo>
                                <a:cubicBezTo>
                                  <a:pt x="66036" y="59774"/>
                                  <a:pt x="139215" y="0"/>
                                  <a:pt x="208259" y="5210"/>
                                </a:cubicBezTo>
                                <a:close/>
                              </a:path>
                            </a:pathLst>
                          </a:custGeom>
                          <a:ln w="7904" cap="rnd">
                            <a:round/>
                          </a:ln>
                        </wps:spPr>
                        <wps:style>
                          <a:lnRef idx="1">
                            <a:srgbClr val="000000"/>
                          </a:lnRef>
                          <a:fillRef idx="1">
                            <a:srgbClr val="B7E9F2"/>
                          </a:fillRef>
                          <a:effectRef idx="0">
                            <a:scrgbClr r="0" g="0" b="0"/>
                          </a:effectRef>
                          <a:fontRef idx="none"/>
                        </wps:style>
                        <wps:bodyPr/>
                      </wps:wsp>
                      <wps:wsp>
                        <wps:cNvPr id="1226" name="Shape 1226"/>
                        <wps:cNvSpPr/>
                        <wps:spPr>
                          <a:xfrm>
                            <a:off x="1376966" y="805802"/>
                            <a:ext cx="402822" cy="896743"/>
                          </a:xfrm>
                          <a:custGeom>
                            <a:avLst/>
                            <a:gdLst/>
                            <a:ahLst/>
                            <a:cxnLst/>
                            <a:rect l="0" t="0" r="0" b="0"/>
                            <a:pathLst>
                              <a:path w="402822" h="896743">
                                <a:moveTo>
                                  <a:pt x="381888" y="369"/>
                                </a:moveTo>
                                <a:cubicBezTo>
                                  <a:pt x="376013" y="1141"/>
                                  <a:pt x="370987" y="4985"/>
                                  <a:pt x="368723" y="10444"/>
                                </a:cubicBezTo>
                                <a:lnTo>
                                  <a:pt x="63769" y="742970"/>
                                </a:lnTo>
                                <a:lnTo>
                                  <a:pt x="30858" y="729284"/>
                                </a:lnTo>
                                <a:cubicBezTo>
                                  <a:pt x="16072" y="723135"/>
                                  <a:pt x="0" y="734679"/>
                                  <a:pt x="1100" y="750628"/>
                                </a:cubicBezTo>
                                <a:lnTo>
                                  <a:pt x="9736" y="875369"/>
                                </a:lnTo>
                                <a:cubicBezTo>
                                  <a:pt x="10742" y="889704"/>
                                  <a:pt x="27657" y="896743"/>
                                  <a:pt x="38510" y="887346"/>
                                </a:cubicBezTo>
                                <a:lnTo>
                                  <a:pt x="133108" y="805597"/>
                                </a:lnTo>
                                <a:cubicBezTo>
                                  <a:pt x="145225" y="795130"/>
                                  <a:pt x="142095" y="775588"/>
                                  <a:pt x="127304" y="769439"/>
                                </a:cubicBezTo>
                                <a:lnTo>
                                  <a:pt x="94392" y="755724"/>
                                </a:lnTo>
                                <a:lnTo>
                                  <a:pt x="399323" y="23175"/>
                                </a:lnTo>
                                <a:cubicBezTo>
                                  <a:pt x="402822" y="14721"/>
                                  <a:pt x="398820" y="5032"/>
                                  <a:pt x="390389" y="1510"/>
                                </a:cubicBezTo>
                                <a:cubicBezTo>
                                  <a:pt x="387692" y="392"/>
                                  <a:pt x="384766" y="0"/>
                                  <a:pt x="381888" y="369"/>
                                </a:cubicBezTo>
                                <a:close/>
                              </a:path>
                            </a:pathLst>
                          </a:custGeom>
                          <a:ln w="33170" cap="flat">
                            <a:miter lim="100000"/>
                          </a:ln>
                        </wps:spPr>
                        <wps:style>
                          <a:lnRef idx="1">
                            <a:srgbClr val="FFFFFF"/>
                          </a:lnRef>
                          <a:fillRef idx="0">
                            <a:srgbClr val="000000">
                              <a:alpha val="0"/>
                            </a:srgbClr>
                          </a:fillRef>
                          <a:effectRef idx="0">
                            <a:scrgbClr r="0" g="0" b="0"/>
                          </a:effectRef>
                          <a:fontRef idx="none"/>
                        </wps:style>
                        <wps:bodyPr/>
                      </wps:wsp>
                      <wps:wsp>
                        <wps:cNvPr id="1228" name="Shape 1228"/>
                        <wps:cNvSpPr/>
                        <wps:spPr>
                          <a:xfrm>
                            <a:off x="1376966" y="805802"/>
                            <a:ext cx="402822" cy="896743"/>
                          </a:xfrm>
                          <a:custGeom>
                            <a:avLst/>
                            <a:gdLst/>
                            <a:ahLst/>
                            <a:cxnLst/>
                            <a:rect l="0" t="0" r="0" b="0"/>
                            <a:pathLst>
                              <a:path w="402822" h="896743">
                                <a:moveTo>
                                  <a:pt x="381888" y="369"/>
                                </a:moveTo>
                                <a:cubicBezTo>
                                  <a:pt x="384766" y="0"/>
                                  <a:pt x="387692" y="392"/>
                                  <a:pt x="390389" y="1510"/>
                                </a:cubicBezTo>
                                <a:cubicBezTo>
                                  <a:pt x="398820" y="5032"/>
                                  <a:pt x="402822" y="14721"/>
                                  <a:pt x="399323" y="23175"/>
                                </a:cubicBezTo>
                                <a:lnTo>
                                  <a:pt x="94392" y="755724"/>
                                </a:lnTo>
                                <a:lnTo>
                                  <a:pt x="127304" y="769439"/>
                                </a:lnTo>
                                <a:cubicBezTo>
                                  <a:pt x="142095" y="775588"/>
                                  <a:pt x="145225" y="795130"/>
                                  <a:pt x="133108" y="805597"/>
                                </a:cubicBezTo>
                                <a:lnTo>
                                  <a:pt x="38510" y="887346"/>
                                </a:lnTo>
                                <a:cubicBezTo>
                                  <a:pt x="27657" y="896743"/>
                                  <a:pt x="10742" y="889704"/>
                                  <a:pt x="9736" y="875369"/>
                                </a:cubicBezTo>
                                <a:lnTo>
                                  <a:pt x="1100" y="750628"/>
                                </a:lnTo>
                                <a:cubicBezTo>
                                  <a:pt x="0" y="734679"/>
                                  <a:pt x="16072" y="723135"/>
                                  <a:pt x="30858" y="729284"/>
                                </a:cubicBezTo>
                                <a:lnTo>
                                  <a:pt x="63769" y="742970"/>
                                </a:lnTo>
                                <a:lnTo>
                                  <a:pt x="368723" y="10444"/>
                                </a:lnTo>
                                <a:cubicBezTo>
                                  <a:pt x="370987" y="4985"/>
                                  <a:pt x="376013" y="1141"/>
                                  <a:pt x="381888" y="369"/>
                                </a:cubicBezTo>
                                <a:close/>
                              </a:path>
                            </a:pathLst>
                          </a:custGeom>
                          <a:ln w="0" cap="flat">
                            <a:miter lim="100000"/>
                          </a:ln>
                        </wps:spPr>
                        <wps:style>
                          <a:lnRef idx="0">
                            <a:srgbClr val="000000">
                              <a:alpha val="0"/>
                            </a:srgbClr>
                          </a:lnRef>
                          <a:fillRef idx="1">
                            <a:srgbClr val="FEEB00"/>
                          </a:fillRef>
                          <a:effectRef idx="0">
                            <a:scrgbClr r="0" g="0" b="0"/>
                          </a:effectRef>
                          <a:fontRef idx="none"/>
                        </wps:style>
                        <wps:bodyPr/>
                      </wps:wsp>
                      <wps:wsp>
                        <wps:cNvPr id="1229" name="Shape 1229"/>
                        <wps:cNvSpPr/>
                        <wps:spPr>
                          <a:xfrm>
                            <a:off x="1818094" y="1456187"/>
                            <a:ext cx="18653" cy="92152"/>
                          </a:xfrm>
                          <a:custGeom>
                            <a:avLst/>
                            <a:gdLst/>
                            <a:ahLst/>
                            <a:cxnLst/>
                            <a:rect l="0" t="0" r="0" b="0"/>
                            <a:pathLst>
                              <a:path w="18653" h="92152">
                                <a:moveTo>
                                  <a:pt x="0" y="0"/>
                                </a:moveTo>
                                <a:lnTo>
                                  <a:pt x="18653" y="0"/>
                                </a:lnTo>
                                <a:lnTo>
                                  <a:pt x="18653" y="92152"/>
                                </a:lnTo>
                                <a:lnTo>
                                  <a:pt x="0" y="92152"/>
                                </a:ln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230" name="Shape 1230"/>
                        <wps:cNvSpPr/>
                        <wps:spPr>
                          <a:xfrm>
                            <a:off x="1848103" y="1480047"/>
                            <a:ext cx="62347" cy="69848"/>
                          </a:xfrm>
                          <a:custGeom>
                            <a:avLst/>
                            <a:gdLst/>
                            <a:ahLst/>
                            <a:cxnLst/>
                            <a:rect l="0" t="0" r="0" b="0"/>
                            <a:pathLst>
                              <a:path w="62347" h="69848">
                                <a:moveTo>
                                  <a:pt x="0" y="49276"/>
                                </a:moveTo>
                                <a:lnTo>
                                  <a:pt x="17734" y="46538"/>
                                </a:lnTo>
                                <a:cubicBezTo>
                                  <a:pt x="18465" y="49961"/>
                                  <a:pt x="19975" y="52570"/>
                                  <a:pt x="22304" y="54396"/>
                                </a:cubicBezTo>
                                <a:cubicBezTo>
                                  <a:pt x="24615" y="56180"/>
                                  <a:pt x="27838" y="57046"/>
                                  <a:pt x="31998" y="57046"/>
                                </a:cubicBezTo>
                                <a:cubicBezTo>
                                  <a:pt x="36568" y="57046"/>
                                  <a:pt x="39997" y="56204"/>
                                  <a:pt x="42325" y="54489"/>
                                </a:cubicBezTo>
                                <a:cubicBezTo>
                                  <a:pt x="43835" y="53348"/>
                                  <a:pt x="44613" y="51792"/>
                                  <a:pt x="44613" y="49826"/>
                                </a:cubicBezTo>
                                <a:cubicBezTo>
                                  <a:pt x="44613" y="48498"/>
                                  <a:pt x="44180" y="47357"/>
                                  <a:pt x="43332" y="46444"/>
                                </a:cubicBezTo>
                                <a:cubicBezTo>
                                  <a:pt x="42466" y="45666"/>
                                  <a:pt x="40523" y="44888"/>
                                  <a:pt x="37481" y="44157"/>
                                </a:cubicBezTo>
                                <a:cubicBezTo>
                                  <a:pt x="23222" y="41003"/>
                                  <a:pt x="14171" y="38124"/>
                                  <a:pt x="10327" y="35568"/>
                                </a:cubicBezTo>
                                <a:cubicBezTo>
                                  <a:pt x="5073" y="31975"/>
                                  <a:pt x="2469" y="26949"/>
                                  <a:pt x="2469" y="20478"/>
                                </a:cubicBezTo>
                                <a:cubicBezTo>
                                  <a:pt x="2469" y="14768"/>
                                  <a:pt x="4751" y="9923"/>
                                  <a:pt x="9326" y="5945"/>
                                </a:cubicBezTo>
                                <a:cubicBezTo>
                                  <a:pt x="13896" y="1989"/>
                                  <a:pt x="20958" y="0"/>
                                  <a:pt x="30536" y="0"/>
                                </a:cubicBezTo>
                                <a:cubicBezTo>
                                  <a:pt x="39675" y="0"/>
                                  <a:pt x="46462" y="1510"/>
                                  <a:pt x="50920" y="4482"/>
                                </a:cubicBezTo>
                                <a:cubicBezTo>
                                  <a:pt x="55355" y="7477"/>
                                  <a:pt x="58415" y="11889"/>
                                  <a:pt x="60060" y="17740"/>
                                </a:cubicBezTo>
                                <a:lnTo>
                                  <a:pt x="43425" y="20753"/>
                                </a:lnTo>
                                <a:cubicBezTo>
                                  <a:pt x="42694" y="18196"/>
                                  <a:pt x="41319" y="16230"/>
                                  <a:pt x="39312" y="14815"/>
                                </a:cubicBezTo>
                                <a:cubicBezTo>
                                  <a:pt x="37346" y="13416"/>
                                  <a:pt x="34555" y="12708"/>
                                  <a:pt x="30899" y="12708"/>
                                </a:cubicBezTo>
                                <a:cubicBezTo>
                                  <a:pt x="26189" y="12708"/>
                                  <a:pt x="22854" y="13393"/>
                                  <a:pt x="20841" y="14721"/>
                                </a:cubicBezTo>
                                <a:cubicBezTo>
                                  <a:pt x="19495" y="15634"/>
                                  <a:pt x="18834" y="16821"/>
                                  <a:pt x="18834" y="18284"/>
                                </a:cubicBezTo>
                                <a:cubicBezTo>
                                  <a:pt x="18834" y="19519"/>
                                  <a:pt x="19425" y="20572"/>
                                  <a:pt x="20660" y="21485"/>
                                </a:cubicBezTo>
                                <a:cubicBezTo>
                                  <a:pt x="22239" y="22655"/>
                                  <a:pt x="27722" y="24299"/>
                                  <a:pt x="37118" y="26423"/>
                                </a:cubicBezTo>
                                <a:cubicBezTo>
                                  <a:pt x="46485" y="28570"/>
                                  <a:pt x="53067" y="31179"/>
                                  <a:pt x="56865" y="34286"/>
                                </a:cubicBezTo>
                                <a:cubicBezTo>
                                  <a:pt x="60522" y="37463"/>
                                  <a:pt x="62347" y="41852"/>
                                  <a:pt x="62347" y="47451"/>
                                </a:cubicBezTo>
                                <a:cubicBezTo>
                                  <a:pt x="62347" y="53553"/>
                                  <a:pt x="59790" y="58831"/>
                                  <a:pt x="54671" y="63266"/>
                                </a:cubicBezTo>
                                <a:cubicBezTo>
                                  <a:pt x="49551" y="67654"/>
                                  <a:pt x="41986" y="69848"/>
                                  <a:pt x="31998" y="69848"/>
                                </a:cubicBezTo>
                                <a:cubicBezTo>
                                  <a:pt x="22900" y="69848"/>
                                  <a:pt x="15721" y="67999"/>
                                  <a:pt x="10420" y="64272"/>
                                </a:cubicBezTo>
                                <a:cubicBezTo>
                                  <a:pt x="5119" y="60568"/>
                                  <a:pt x="1644" y="55560"/>
                                  <a:pt x="0" y="49276"/>
                                </a:cubicBez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232" name="Shape 1232"/>
                        <wps:cNvSpPr/>
                        <wps:spPr>
                          <a:xfrm>
                            <a:off x="1921789" y="1480047"/>
                            <a:ext cx="68929" cy="69848"/>
                          </a:xfrm>
                          <a:custGeom>
                            <a:avLst/>
                            <a:gdLst/>
                            <a:ahLst/>
                            <a:cxnLst/>
                            <a:rect l="0" t="0" r="0" b="0"/>
                            <a:pathLst>
                              <a:path w="68929" h="69848">
                                <a:moveTo>
                                  <a:pt x="0" y="34011"/>
                                </a:moveTo>
                                <a:cubicBezTo>
                                  <a:pt x="0" y="28114"/>
                                  <a:pt x="1416" y="22403"/>
                                  <a:pt x="4295" y="16915"/>
                                </a:cubicBezTo>
                                <a:cubicBezTo>
                                  <a:pt x="7220" y="11433"/>
                                  <a:pt x="11333" y="7273"/>
                                  <a:pt x="16634" y="4388"/>
                                </a:cubicBezTo>
                                <a:cubicBezTo>
                                  <a:pt x="21941" y="1463"/>
                                  <a:pt x="27833" y="0"/>
                                  <a:pt x="34374" y="0"/>
                                </a:cubicBezTo>
                                <a:cubicBezTo>
                                  <a:pt x="44473" y="0"/>
                                  <a:pt x="52769" y="3294"/>
                                  <a:pt x="59240" y="9876"/>
                                </a:cubicBezTo>
                                <a:cubicBezTo>
                                  <a:pt x="65682" y="16459"/>
                                  <a:pt x="68929" y="24755"/>
                                  <a:pt x="68929" y="34743"/>
                                </a:cubicBezTo>
                                <a:cubicBezTo>
                                  <a:pt x="68929" y="44865"/>
                                  <a:pt x="65659" y="53255"/>
                                  <a:pt x="59147" y="59884"/>
                                </a:cubicBezTo>
                                <a:cubicBezTo>
                                  <a:pt x="52611" y="66536"/>
                                  <a:pt x="44426" y="69848"/>
                                  <a:pt x="34555" y="69848"/>
                                </a:cubicBezTo>
                                <a:cubicBezTo>
                                  <a:pt x="28383" y="69848"/>
                                  <a:pt x="22532" y="68479"/>
                                  <a:pt x="17003" y="65735"/>
                                </a:cubicBezTo>
                                <a:cubicBezTo>
                                  <a:pt x="11450" y="62944"/>
                                  <a:pt x="7220" y="58854"/>
                                  <a:pt x="4295" y="53483"/>
                                </a:cubicBezTo>
                                <a:cubicBezTo>
                                  <a:pt x="1416" y="48135"/>
                                  <a:pt x="0" y="41647"/>
                                  <a:pt x="0" y="34011"/>
                                </a:cubicBez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233" name="Shape 1233"/>
                        <wps:cNvSpPr/>
                        <wps:spPr>
                          <a:xfrm>
                            <a:off x="1939886" y="1494493"/>
                            <a:ext cx="32636" cy="40956"/>
                          </a:xfrm>
                          <a:custGeom>
                            <a:avLst/>
                            <a:gdLst/>
                            <a:ahLst/>
                            <a:cxnLst/>
                            <a:rect l="0" t="0" r="0" b="0"/>
                            <a:pathLst>
                              <a:path w="32636" h="40956">
                                <a:moveTo>
                                  <a:pt x="0" y="20478"/>
                                </a:moveTo>
                                <a:cubicBezTo>
                                  <a:pt x="0" y="27131"/>
                                  <a:pt x="1580" y="32227"/>
                                  <a:pt x="4757" y="35749"/>
                                </a:cubicBezTo>
                                <a:cubicBezTo>
                                  <a:pt x="7910" y="39218"/>
                                  <a:pt x="11795" y="40956"/>
                                  <a:pt x="16365" y="40956"/>
                                </a:cubicBezTo>
                                <a:cubicBezTo>
                                  <a:pt x="20981" y="40956"/>
                                  <a:pt x="24866" y="39218"/>
                                  <a:pt x="27979" y="35749"/>
                                </a:cubicBezTo>
                                <a:cubicBezTo>
                                  <a:pt x="31086" y="32227"/>
                                  <a:pt x="32636" y="27107"/>
                                  <a:pt x="32636" y="20390"/>
                                </a:cubicBezTo>
                                <a:cubicBezTo>
                                  <a:pt x="32636" y="13808"/>
                                  <a:pt x="31086" y="8776"/>
                                  <a:pt x="27979" y="5301"/>
                                </a:cubicBezTo>
                                <a:cubicBezTo>
                                  <a:pt x="24866" y="1784"/>
                                  <a:pt x="20981" y="0"/>
                                  <a:pt x="16365" y="0"/>
                                </a:cubicBezTo>
                                <a:cubicBezTo>
                                  <a:pt x="11795" y="0"/>
                                  <a:pt x="7910" y="1784"/>
                                  <a:pt x="4757" y="5301"/>
                                </a:cubicBezTo>
                                <a:cubicBezTo>
                                  <a:pt x="1580" y="8776"/>
                                  <a:pt x="0" y="13849"/>
                                  <a:pt x="0" y="20478"/>
                                </a:cubicBez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235" name="Shape 1235"/>
                        <wps:cNvSpPr/>
                        <wps:spPr>
                          <a:xfrm>
                            <a:off x="2000589" y="1480047"/>
                            <a:ext cx="62991" cy="69848"/>
                          </a:xfrm>
                          <a:custGeom>
                            <a:avLst/>
                            <a:gdLst/>
                            <a:ahLst/>
                            <a:cxnLst/>
                            <a:rect l="0" t="0" r="0" b="0"/>
                            <a:pathLst>
                              <a:path w="62991" h="69848">
                                <a:moveTo>
                                  <a:pt x="62166" y="21303"/>
                                </a:moveTo>
                                <a:lnTo>
                                  <a:pt x="44707" y="24410"/>
                                </a:lnTo>
                                <a:cubicBezTo>
                                  <a:pt x="44157" y="20940"/>
                                  <a:pt x="42834" y="18331"/>
                                  <a:pt x="40775" y="16552"/>
                                </a:cubicBezTo>
                                <a:cubicBezTo>
                                  <a:pt x="38698" y="14791"/>
                                  <a:pt x="35977" y="13896"/>
                                  <a:pt x="32636" y="13896"/>
                                </a:cubicBezTo>
                                <a:cubicBezTo>
                                  <a:pt x="28248" y="13896"/>
                                  <a:pt x="24732" y="15429"/>
                                  <a:pt x="22128" y="18471"/>
                                </a:cubicBezTo>
                                <a:cubicBezTo>
                                  <a:pt x="19495" y="21531"/>
                                  <a:pt x="18196" y="26604"/>
                                  <a:pt x="18196" y="33736"/>
                                </a:cubicBezTo>
                                <a:cubicBezTo>
                                  <a:pt x="18196" y="41670"/>
                                  <a:pt x="19495" y="47269"/>
                                  <a:pt x="22128" y="50558"/>
                                </a:cubicBezTo>
                                <a:cubicBezTo>
                                  <a:pt x="24802" y="53805"/>
                                  <a:pt x="28389" y="55402"/>
                                  <a:pt x="32911" y="55402"/>
                                </a:cubicBezTo>
                                <a:cubicBezTo>
                                  <a:pt x="36252" y="55402"/>
                                  <a:pt x="38990" y="54466"/>
                                  <a:pt x="41143" y="52570"/>
                                </a:cubicBezTo>
                                <a:cubicBezTo>
                                  <a:pt x="43267" y="50628"/>
                                  <a:pt x="44800" y="47334"/>
                                  <a:pt x="45713" y="42694"/>
                                </a:cubicBezTo>
                                <a:lnTo>
                                  <a:pt x="62991" y="45620"/>
                                </a:lnTo>
                                <a:cubicBezTo>
                                  <a:pt x="61206" y="53618"/>
                                  <a:pt x="57778" y="59656"/>
                                  <a:pt x="52658" y="63722"/>
                                </a:cubicBezTo>
                                <a:cubicBezTo>
                                  <a:pt x="47539" y="67812"/>
                                  <a:pt x="40681" y="69848"/>
                                  <a:pt x="32092" y="69848"/>
                                </a:cubicBezTo>
                                <a:cubicBezTo>
                                  <a:pt x="22333" y="69848"/>
                                  <a:pt x="14539" y="66782"/>
                                  <a:pt x="8689" y="60615"/>
                                </a:cubicBezTo>
                                <a:cubicBezTo>
                                  <a:pt x="2885" y="54396"/>
                                  <a:pt x="0" y="45871"/>
                                  <a:pt x="0" y="35018"/>
                                </a:cubicBezTo>
                                <a:cubicBezTo>
                                  <a:pt x="0" y="24000"/>
                                  <a:pt x="2926" y="15405"/>
                                  <a:pt x="8776" y="9239"/>
                                </a:cubicBezTo>
                                <a:cubicBezTo>
                                  <a:pt x="14627" y="3089"/>
                                  <a:pt x="22514" y="0"/>
                                  <a:pt x="32455" y="0"/>
                                </a:cubicBezTo>
                                <a:cubicBezTo>
                                  <a:pt x="40547" y="0"/>
                                  <a:pt x="46994" y="1785"/>
                                  <a:pt x="51745" y="5307"/>
                                </a:cubicBezTo>
                                <a:cubicBezTo>
                                  <a:pt x="56543" y="8776"/>
                                  <a:pt x="60018" y="14124"/>
                                  <a:pt x="62166" y="21303"/>
                                </a:cubicBez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237" name="Shape 1237"/>
                        <wps:cNvSpPr/>
                        <wps:spPr>
                          <a:xfrm>
                            <a:off x="2071005" y="1480047"/>
                            <a:ext cx="62581" cy="69848"/>
                          </a:xfrm>
                          <a:custGeom>
                            <a:avLst/>
                            <a:gdLst/>
                            <a:ahLst/>
                            <a:cxnLst/>
                            <a:rect l="0" t="0" r="0" b="0"/>
                            <a:pathLst>
                              <a:path w="62581" h="69848">
                                <a:moveTo>
                                  <a:pt x="43794" y="47082"/>
                                </a:moveTo>
                                <a:lnTo>
                                  <a:pt x="61346" y="50008"/>
                                </a:lnTo>
                                <a:cubicBezTo>
                                  <a:pt x="59082" y="56479"/>
                                  <a:pt x="55519" y="61411"/>
                                  <a:pt x="50651" y="64822"/>
                                </a:cubicBezTo>
                                <a:cubicBezTo>
                                  <a:pt x="45760" y="68181"/>
                                  <a:pt x="39681" y="69848"/>
                                  <a:pt x="32367" y="69848"/>
                                </a:cubicBezTo>
                                <a:cubicBezTo>
                                  <a:pt x="20712" y="69848"/>
                                  <a:pt x="12117" y="66051"/>
                                  <a:pt x="6588" y="58421"/>
                                </a:cubicBezTo>
                                <a:cubicBezTo>
                                  <a:pt x="2200" y="52342"/>
                                  <a:pt x="0" y="44660"/>
                                  <a:pt x="0" y="35380"/>
                                </a:cubicBezTo>
                                <a:cubicBezTo>
                                  <a:pt x="0" y="24363"/>
                                  <a:pt x="2861" y="15704"/>
                                  <a:pt x="8595" y="9420"/>
                                </a:cubicBezTo>
                                <a:cubicBezTo>
                                  <a:pt x="14381" y="3154"/>
                                  <a:pt x="21713" y="0"/>
                                  <a:pt x="30629" y="0"/>
                                </a:cubicBezTo>
                                <a:cubicBezTo>
                                  <a:pt x="40500" y="0"/>
                                  <a:pt x="48293" y="3294"/>
                                  <a:pt x="54033" y="9876"/>
                                </a:cubicBezTo>
                                <a:cubicBezTo>
                                  <a:pt x="59814" y="16459"/>
                                  <a:pt x="62581" y="26516"/>
                                  <a:pt x="62353" y="40043"/>
                                </a:cubicBezTo>
                                <a:lnTo>
                                  <a:pt x="18103" y="40043"/>
                                </a:lnTo>
                                <a:cubicBezTo>
                                  <a:pt x="18219" y="45303"/>
                                  <a:pt x="19612" y="49370"/>
                                  <a:pt x="22309" y="52295"/>
                                </a:cubicBezTo>
                                <a:cubicBezTo>
                                  <a:pt x="25053" y="55174"/>
                                  <a:pt x="28459" y="56590"/>
                                  <a:pt x="32548" y="56590"/>
                                </a:cubicBezTo>
                                <a:cubicBezTo>
                                  <a:pt x="35292" y="56590"/>
                                  <a:pt x="37598" y="55859"/>
                                  <a:pt x="39493" y="54396"/>
                                </a:cubicBezTo>
                                <a:cubicBezTo>
                                  <a:pt x="41372" y="52886"/>
                                  <a:pt x="42811" y="50446"/>
                                  <a:pt x="43794" y="47082"/>
                                </a:cubicBez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238" name="Shape 1238"/>
                        <wps:cNvSpPr/>
                        <wps:spPr>
                          <a:xfrm>
                            <a:off x="2089312" y="1493580"/>
                            <a:ext cx="26493" cy="15633"/>
                          </a:xfrm>
                          <a:custGeom>
                            <a:avLst/>
                            <a:gdLst/>
                            <a:ahLst/>
                            <a:cxnLst/>
                            <a:rect l="0" t="0" r="0" b="0"/>
                            <a:pathLst>
                              <a:path w="26493" h="15633">
                                <a:moveTo>
                                  <a:pt x="26493" y="15633"/>
                                </a:moveTo>
                                <a:cubicBezTo>
                                  <a:pt x="26352" y="10514"/>
                                  <a:pt x="25030" y="6652"/>
                                  <a:pt x="22467" y="4020"/>
                                </a:cubicBezTo>
                                <a:cubicBezTo>
                                  <a:pt x="19957" y="1346"/>
                                  <a:pt x="16915" y="0"/>
                                  <a:pt x="13328" y="0"/>
                                </a:cubicBezTo>
                                <a:cubicBezTo>
                                  <a:pt x="9484" y="0"/>
                                  <a:pt x="6313" y="1416"/>
                                  <a:pt x="3821" y="4207"/>
                                </a:cubicBezTo>
                                <a:cubicBezTo>
                                  <a:pt x="1258" y="7015"/>
                                  <a:pt x="0" y="10830"/>
                                  <a:pt x="70" y="15633"/>
                                </a:cubicBez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240" name="Shape 1240"/>
                        <wps:cNvSpPr/>
                        <wps:spPr>
                          <a:xfrm>
                            <a:off x="2147616" y="1480047"/>
                            <a:ext cx="60796" cy="68292"/>
                          </a:xfrm>
                          <a:custGeom>
                            <a:avLst/>
                            <a:gdLst/>
                            <a:ahLst/>
                            <a:cxnLst/>
                            <a:rect l="0" t="0" r="0" b="0"/>
                            <a:pathLst>
                              <a:path w="60796" h="68292">
                                <a:moveTo>
                                  <a:pt x="60796" y="68292"/>
                                </a:moveTo>
                                <a:lnTo>
                                  <a:pt x="43150" y="68292"/>
                                </a:lnTo>
                                <a:lnTo>
                                  <a:pt x="43150" y="34193"/>
                                </a:lnTo>
                                <a:cubicBezTo>
                                  <a:pt x="43150" y="27019"/>
                                  <a:pt x="42741" y="22380"/>
                                  <a:pt x="41963" y="20297"/>
                                </a:cubicBezTo>
                                <a:cubicBezTo>
                                  <a:pt x="41231" y="18173"/>
                                  <a:pt x="39997" y="16529"/>
                                  <a:pt x="38306" y="15359"/>
                                </a:cubicBezTo>
                                <a:cubicBezTo>
                                  <a:pt x="36662" y="14148"/>
                                  <a:pt x="34602" y="13533"/>
                                  <a:pt x="32180" y="13533"/>
                                </a:cubicBezTo>
                                <a:cubicBezTo>
                                  <a:pt x="29120" y="13533"/>
                                  <a:pt x="26376" y="14399"/>
                                  <a:pt x="23954" y="16090"/>
                                </a:cubicBezTo>
                                <a:cubicBezTo>
                                  <a:pt x="21508" y="17740"/>
                                  <a:pt x="19840" y="19975"/>
                                  <a:pt x="18928" y="22766"/>
                                </a:cubicBezTo>
                                <a:cubicBezTo>
                                  <a:pt x="18056" y="25510"/>
                                  <a:pt x="17646" y="30606"/>
                                  <a:pt x="17646" y="38031"/>
                                </a:cubicBezTo>
                                <a:lnTo>
                                  <a:pt x="17646" y="68292"/>
                                </a:lnTo>
                                <a:lnTo>
                                  <a:pt x="0" y="68292"/>
                                </a:lnTo>
                                <a:lnTo>
                                  <a:pt x="0" y="1556"/>
                                </a:lnTo>
                                <a:lnTo>
                                  <a:pt x="16365" y="1556"/>
                                </a:lnTo>
                                <a:lnTo>
                                  <a:pt x="16365" y="11339"/>
                                </a:lnTo>
                                <a:cubicBezTo>
                                  <a:pt x="22216" y="3797"/>
                                  <a:pt x="29553" y="0"/>
                                  <a:pt x="38399" y="0"/>
                                </a:cubicBezTo>
                                <a:cubicBezTo>
                                  <a:pt x="42284" y="0"/>
                                  <a:pt x="45848" y="714"/>
                                  <a:pt x="49095" y="2106"/>
                                </a:cubicBezTo>
                                <a:cubicBezTo>
                                  <a:pt x="52319" y="3522"/>
                                  <a:pt x="54764" y="5307"/>
                                  <a:pt x="56408" y="7501"/>
                                </a:cubicBezTo>
                                <a:cubicBezTo>
                                  <a:pt x="58052" y="9695"/>
                                  <a:pt x="59176" y="12205"/>
                                  <a:pt x="59790" y="14996"/>
                                </a:cubicBezTo>
                                <a:cubicBezTo>
                                  <a:pt x="60451" y="17740"/>
                                  <a:pt x="60796" y="21672"/>
                                  <a:pt x="60796" y="26791"/>
                                </a:cubicBez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242" name="Shape 1242"/>
                        <wps:cNvSpPr/>
                        <wps:spPr>
                          <a:xfrm>
                            <a:off x="2219014" y="1458019"/>
                            <a:ext cx="39406" cy="91876"/>
                          </a:xfrm>
                          <a:custGeom>
                            <a:avLst/>
                            <a:gdLst/>
                            <a:ahLst/>
                            <a:cxnLst/>
                            <a:rect l="0" t="0" r="0" b="0"/>
                            <a:pathLst>
                              <a:path w="39406" h="91876">
                                <a:moveTo>
                                  <a:pt x="37943" y="23585"/>
                                </a:moveTo>
                                <a:lnTo>
                                  <a:pt x="37943" y="37662"/>
                                </a:lnTo>
                                <a:lnTo>
                                  <a:pt x="25873" y="37662"/>
                                </a:lnTo>
                                <a:lnTo>
                                  <a:pt x="25873" y="64541"/>
                                </a:lnTo>
                                <a:cubicBezTo>
                                  <a:pt x="25873" y="69982"/>
                                  <a:pt x="25966" y="73136"/>
                                  <a:pt x="26148" y="74049"/>
                                </a:cubicBezTo>
                                <a:cubicBezTo>
                                  <a:pt x="26376" y="74962"/>
                                  <a:pt x="26902" y="75740"/>
                                  <a:pt x="27704" y="76336"/>
                                </a:cubicBezTo>
                                <a:cubicBezTo>
                                  <a:pt x="28547" y="76881"/>
                                  <a:pt x="29576" y="77156"/>
                                  <a:pt x="30811" y="77156"/>
                                </a:cubicBezTo>
                                <a:cubicBezTo>
                                  <a:pt x="32390" y="77156"/>
                                  <a:pt x="34743" y="76611"/>
                                  <a:pt x="37849" y="75511"/>
                                </a:cubicBezTo>
                                <a:lnTo>
                                  <a:pt x="39406" y="89226"/>
                                </a:lnTo>
                                <a:cubicBezTo>
                                  <a:pt x="35246" y="90987"/>
                                  <a:pt x="30583" y="91876"/>
                                  <a:pt x="25416" y="91876"/>
                                </a:cubicBezTo>
                                <a:cubicBezTo>
                                  <a:pt x="22239" y="91876"/>
                                  <a:pt x="19384" y="91327"/>
                                  <a:pt x="16821" y="90232"/>
                                </a:cubicBezTo>
                                <a:cubicBezTo>
                                  <a:pt x="14264" y="89132"/>
                                  <a:pt x="12369" y="87763"/>
                                  <a:pt x="11158" y="86119"/>
                                </a:cubicBezTo>
                                <a:cubicBezTo>
                                  <a:pt x="9988" y="84423"/>
                                  <a:pt x="9168" y="82094"/>
                                  <a:pt x="8689" y="79168"/>
                                </a:cubicBezTo>
                                <a:cubicBezTo>
                                  <a:pt x="8320" y="77156"/>
                                  <a:pt x="8139" y="73019"/>
                                  <a:pt x="8139" y="66735"/>
                                </a:cubicBezTo>
                                <a:lnTo>
                                  <a:pt x="8139" y="37662"/>
                                </a:lnTo>
                                <a:lnTo>
                                  <a:pt x="0" y="37662"/>
                                </a:lnTo>
                                <a:lnTo>
                                  <a:pt x="0" y="23585"/>
                                </a:lnTo>
                                <a:lnTo>
                                  <a:pt x="8139" y="23585"/>
                                </a:lnTo>
                                <a:lnTo>
                                  <a:pt x="8139" y="10327"/>
                                </a:lnTo>
                                <a:lnTo>
                                  <a:pt x="25873" y="0"/>
                                </a:lnTo>
                                <a:lnTo>
                                  <a:pt x="25873" y="23585"/>
                                </a:ln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244" name="Shape 1244"/>
                        <wps:cNvSpPr/>
                        <wps:spPr>
                          <a:xfrm>
                            <a:off x="2264084" y="1480047"/>
                            <a:ext cx="62581" cy="69848"/>
                          </a:xfrm>
                          <a:custGeom>
                            <a:avLst/>
                            <a:gdLst/>
                            <a:ahLst/>
                            <a:cxnLst/>
                            <a:rect l="0" t="0" r="0" b="0"/>
                            <a:pathLst>
                              <a:path w="62581" h="69848">
                                <a:moveTo>
                                  <a:pt x="43794" y="47082"/>
                                </a:moveTo>
                                <a:lnTo>
                                  <a:pt x="61346" y="50008"/>
                                </a:lnTo>
                                <a:cubicBezTo>
                                  <a:pt x="59082" y="56479"/>
                                  <a:pt x="55519" y="61411"/>
                                  <a:pt x="50651" y="64822"/>
                                </a:cubicBezTo>
                                <a:cubicBezTo>
                                  <a:pt x="45760" y="68181"/>
                                  <a:pt x="39681" y="69848"/>
                                  <a:pt x="32367" y="69848"/>
                                </a:cubicBezTo>
                                <a:cubicBezTo>
                                  <a:pt x="20712" y="69848"/>
                                  <a:pt x="12117" y="66051"/>
                                  <a:pt x="6588" y="58421"/>
                                </a:cubicBezTo>
                                <a:cubicBezTo>
                                  <a:pt x="2200" y="52342"/>
                                  <a:pt x="0" y="44660"/>
                                  <a:pt x="0" y="35380"/>
                                </a:cubicBezTo>
                                <a:cubicBezTo>
                                  <a:pt x="0" y="24363"/>
                                  <a:pt x="2861" y="15704"/>
                                  <a:pt x="8595" y="9420"/>
                                </a:cubicBezTo>
                                <a:cubicBezTo>
                                  <a:pt x="14381" y="3154"/>
                                  <a:pt x="21713" y="0"/>
                                  <a:pt x="30629" y="0"/>
                                </a:cubicBezTo>
                                <a:cubicBezTo>
                                  <a:pt x="40500" y="0"/>
                                  <a:pt x="48293" y="3294"/>
                                  <a:pt x="54033" y="9876"/>
                                </a:cubicBezTo>
                                <a:cubicBezTo>
                                  <a:pt x="59814" y="16459"/>
                                  <a:pt x="62581" y="26516"/>
                                  <a:pt x="62353" y="40043"/>
                                </a:cubicBezTo>
                                <a:lnTo>
                                  <a:pt x="18103" y="40043"/>
                                </a:lnTo>
                                <a:cubicBezTo>
                                  <a:pt x="18220" y="45303"/>
                                  <a:pt x="19612" y="49370"/>
                                  <a:pt x="22309" y="52295"/>
                                </a:cubicBezTo>
                                <a:cubicBezTo>
                                  <a:pt x="25053" y="55174"/>
                                  <a:pt x="28459" y="56590"/>
                                  <a:pt x="32548" y="56590"/>
                                </a:cubicBezTo>
                                <a:cubicBezTo>
                                  <a:pt x="35292" y="56590"/>
                                  <a:pt x="37598" y="55859"/>
                                  <a:pt x="39494" y="54396"/>
                                </a:cubicBezTo>
                                <a:cubicBezTo>
                                  <a:pt x="41372" y="52886"/>
                                  <a:pt x="42811" y="50446"/>
                                  <a:pt x="43794" y="47082"/>
                                </a:cubicBez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245" name="Shape 1245"/>
                        <wps:cNvSpPr/>
                        <wps:spPr>
                          <a:xfrm>
                            <a:off x="2282391" y="1493580"/>
                            <a:ext cx="26493" cy="15633"/>
                          </a:xfrm>
                          <a:custGeom>
                            <a:avLst/>
                            <a:gdLst/>
                            <a:ahLst/>
                            <a:cxnLst/>
                            <a:rect l="0" t="0" r="0" b="0"/>
                            <a:pathLst>
                              <a:path w="26493" h="15633">
                                <a:moveTo>
                                  <a:pt x="26493" y="15633"/>
                                </a:moveTo>
                                <a:cubicBezTo>
                                  <a:pt x="26352" y="10514"/>
                                  <a:pt x="25030" y="6652"/>
                                  <a:pt x="22467" y="4020"/>
                                </a:cubicBezTo>
                                <a:cubicBezTo>
                                  <a:pt x="19957" y="1346"/>
                                  <a:pt x="16915" y="0"/>
                                  <a:pt x="13328" y="0"/>
                                </a:cubicBezTo>
                                <a:cubicBezTo>
                                  <a:pt x="9484" y="0"/>
                                  <a:pt x="6313" y="1416"/>
                                  <a:pt x="3821" y="4207"/>
                                </a:cubicBezTo>
                                <a:cubicBezTo>
                                  <a:pt x="1258" y="7015"/>
                                  <a:pt x="0" y="10830"/>
                                  <a:pt x="70" y="15633"/>
                                </a:cubicBez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247" name="Shape 1247"/>
                        <wps:cNvSpPr/>
                        <wps:spPr>
                          <a:xfrm>
                            <a:off x="2340058" y="1480047"/>
                            <a:ext cx="43244" cy="68292"/>
                          </a:xfrm>
                          <a:custGeom>
                            <a:avLst/>
                            <a:gdLst/>
                            <a:ahLst/>
                            <a:cxnLst/>
                            <a:rect l="0" t="0" r="0" b="0"/>
                            <a:pathLst>
                              <a:path w="43244" h="68292">
                                <a:moveTo>
                                  <a:pt x="17641" y="68292"/>
                                </a:moveTo>
                                <a:lnTo>
                                  <a:pt x="0" y="68292"/>
                                </a:lnTo>
                                <a:lnTo>
                                  <a:pt x="0" y="1556"/>
                                </a:lnTo>
                                <a:lnTo>
                                  <a:pt x="16365" y="1556"/>
                                </a:lnTo>
                                <a:lnTo>
                                  <a:pt x="16365" y="11064"/>
                                </a:lnTo>
                                <a:cubicBezTo>
                                  <a:pt x="19150" y="6565"/>
                                  <a:pt x="21689" y="3616"/>
                                  <a:pt x="23954" y="2194"/>
                                </a:cubicBezTo>
                                <a:cubicBezTo>
                                  <a:pt x="26189" y="731"/>
                                  <a:pt x="28751" y="0"/>
                                  <a:pt x="31630" y="0"/>
                                </a:cubicBezTo>
                                <a:cubicBezTo>
                                  <a:pt x="35655" y="0"/>
                                  <a:pt x="39517" y="1147"/>
                                  <a:pt x="43244" y="3388"/>
                                </a:cubicBezTo>
                                <a:lnTo>
                                  <a:pt x="37756" y="18746"/>
                                </a:lnTo>
                                <a:cubicBezTo>
                                  <a:pt x="34760" y="16868"/>
                                  <a:pt x="31998" y="15909"/>
                                  <a:pt x="29436" y="15909"/>
                                </a:cubicBezTo>
                                <a:cubicBezTo>
                                  <a:pt x="26990" y="15909"/>
                                  <a:pt x="24890" y="16593"/>
                                  <a:pt x="23129" y="17921"/>
                                </a:cubicBezTo>
                                <a:cubicBezTo>
                                  <a:pt x="21414" y="19267"/>
                                  <a:pt x="20069" y="21736"/>
                                  <a:pt x="19103" y="25328"/>
                                </a:cubicBezTo>
                                <a:cubicBezTo>
                                  <a:pt x="18126" y="28868"/>
                                  <a:pt x="17641" y="36299"/>
                                  <a:pt x="17641" y="47632"/>
                                </a:cubicBez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249" name="Rectangle 1249"/>
                        <wps:cNvSpPr/>
                        <wps:spPr>
                          <a:xfrm>
                            <a:off x="1809322" y="1431803"/>
                            <a:ext cx="761191" cy="191259"/>
                          </a:xfrm>
                          <a:prstGeom prst="rect">
                            <a:avLst/>
                          </a:prstGeom>
                          <a:ln>
                            <a:noFill/>
                          </a:ln>
                        </wps:spPr>
                        <wps:txbx>
                          <w:txbxContent>
                            <w:p w14:paraId="6C1C77ED" w14:textId="77777777" w:rsidR="000B4D66" w:rsidRDefault="00000000">
                              <w:pPr>
                                <w:spacing w:after="160" w:line="259" w:lineRule="auto"/>
                                <w:ind w:left="0" w:firstLine="0"/>
                                <w:jc w:val="left"/>
                              </w:pPr>
                              <w:r>
                                <w:rPr>
                                  <w:rFonts w:ascii="Arial" w:eastAsia="Arial" w:hAnsi="Arial" w:cs="Arial"/>
                                  <w:b/>
                                  <w:color w:val="FF0000"/>
                                </w:rPr>
                                <w:t>Isocenter</w:t>
                              </w:r>
                            </w:p>
                          </w:txbxContent>
                        </wps:txbx>
                        <wps:bodyPr horzOverflow="overflow" vert="horz" lIns="0" tIns="0" rIns="0" bIns="0" rtlCol="0">
                          <a:noAutofit/>
                        </wps:bodyPr>
                      </wps:wsp>
                      <wps:wsp>
                        <wps:cNvPr id="1250" name="Shape 1250"/>
                        <wps:cNvSpPr/>
                        <wps:spPr>
                          <a:xfrm>
                            <a:off x="2106297" y="870162"/>
                            <a:ext cx="88951" cy="92151"/>
                          </a:xfrm>
                          <a:custGeom>
                            <a:avLst/>
                            <a:gdLst/>
                            <a:ahLst/>
                            <a:cxnLst/>
                            <a:rect l="0" t="0" r="0" b="0"/>
                            <a:pathLst>
                              <a:path w="88951" h="92151">
                                <a:moveTo>
                                  <a:pt x="0" y="92151"/>
                                </a:moveTo>
                                <a:lnTo>
                                  <a:pt x="0" y="0"/>
                                </a:lnTo>
                                <a:lnTo>
                                  <a:pt x="27792" y="0"/>
                                </a:lnTo>
                                <a:lnTo>
                                  <a:pt x="44519" y="62897"/>
                                </a:lnTo>
                                <a:lnTo>
                                  <a:pt x="61066" y="0"/>
                                </a:lnTo>
                                <a:lnTo>
                                  <a:pt x="88951" y="0"/>
                                </a:lnTo>
                                <a:lnTo>
                                  <a:pt x="88951" y="92151"/>
                                </a:lnTo>
                                <a:lnTo>
                                  <a:pt x="71673" y="92151"/>
                                </a:lnTo>
                                <a:lnTo>
                                  <a:pt x="71673" y="19659"/>
                                </a:lnTo>
                                <a:lnTo>
                                  <a:pt x="53389" y="92151"/>
                                </a:lnTo>
                                <a:lnTo>
                                  <a:pt x="35468" y="92151"/>
                                </a:lnTo>
                                <a:lnTo>
                                  <a:pt x="17278" y="19659"/>
                                </a:lnTo>
                                <a:lnTo>
                                  <a:pt x="17278" y="92151"/>
                                </a:ln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252" name="Shape 1252"/>
                        <wps:cNvSpPr/>
                        <wps:spPr>
                          <a:xfrm>
                            <a:off x="2213257" y="895578"/>
                            <a:ext cx="60703" cy="68292"/>
                          </a:xfrm>
                          <a:custGeom>
                            <a:avLst/>
                            <a:gdLst/>
                            <a:ahLst/>
                            <a:cxnLst/>
                            <a:rect l="0" t="0" r="0" b="0"/>
                            <a:pathLst>
                              <a:path w="60703" h="68292">
                                <a:moveTo>
                                  <a:pt x="44338" y="66735"/>
                                </a:moveTo>
                                <a:lnTo>
                                  <a:pt x="44338" y="56771"/>
                                </a:lnTo>
                                <a:cubicBezTo>
                                  <a:pt x="41892" y="60311"/>
                                  <a:pt x="38692" y="63125"/>
                                  <a:pt x="34737" y="65179"/>
                                </a:cubicBezTo>
                                <a:cubicBezTo>
                                  <a:pt x="30764" y="67238"/>
                                  <a:pt x="26604" y="68292"/>
                                  <a:pt x="22216" y="68292"/>
                                </a:cubicBezTo>
                                <a:cubicBezTo>
                                  <a:pt x="17687" y="68292"/>
                                  <a:pt x="13644" y="67308"/>
                                  <a:pt x="10058" y="65366"/>
                                </a:cubicBezTo>
                                <a:cubicBezTo>
                                  <a:pt x="6512" y="63353"/>
                                  <a:pt x="3955" y="60586"/>
                                  <a:pt x="2375" y="57046"/>
                                </a:cubicBezTo>
                                <a:cubicBezTo>
                                  <a:pt x="778" y="53460"/>
                                  <a:pt x="0" y="48521"/>
                                  <a:pt x="0" y="42238"/>
                                </a:cubicBezTo>
                                <a:lnTo>
                                  <a:pt x="0" y="0"/>
                                </a:lnTo>
                                <a:lnTo>
                                  <a:pt x="17646" y="0"/>
                                </a:lnTo>
                                <a:lnTo>
                                  <a:pt x="17646" y="30624"/>
                                </a:lnTo>
                                <a:cubicBezTo>
                                  <a:pt x="17646" y="40020"/>
                                  <a:pt x="17939" y="45777"/>
                                  <a:pt x="18559" y="47901"/>
                                </a:cubicBezTo>
                                <a:cubicBezTo>
                                  <a:pt x="19220" y="50055"/>
                                  <a:pt x="20408" y="51722"/>
                                  <a:pt x="22122" y="52933"/>
                                </a:cubicBezTo>
                                <a:cubicBezTo>
                                  <a:pt x="23883" y="54167"/>
                                  <a:pt x="26077" y="54758"/>
                                  <a:pt x="28704" y="54758"/>
                                </a:cubicBezTo>
                                <a:cubicBezTo>
                                  <a:pt x="31747" y="54758"/>
                                  <a:pt x="34467" y="53940"/>
                                  <a:pt x="36843" y="52289"/>
                                </a:cubicBezTo>
                                <a:cubicBezTo>
                                  <a:pt x="39219" y="50645"/>
                                  <a:pt x="40822" y="48609"/>
                                  <a:pt x="41688" y="46164"/>
                                </a:cubicBezTo>
                                <a:cubicBezTo>
                                  <a:pt x="42600" y="43741"/>
                                  <a:pt x="43057" y="37732"/>
                                  <a:pt x="43057" y="28154"/>
                                </a:cubicBezTo>
                                <a:lnTo>
                                  <a:pt x="43057" y="0"/>
                                </a:lnTo>
                                <a:lnTo>
                                  <a:pt x="60703" y="0"/>
                                </a:lnTo>
                                <a:lnTo>
                                  <a:pt x="60703" y="66735"/>
                                </a:ln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254" name="Shape 1254"/>
                        <wps:cNvSpPr/>
                        <wps:spPr>
                          <a:xfrm>
                            <a:off x="2292244" y="870162"/>
                            <a:ext cx="17646" cy="92151"/>
                          </a:xfrm>
                          <a:custGeom>
                            <a:avLst/>
                            <a:gdLst/>
                            <a:ahLst/>
                            <a:cxnLst/>
                            <a:rect l="0" t="0" r="0" b="0"/>
                            <a:pathLst>
                              <a:path w="17646" h="92151">
                                <a:moveTo>
                                  <a:pt x="0" y="0"/>
                                </a:moveTo>
                                <a:lnTo>
                                  <a:pt x="17646" y="0"/>
                                </a:lnTo>
                                <a:lnTo>
                                  <a:pt x="17646" y="92151"/>
                                </a:lnTo>
                                <a:lnTo>
                                  <a:pt x="0" y="92151"/>
                                </a:ln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255" name="Shape 1255"/>
                        <wps:cNvSpPr/>
                        <wps:spPr>
                          <a:xfrm>
                            <a:off x="2320697" y="871993"/>
                            <a:ext cx="39406" cy="91876"/>
                          </a:xfrm>
                          <a:custGeom>
                            <a:avLst/>
                            <a:gdLst/>
                            <a:ahLst/>
                            <a:cxnLst/>
                            <a:rect l="0" t="0" r="0" b="0"/>
                            <a:pathLst>
                              <a:path w="39406" h="91876">
                                <a:moveTo>
                                  <a:pt x="37943" y="23585"/>
                                </a:moveTo>
                                <a:lnTo>
                                  <a:pt x="37943" y="37662"/>
                                </a:lnTo>
                                <a:lnTo>
                                  <a:pt x="25873" y="37662"/>
                                </a:lnTo>
                                <a:lnTo>
                                  <a:pt x="25873" y="64541"/>
                                </a:lnTo>
                                <a:cubicBezTo>
                                  <a:pt x="25873" y="69983"/>
                                  <a:pt x="25966" y="73136"/>
                                  <a:pt x="26148" y="74049"/>
                                </a:cubicBezTo>
                                <a:cubicBezTo>
                                  <a:pt x="26376" y="74962"/>
                                  <a:pt x="26902" y="75740"/>
                                  <a:pt x="27704" y="76336"/>
                                </a:cubicBezTo>
                                <a:cubicBezTo>
                                  <a:pt x="28547" y="76881"/>
                                  <a:pt x="29576" y="77156"/>
                                  <a:pt x="30811" y="77156"/>
                                </a:cubicBezTo>
                                <a:cubicBezTo>
                                  <a:pt x="32385" y="77156"/>
                                  <a:pt x="34742" y="76606"/>
                                  <a:pt x="37849" y="75511"/>
                                </a:cubicBezTo>
                                <a:lnTo>
                                  <a:pt x="39406" y="89226"/>
                                </a:lnTo>
                                <a:cubicBezTo>
                                  <a:pt x="35246" y="90981"/>
                                  <a:pt x="30582" y="91876"/>
                                  <a:pt x="25416" y="91876"/>
                                </a:cubicBezTo>
                                <a:cubicBezTo>
                                  <a:pt x="22239" y="91876"/>
                                  <a:pt x="19384" y="91326"/>
                                  <a:pt x="16821" y="90226"/>
                                </a:cubicBezTo>
                                <a:cubicBezTo>
                                  <a:pt x="14264" y="89132"/>
                                  <a:pt x="12369" y="87763"/>
                                  <a:pt x="11157" y="86113"/>
                                </a:cubicBezTo>
                                <a:cubicBezTo>
                                  <a:pt x="9987" y="84422"/>
                                  <a:pt x="9168" y="82094"/>
                                  <a:pt x="8688" y="79168"/>
                                </a:cubicBezTo>
                                <a:cubicBezTo>
                                  <a:pt x="8320" y="77156"/>
                                  <a:pt x="8138" y="73019"/>
                                  <a:pt x="8138" y="66735"/>
                                </a:cubicBezTo>
                                <a:lnTo>
                                  <a:pt x="8138" y="37662"/>
                                </a:lnTo>
                                <a:lnTo>
                                  <a:pt x="0" y="37662"/>
                                </a:lnTo>
                                <a:lnTo>
                                  <a:pt x="0" y="23585"/>
                                </a:lnTo>
                                <a:lnTo>
                                  <a:pt x="8138" y="23585"/>
                                </a:lnTo>
                                <a:lnTo>
                                  <a:pt x="8138" y="10327"/>
                                </a:lnTo>
                                <a:lnTo>
                                  <a:pt x="25873" y="0"/>
                                </a:lnTo>
                                <a:lnTo>
                                  <a:pt x="25873" y="23585"/>
                                </a:ln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257" name="Shape 1257"/>
                        <wps:cNvSpPr/>
                        <wps:spPr>
                          <a:xfrm>
                            <a:off x="2370863" y="870162"/>
                            <a:ext cx="17646" cy="16365"/>
                          </a:xfrm>
                          <a:custGeom>
                            <a:avLst/>
                            <a:gdLst/>
                            <a:ahLst/>
                            <a:cxnLst/>
                            <a:rect l="0" t="0" r="0" b="0"/>
                            <a:pathLst>
                              <a:path w="17646" h="16365">
                                <a:moveTo>
                                  <a:pt x="0" y="16365"/>
                                </a:moveTo>
                                <a:lnTo>
                                  <a:pt x="0" y="0"/>
                                </a:lnTo>
                                <a:lnTo>
                                  <a:pt x="17646" y="0"/>
                                </a:lnTo>
                                <a:lnTo>
                                  <a:pt x="17646" y="16365"/>
                                </a:ln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258" name="Shape 1258"/>
                        <wps:cNvSpPr/>
                        <wps:spPr>
                          <a:xfrm>
                            <a:off x="2370863" y="895578"/>
                            <a:ext cx="17646" cy="66735"/>
                          </a:xfrm>
                          <a:custGeom>
                            <a:avLst/>
                            <a:gdLst/>
                            <a:ahLst/>
                            <a:cxnLst/>
                            <a:rect l="0" t="0" r="0" b="0"/>
                            <a:pathLst>
                              <a:path w="17646" h="66735">
                                <a:moveTo>
                                  <a:pt x="0" y="66735"/>
                                </a:moveTo>
                                <a:lnTo>
                                  <a:pt x="0" y="0"/>
                                </a:lnTo>
                                <a:lnTo>
                                  <a:pt x="17646" y="0"/>
                                </a:lnTo>
                                <a:lnTo>
                                  <a:pt x="17646" y="66735"/>
                                </a:ln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260" name="Shape 1260"/>
                        <wps:cNvSpPr/>
                        <wps:spPr>
                          <a:xfrm>
                            <a:off x="2404622" y="920076"/>
                            <a:ext cx="34742" cy="17646"/>
                          </a:xfrm>
                          <a:custGeom>
                            <a:avLst/>
                            <a:gdLst/>
                            <a:ahLst/>
                            <a:cxnLst/>
                            <a:rect l="0" t="0" r="0" b="0"/>
                            <a:pathLst>
                              <a:path w="34742" h="17646">
                                <a:moveTo>
                                  <a:pt x="0" y="0"/>
                                </a:moveTo>
                                <a:lnTo>
                                  <a:pt x="34742" y="0"/>
                                </a:lnTo>
                                <a:lnTo>
                                  <a:pt x="34742" y="17646"/>
                                </a:lnTo>
                                <a:lnTo>
                                  <a:pt x="0" y="17646"/>
                                </a:ln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261" name="Shape 1261"/>
                        <wps:cNvSpPr/>
                        <wps:spPr>
                          <a:xfrm>
                            <a:off x="2450148" y="870893"/>
                            <a:ext cx="64816" cy="91420"/>
                          </a:xfrm>
                          <a:custGeom>
                            <a:avLst/>
                            <a:gdLst/>
                            <a:ahLst/>
                            <a:cxnLst/>
                            <a:rect l="0" t="0" r="0" b="0"/>
                            <a:pathLst>
                              <a:path w="64816" h="91420">
                                <a:moveTo>
                                  <a:pt x="0" y="91420"/>
                                </a:moveTo>
                                <a:lnTo>
                                  <a:pt x="0" y="0"/>
                                </a:lnTo>
                                <a:lnTo>
                                  <a:pt x="18559" y="0"/>
                                </a:lnTo>
                                <a:lnTo>
                                  <a:pt x="18559" y="75880"/>
                                </a:lnTo>
                                <a:lnTo>
                                  <a:pt x="64816" y="75880"/>
                                </a:lnTo>
                                <a:lnTo>
                                  <a:pt x="64816" y="91420"/>
                                </a:ln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271" name="Shape 1271"/>
                        <wps:cNvSpPr/>
                        <wps:spPr>
                          <a:xfrm>
                            <a:off x="2103278" y="1029505"/>
                            <a:ext cx="80268" cy="95264"/>
                          </a:xfrm>
                          <a:custGeom>
                            <a:avLst/>
                            <a:gdLst/>
                            <a:ahLst/>
                            <a:cxnLst/>
                            <a:rect l="0" t="0" r="0" b="0"/>
                            <a:pathLst>
                              <a:path w="80268" h="95264">
                                <a:moveTo>
                                  <a:pt x="62166" y="59790"/>
                                </a:moveTo>
                                <a:lnTo>
                                  <a:pt x="80268" y="65553"/>
                                </a:lnTo>
                                <a:cubicBezTo>
                                  <a:pt x="77454" y="75605"/>
                                  <a:pt x="72814" y="83083"/>
                                  <a:pt x="66373" y="87950"/>
                                </a:cubicBezTo>
                                <a:cubicBezTo>
                                  <a:pt x="59972" y="92842"/>
                                  <a:pt x="51839" y="95264"/>
                                  <a:pt x="41963" y="95264"/>
                                </a:cubicBezTo>
                                <a:cubicBezTo>
                                  <a:pt x="29711" y="95264"/>
                                  <a:pt x="19659" y="91104"/>
                                  <a:pt x="11795" y="82738"/>
                                </a:cubicBezTo>
                                <a:cubicBezTo>
                                  <a:pt x="3932" y="74394"/>
                                  <a:pt x="0" y="62967"/>
                                  <a:pt x="0" y="48457"/>
                                </a:cubicBezTo>
                                <a:cubicBezTo>
                                  <a:pt x="0" y="33098"/>
                                  <a:pt x="3955" y="21192"/>
                                  <a:pt x="11883" y="12708"/>
                                </a:cubicBezTo>
                                <a:cubicBezTo>
                                  <a:pt x="19794" y="4254"/>
                                  <a:pt x="30191" y="0"/>
                                  <a:pt x="43062" y="0"/>
                                </a:cubicBezTo>
                                <a:cubicBezTo>
                                  <a:pt x="54326" y="0"/>
                                  <a:pt x="63494" y="3341"/>
                                  <a:pt x="70579" y="9970"/>
                                </a:cubicBezTo>
                                <a:cubicBezTo>
                                  <a:pt x="74780" y="13943"/>
                                  <a:pt x="77916" y="19612"/>
                                  <a:pt x="79993" y="26973"/>
                                </a:cubicBezTo>
                                <a:lnTo>
                                  <a:pt x="61528" y="31361"/>
                                </a:lnTo>
                                <a:cubicBezTo>
                                  <a:pt x="60475" y="26604"/>
                                  <a:pt x="58234" y="22859"/>
                                  <a:pt x="54764" y="20115"/>
                                </a:cubicBezTo>
                                <a:cubicBezTo>
                                  <a:pt x="51289" y="17325"/>
                                  <a:pt x="47082" y="15909"/>
                                  <a:pt x="42144" y="15909"/>
                                </a:cubicBezTo>
                                <a:cubicBezTo>
                                  <a:pt x="35310" y="15909"/>
                                  <a:pt x="29757" y="18378"/>
                                  <a:pt x="25510" y="23316"/>
                                </a:cubicBezTo>
                                <a:cubicBezTo>
                                  <a:pt x="21233" y="28207"/>
                                  <a:pt x="19109" y="36112"/>
                                  <a:pt x="19109" y="47082"/>
                                </a:cubicBezTo>
                                <a:cubicBezTo>
                                  <a:pt x="19109" y="58743"/>
                                  <a:pt x="21209" y="67016"/>
                                  <a:pt x="25416" y="71948"/>
                                </a:cubicBezTo>
                                <a:cubicBezTo>
                                  <a:pt x="29623" y="76887"/>
                                  <a:pt x="35059" y="79356"/>
                                  <a:pt x="41781" y="79356"/>
                                </a:cubicBezTo>
                                <a:cubicBezTo>
                                  <a:pt x="46713" y="79356"/>
                                  <a:pt x="50944" y="77799"/>
                                  <a:pt x="54489" y="74692"/>
                                </a:cubicBezTo>
                                <a:cubicBezTo>
                                  <a:pt x="58076" y="71539"/>
                                  <a:pt x="60633" y="66560"/>
                                  <a:pt x="62166" y="59790"/>
                                </a:cubicBez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273" name="Shape 1273"/>
                        <wps:cNvSpPr/>
                        <wps:spPr>
                          <a:xfrm>
                            <a:off x="2195248" y="1054921"/>
                            <a:ext cx="68930" cy="69848"/>
                          </a:xfrm>
                          <a:custGeom>
                            <a:avLst/>
                            <a:gdLst/>
                            <a:ahLst/>
                            <a:cxnLst/>
                            <a:rect l="0" t="0" r="0" b="0"/>
                            <a:pathLst>
                              <a:path w="68930" h="69848">
                                <a:moveTo>
                                  <a:pt x="0" y="34011"/>
                                </a:moveTo>
                                <a:cubicBezTo>
                                  <a:pt x="0" y="28113"/>
                                  <a:pt x="1416" y="22397"/>
                                  <a:pt x="4295" y="16915"/>
                                </a:cubicBezTo>
                                <a:cubicBezTo>
                                  <a:pt x="7220" y="11427"/>
                                  <a:pt x="11333" y="7267"/>
                                  <a:pt x="16640" y="4388"/>
                                </a:cubicBezTo>
                                <a:cubicBezTo>
                                  <a:pt x="21941" y="1463"/>
                                  <a:pt x="27839" y="0"/>
                                  <a:pt x="34374" y="0"/>
                                </a:cubicBezTo>
                                <a:cubicBezTo>
                                  <a:pt x="44473" y="0"/>
                                  <a:pt x="52769" y="3294"/>
                                  <a:pt x="59240" y="9876"/>
                                </a:cubicBezTo>
                                <a:cubicBezTo>
                                  <a:pt x="65682" y="16458"/>
                                  <a:pt x="68930" y="24755"/>
                                  <a:pt x="68930" y="34742"/>
                                </a:cubicBezTo>
                                <a:cubicBezTo>
                                  <a:pt x="68930" y="44865"/>
                                  <a:pt x="65665" y="53255"/>
                                  <a:pt x="59147" y="59884"/>
                                </a:cubicBezTo>
                                <a:cubicBezTo>
                                  <a:pt x="52611" y="66530"/>
                                  <a:pt x="44432" y="69848"/>
                                  <a:pt x="34555" y="69848"/>
                                </a:cubicBezTo>
                                <a:cubicBezTo>
                                  <a:pt x="28383" y="69848"/>
                                  <a:pt x="22532" y="68473"/>
                                  <a:pt x="17003" y="65735"/>
                                </a:cubicBezTo>
                                <a:cubicBezTo>
                                  <a:pt x="11450" y="62944"/>
                                  <a:pt x="7220" y="58854"/>
                                  <a:pt x="4295" y="53483"/>
                                </a:cubicBezTo>
                                <a:cubicBezTo>
                                  <a:pt x="1416" y="48135"/>
                                  <a:pt x="0" y="41641"/>
                                  <a:pt x="0" y="34011"/>
                                </a:cubicBez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274" name="Shape 1274"/>
                        <wps:cNvSpPr/>
                        <wps:spPr>
                          <a:xfrm>
                            <a:off x="2213351" y="1069367"/>
                            <a:ext cx="32636" cy="40956"/>
                          </a:xfrm>
                          <a:custGeom>
                            <a:avLst/>
                            <a:gdLst/>
                            <a:ahLst/>
                            <a:cxnLst/>
                            <a:rect l="0" t="0" r="0" b="0"/>
                            <a:pathLst>
                              <a:path w="32636" h="40956">
                                <a:moveTo>
                                  <a:pt x="0" y="20478"/>
                                </a:moveTo>
                                <a:cubicBezTo>
                                  <a:pt x="0" y="27131"/>
                                  <a:pt x="1574" y="32227"/>
                                  <a:pt x="4751" y="35743"/>
                                </a:cubicBezTo>
                                <a:cubicBezTo>
                                  <a:pt x="7905" y="39219"/>
                                  <a:pt x="11790" y="40956"/>
                                  <a:pt x="16365" y="40956"/>
                                </a:cubicBezTo>
                                <a:cubicBezTo>
                                  <a:pt x="20981" y="40956"/>
                                  <a:pt x="24866" y="39219"/>
                                  <a:pt x="27973" y="35743"/>
                                </a:cubicBezTo>
                                <a:cubicBezTo>
                                  <a:pt x="31080" y="32227"/>
                                  <a:pt x="32636" y="27107"/>
                                  <a:pt x="32636" y="20385"/>
                                </a:cubicBezTo>
                                <a:cubicBezTo>
                                  <a:pt x="32636" y="13802"/>
                                  <a:pt x="31080" y="8776"/>
                                  <a:pt x="27973" y="5301"/>
                                </a:cubicBezTo>
                                <a:cubicBezTo>
                                  <a:pt x="24866" y="1785"/>
                                  <a:pt x="20981" y="0"/>
                                  <a:pt x="16365" y="0"/>
                                </a:cubicBezTo>
                                <a:cubicBezTo>
                                  <a:pt x="11790" y="0"/>
                                  <a:pt x="7905" y="1785"/>
                                  <a:pt x="4751" y="5301"/>
                                </a:cubicBezTo>
                                <a:cubicBezTo>
                                  <a:pt x="1574" y="8776"/>
                                  <a:pt x="0" y="13849"/>
                                  <a:pt x="0" y="20478"/>
                                </a:cubicBez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276" name="Shape 1276"/>
                        <wps:cNvSpPr/>
                        <wps:spPr>
                          <a:xfrm>
                            <a:off x="2277985" y="1031061"/>
                            <a:ext cx="17646" cy="92152"/>
                          </a:xfrm>
                          <a:custGeom>
                            <a:avLst/>
                            <a:gdLst/>
                            <a:ahLst/>
                            <a:cxnLst/>
                            <a:rect l="0" t="0" r="0" b="0"/>
                            <a:pathLst>
                              <a:path w="17646" h="92152">
                                <a:moveTo>
                                  <a:pt x="0" y="0"/>
                                </a:moveTo>
                                <a:lnTo>
                                  <a:pt x="17646" y="0"/>
                                </a:lnTo>
                                <a:lnTo>
                                  <a:pt x="17646" y="92152"/>
                                </a:lnTo>
                                <a:lnTo>
                                  <a:pt x="0" y="92152"/>
                                </a:ln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277" name="Shape 1277"/>
                        <wps:cNvSpPr/>
                        <wps:spPr>
                          <a:xfrm>
                            <a:off x="2313752" y="1031061"/>
                            <a:ext cx="17646" cy="92152"/>
                          </a:xfrm>
                          <a:custGeom>
                            <a:avLst/>
                            <a:gdLst/>
                            <a:ahLst/>
                            <a:cxnLst/>
                            <a:rect l="0" t="0" r="0" b="0"/>
                            <a:pathLst>
                              <a:path w="17646" h="92152">
                                <a:moveTo>
                                  <a:pt x="0" y="0"/>
                                </a:moveTo>
                                <a:lnTo>
                                  <a:pt x="17646" y="0"/>
                                </a:lnTo>
                                <a:lnTo>
                                  <a:pt x="17646" y="92152"/>
                                </a:lnTo>
                                <a:lnTo>
                                  <a:pt x="0" y="92152"/>
                                </a:ln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278" name="Shape 1278"/>
                        <wps:cNvSpPr/>
                        <wps:spPr>
                          <a:xfrm>
                            <a:off x="2349495" y="1031061"/>
                            <a:ext cx="17646" cy="16365"/>
                          </a:xfrm>
                          <a:custGeom>
                            <a:avLst/>
                            <a:gdLst/>
                            <a:ahLst/>
                            <a:cxnLst/>
                            <a:rect l="0" t="0" r="0" b="0"/>
                            <a:pathLst>
                              <a:path w="17646" h="16365">
                                <a:moveTo>
                                  <a:pt x="0" y="16365"/>
                                </a:moveTo>
                                <a:lnTo>
                                  <a:pt x="0" y="0"/>
                                </a:lnTo>
                                <a:lnTo>
                                  <a:pt x="17646" y="0"/>
                                </a:lnTo>
                                <a:lnTo>
                                  <a:pt x="17646" y="16365"/>
                                </a:ln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279" name="Shape 1279"/>
                        <wps:cNvSpPr/>
                        <wps:spPr>
                          <a:xfrm>
                            <a:off x="2349495" y="1056478"/>
                            <a:ext cx="17646" cy="66735"/>
                          </a:xfrm>
                          <a:custGeom>
                            <a:avLst/>
                            <a:gdLst/>
                            <a:ahLst/>
                            <a:cxnLst/>
                            <a:rect l="0" t="0" r="0" b="0"/>
                            <a:pathLst>
                              <a:path w="17646" h="66735">
                                <a:moveTo>
                                  <a:pt x="0" y="66735"/>
                                </a:moveTo>
                                <a:lnTo>
                                  <a:pt x="0" y="0"/>
                                </a:lnTo>
                                <a:lnTo>
                                  <a:pt x="17646" y="0"/>
                                </a:lnTo>
                                <a:lnTo>
                                  <a:pt x="17646" y="66735"/>
                                </a:ln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281" name="Shape 1281"/>
                        <wps:cNvSpPr/>
                        <wps:spPr>
                          <a:xfrm>
                            <a:off x="2383986" y="1054921"/>
                            <a:ext cx="98184" cy="68292"/>
                          </a:xfrm>
                          <a:custGeom>
                            <a:avLst/>
                            <a:gdLst/>
                            <a:ahLst/>
                            <a:cxnLst/>
                            <a:rect l="0" t="0" r="0" b="0"/>
                            <a:pathLst>
                              <a:path w="98184" h="68292">
                                <a:moveTo>
                                  <a:pt x="0" y="1556"/>
                                </a:moveTo>
                                <a:lnTo>
                                  <a:pt x="16271" y="1556"/>
                                </a:lnTo>
                                <a:lnTo>
                                  <a:pt x="16271" y="10695"/>
                                </a:lnTo>
                                <a:cubicBezTo>
                                  <a:pt x="22052" y="3569"/>
                                  <a:pt x="28979" y="0"/>
                                  <a:pt x="37024" y="0"/>
                                </a:cubicBezTo>
                                <a:cubicBezTo>
                                  <a:pt x="41272" y="0"/>
                                  <a:pt x="44999" y="895"/>
                                  <a:pt x="48176" y="2650"/>
                                </a:cubicBezTo>
                                <a:cubicBezTo>
                                  <a:pt x="51330" y="4435"/>
                                  <a:pt x="53934" y="7109"/>
                                  <a:pt x="55946" y="10695"/>
                                </a:cubicBezTo>
                                <a:cubicBezTo>
                                  <a:pt x="58872" y="7109"/>
                                  <a:pt x="62002" y="4435"/>
                                  <a:pt x="65366" y="2650"/>
                                </a:cubicBezTo>
                                <a:cubicBezTo>
                                  <a:pt x="68771" y="895"/>
                                  <a:pt x="72405" y="0"/>
                                  <a:pt x="76243" y="0"/>
                                </a:cubicBezTo>
                                <a:cubicBezTo>
                                  <a:pt x="81181" y="0"/>
                                  <a:pt x="85318" y="1006"/>
                                  <a:pt x="88676" y="3019"/>
                                </a:cubicBezTo>
                                <a:cubicBezTo>
                                  <a:pt x="92081" y="5032"/>
                                  <a:pt x="94638" y="7957"/>
                                  <a:pt x="96352" y="11795"/>
                                </a:cubicBezTo>
                                <a:cubicBezTo>
                                  <a:pt x="97564" y="14674"/>
                                  <a:pt x="98184" y="19267"/>
                                  <a:pt x="98184" y="25598"/>
                                </a:cubicBezTo>
                                <a:lnTo>
                                  <a:pt x="98184" y="68292"/>
                                </a:lnTo>
                                <a:lnTo>
                                  <a:pt x="80450" y="68292"/>
                                </a:lnTo>
                                <a:lnTo>
                                  <a:pt x="80450" y="30167"/>
                                </a:lnTo>
                                <a:cubicBezTo>
                                  <a:pt x="80450" y="23544"/>
                                  <a:pt x="79830" y="19244"/>
                                  <a:pt x="78618" y="17278"/>
                                </a:cubicBezTo>
                                <a:cubicBezTo>
                                  <a:pt x="77021" y="14791"/>
                                  <a:pt x="74529" y="13533"/>
                                  <a:pt x="71123" y="13533"/>
                                </a:cubicBezTo>
                                <a:cubicBezTo>
                                  <a:pt x="68608" y="13533"/>
                                  <a:pt x="66279" y="14311"/>
                                  <a:pt x="64085" y="15815"/>
                                </a:cubicBezTo>
                                <a:cubicBezTo>
                                  <a:pt x="61938" y="17348"/>
                                  <a:pt x="60381" y="19565"/>
                                  <a:pt x="59422" y="22491"/>
                                </a:cubicBezTo>
                                <a:cubicBezTo>
                                  <a:pt x="58439" y="25369"/>
                                  <a:pt x="57959" y="29939"/>
                                  <a:pt x="57959" y="36205"/>
                                </a:cubicBezTo>
                                <a:lnTo>
                                  <a:pt x="57959" y="68292"/>
                                </a:lnTo>
                                <a:lnTo>
                                  <a:pt x="40313" y="68292"/>
                                </a:lnTo>
                                <a:lnTo>
                                  <a:pt x="40313" y="31724"/>
                                </a:lnTo>
                                <a:cubicBezTo>
                                  <a:pt x="40313" y="25211"/>
                                  <a:pt x="39973" y="21005"/>
                                  <a:pt x="39306" y="19109"/>
                                </a:cubicBezTo>
                                <a:cubicBezTo>
                                  <a:pt x="38692" y="17237"/>
                                  <a:pt x="37709" y="15815"/>
                                  <a:pt x="36381" y="14902"/>
                                </a:cubicBezTo>
                                <a:cubicBezTo>
                                  <a:pt x="35105" y="13989"/>
                                  <a:pt x="33321" y="13533"/>
                                  <a:pt x="31080" y="13533"/>
                                </a:cubicBezTo>
                                <a:cubicBezTo>
                                  <a:pt x="28336" y="13533"/>
                                  <a:pt x="25873" y="14264"/>
                                  <a:pt x="23679" y="15727"/>
                                </a:cubicBezTo>
                                <a:cubicBezTo>
                                  <a:pt x="21525" y="17190"/>
                                  <a:pt x="19975" y="19337"/>
                                  <a:pt x="19015" y="22128"/>
                                </a:cubicBezTo>
                                <a:cubicBezTo>
                                  <a:pt x="18097" y="24866"/>
                                  <a:pt x="17641" y="29442"/>
                                  <a:pt x="17641" y="35837"/>
                                </a:cubicBezTo>
                                <a:lnTo>
                                  <a:pt x="17641" y="68292"/>
                                </a:lnTo>
                                <a:lnTo>
                                  <a:pt x="0" y="68292"/>
                                </a:ln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293" name="Rectangle 1293"/>
                        <wps:cNvSpPr/>
                        <wps:spPr>
                          <a:xfrm>
                            <a:off x="2097160" y="845792"/>
                            <a:ext cx="808338" cy="191258"/>
                          </a:xfrm>
                          <a:prstGeom prst="rect">
                            <a:avLst/>
                          </a:prstGeom>
                          <a:ln>
                            <a:noFill/>
                          </a:ln>
                        </wps:spPr>
                        <wps:txbx>
                          <w:txbxContent>
                            <w:p w14:paraId="5B3D647B" w14:textId="77777777" w:rsidR="000B4D66" w:rsidRDefault="00000000">
                              <w:pPr>
                                <w:spacing w:after="160" w:line="259" w:lineRule="auto"/>
                                <w:ind w:left="0" w:firstLine="0"/>
                                <w:jc w:val="left"/>
                              </w:pPr>
                              <w:r>
                                <w:rPr>
                                  <w:rFonts w:ascii="Arial" w:eastAsia="Arial" w:hAnsi="Arial" w:cs="Arial"/>
                                  <w:b/>
                                  <w:color w:val="8800AA"/>
                                </w:rPr>
                                <w:t>Multi-Leaf</w:t>
                              </w:r>
                            </w:p>
                          </w:txbxContent>
                        </wps:txbx>
                        <wps:bodyPr horzOverflow="overflow" vert="horz" lIns="0" tIns="0" rIns="0" bIns="0" rtlCol="0">
                          <a:noAutofit/>
                        </wps:bodyPr>
                      </wps:wsp>
                      <wps:wsp>
                        <wps:cNvPr id="1294" name="Rectangle 1294"/>
                        <wps:cNvSpPr/>
                        <wps:spPr>
                          <a:xfrm>
                            <a:off x="2097160" y="1006692"/>
                            <a:ext cx="846539" cy="191258"/>
                          </a:xfrm>
                          <a:prstGeom prst="rect">
                            <a:avLst/>
                          </a:prstGeom>
                          <a:ln>
                            <a:noFill/>
                          </a:ln>
                        </wps:spPr>
                        <wps:txbx>
                          <w:txbxContent>
                            <w:p w14:paraId="2F4C0ECA" w14:textId="77777777" w:rsidR="000B4D66" w:rsidRDefault="00000000">
                              <w:pPr>
                                <w:spacing w:after="160" w:line="259" w:lineRule="auto"/>
                                <w:ind w:left="0" w:firstLine="0"/>
                                <w:jc w:val="left"/>
                              </w:pPr>
                              <w:r>
                                <w:rPr>
                                  <w:rFonts w:ascii="Arial" w:eastAsia="Arial" w:hAnsi="Arial" w:cs="Arial"/>
                                  <w:b/>
                                  <w:color w:val="8800AA"/>
                                </w:rPr>
                                <w:t>Collimator</w:t>
                              </w:r>
                            </w:p>
                          </w:txbxContent>
                        </wps:txbx>
                        <wps:bodyPr horzOverflow="overflow" vert="horz" lIns="0" tIns="0" rIns="0" bIns="0" rtlCol="0">
                          <a:noAutofit/>
                        </wps:bodyPr>
                      </wps:wsp>
                      <wps:wsp>
                        <wps:cNvPr id="1295" name="Shape 1295"/>
                        <wps:cNvSpPr/>
                        <wps:spPr>
                          <a:xfrm>
                            <a:off x="1622136" y="710567"/>
                            <a:ext cx="316264" cy="164966"/>
                          </a:xfrm>
                          <a:custGeom>
                            <a:avLst/>
                            <a:gdLst/>
                            <a:ahLst/>
                            <a:cxnLst/>
                            <a:rect l="0" t="0" r="0" b="0"/>
                            <a:pathLst>
                              <a:path w="316264" h="164966">
                                <a:moveTo>
                                  <a:pt x="20063" y="0"/>
                                </a:moveTo>
                                <a:lnTo>
                                  <a:pt x="316264" y="120879"/>
                                </a:lnTo>
                                <a:lnTo>
                                  <a:pt x="296201" y="164966"/>
                                </a:lnTo>
                                <a:lnTo>
                                  <a:pt x="0" y="44086"/>
                                </a:lnTo>
                                <a:lnTo>
                                  <a:pt x="20063" y="0"/>
                                </a:lnTo>
                                <a:close/>
                              </a:path>
                            </a:pathLst>
                          </a:custGeom>
                          <a:ln w="0" cap="rnd">
                            <a:round/>
                          </a:ln>
                        </wps:spPr>
                        <wps:style>
                          <a:lnRef idx="0">
                            <a:srgbClr val="000000">
                              <a:alpha val="0"/>
                            </a:srgbClr>
                          </a:lnRef>
                          <a:fillRef idx="1">
                            <a:srgbClr val="8800AA"/>
                          </a:fillRef>
                          <a:effectRef idx="0">
                            <a:scrgbClr r="0" g="0" b="0"/>
                          </a:effectRef>
                          <a:fontRef idx="none"/>
                        </wps:style>
                        <wps:bodyPr/>
                      </wps:wsp>
                      <wps:wsp>
                        <wps:cNvPr id="1296" name="Shape 1296"/>
                        <wps:cNvSpPr/>
                        <wps:spPr>
                          <a:xfrm>
                            <a:off x="1557454" y="674204"/>
                            <a:ext cx="440075" cy="239290"/>
                          </a:xfrm>
                          <a:custGeom>
                            <a:avLst/>
                            <a:gdLst/>
                            <a:ahLst/>
                            <a:cxnLst/>
                            <a:rect l="0" t="0" r="0" b="0"/>
                            <a:pathLst>
                              <a:path w="440075" h="239290">
                                <a:moveTo>
                                  <a:pt x="12913" y="30372"/>
                                </a:moveTo>
                                <a:cubicBezTo>
                                  <a:pt x="0" y="60750"/>
                                  <a:pt x="400652" y="239290"/>
                                  <a:pt x="418339" y="199568"/>
                                </a:cubicBezTo>
                                <a:cubicBezTo>
                                  <a:pt x="440075" y="150795"/>
                                  <a:pt x="25826" y="0"/>
                                  <a:pt x="12913" y="30372"/>
                                </a:cubicBezTo>
                                <a:close/>
                              </a:path>
                            </a:pathLst>
                          </a:custGeom>
                          <a:ln w="8293" cap="rnd">
                            <a:round/>
                          </a:ln>
                        </wps:spPr>
                        <wps:style>
                          <a:lnRef idx="1">
                            <a:srgbClr val="000000"/>
                          </a:lnRef>
                          <a:fillRef idx="0">
                            <a:srgbClr val="000000">
                              <a:alpha val="0"/>
                            </a:srgbClr>
                          </a:fillRef>
                          <a:effectRef idx="0">
                            <a:scrgbClr r="0" g="0" b="0"/>
                          </a:effectRef>
                          <a:fontRef idx="none"/>
                        </wps:style>
                        <wps:bodyPr/>
                      </wps:wsp>
                      <wps:wsp>
                        <wps:cNvPr id="1298" name="Shape 1298"/>
                        <wps:cNvSpPr/>
                        <wps:spPr>
                          <a:xfrm>
                            <a:off x="1809844" y="733908"/>
                            <a:ext cx="121769" cy="97012"/>
                          </a:xfrm>
                          <a:custGeom>
                            <a:avLst/>
                            <a:gdLst/>
                            <a:ahLst/>
                            <a:cxnLst/>
                            <a:rect l="0" t="0" r="0" b="0"/>
                            <a:pathLst>
                              <a:path w="121769" h="97012">
                                <a:moveTo>
                                  <a:pt x="47874" y="557"/>
                                </a:moveTo>
                                <a:cubicBezTo>
                                  <a:pt x="52777" y="0"/>
                                  <a:pt x="57947" y="1812"/>
                                  <a:pt x="61411" y="6212"/>
                                </a:cubicBezTo>
                                <a:lnTo>
                                  <a:pt x="115555" y="74978"/>
                                </a:lnTo>
                                <a:cubicBezTo>
                                  <a:pt x="121769" y="82865"/>
                                  <a:pt x="116310" y="94479"/>
                                  <a:pt x="106276" y="94707"/>
                                </a:cubicBezTo>
                                <a:lnTo>
                                  <a:pt x="18764" y="96760"/>
                                </a:lnTo>
                                <a:cubicBezTo>
                                  <a:pt x="7565" y="97012"/>
                                  <a:pt x="0" y="85404"/>
                                  <a:pt x="4775" y="75276"/>
                                </a:cubicBezTo>
                                <a:lnTo>
                                  <a:pt x="35948" y="9114"/>
                                </a:lnTo>
                                <a:cubicBezTo>
                                  <a:pt x="38338" y="4039"/>
                                  <a:pt x="42972" y="1113"/>
                                  <a:pt x="47874" y="557"/>
                                </a:cubicBezTo>
                                <a:close/>
                              </a:path>
                            </a:pathLst>
                          </a:custGeom>
                          <a:ln w="0" cap="rnd">
                            <a:round/>
                          </a:ln>
                        </wps:spPr>
                        <wps:style>
                          <a:lnRef idx="0">
                            <a:srgbClr val="000000">
                              <a:alpha val="0"/>
                            </a:srgbClr>
                          </a:lnRef>
                          <a:fillRef idx="1">
                            <a:srgbClr val="FFA500"/>
                          </a:fillRef>
                          <a:effectRef idx="0">
                            <a:scrgbClr r="0" g="0" b="0"/>
                          </a:effectRef>
                          <a:fontRef idx="none"/>
                        </wps:style>
                        <wps:bodyPr/>
                      </wps:wsp>
                      <wps:wsp>
                        <wps:cNvPr id="1299" name="Shape 1299"/>
                        <wps:cNvSpPr/>
                        <wps:spPr>
                          <a:xfrm>
                            <a:off x="1546278" y="691348"/>
                            <a:ext cx="305982" cy="95141"/>
                          </a:xfrm>
                          <a:custGeom>
                            <a:avLst/>
                            <a:gdLst/>
                            <a:ahLst/>
                            <a:cxnLst/>
                            <a:rect l="0" t="0" r="0" b="0"/>
                            <a:pathLst>
                              <a:path w="305982" h="95141">
                                <a:moveTo>
                                  <a:pt x="116631" y="73954"/>
                                </a:moveTo>
                                <a:cubicBezTo>
                                  <a:pt x="29233" y="29712"/>
                                  <a:pt x="0" y="0"/>
                                  <a:pt x="49276" y="5506"/>
                                </a:cubicBezTo>
                                <a:cubicBezTo>
                                  <a:pt x="98572" y="11014"/>
                                  <a:pt x="210017" y="49938"/>
                                  <a:pt x="305982" y="95141"/>
                                </a:cubicBezTo>
                              </a:path>
                            </a:pathLst>
                          </a:custGeom>
                          <a:ln w="22996" cap="rnd">
                            <a:round/>
                          </a:ln>
                        </wps:spPr>
                        <wps:style>
                          <a:lnRef idx="1">
                            <a:srgbClr val="FFA500"/>
                          </a:lnRef>
                          <a:fillRef idx="0">
                            <a:srgbClr val="000000">
                              <a:alpha val="0"/>
                            </a:srgbClr>
                          </a:fillRef>
                          <a:effectRef idx="0">
                            <a:scrgbClr r="0" g="0" b="0"/>
                          </a:effectRef>
                          <a:fontRef idx="none"/>
                        </wps:style>
                        <wps:bodyPr/>
                      </wps:wsp>
                      <wps:wsp>
                        <wps:cNvPr id="1300" name="Shape 1300"/>
                        <wps:cNvSpPr/>
                        <wps:spPr>
                          <a:xfrm>
                            <a:off x="1261095" y="514381"/>
                            <a:ext cx="80263" cy="95258"/>
                          </a:xfrm>
                          <a:custGeom>
                            <a:avLst/>
                            <a:gdLst/>
                            <a:ahLst/>
                            <a:cxnLst/>
                            <a:rect l="0" t="0" r="0" b="0"/>
                            <a:pathLst>
                              <a:path w="80263" h="95258">
                                <a:moveTo>
                                  <a:pt x="62166" y="59784"/>
                                </a:moveTo>
                                <a:lnTo>
                                  <a:pt x="80263" y="65548"/>
                                </a:lnTo>
                                <a:cubicBezTo>
                                  <a:pt x="77454" y="75599"/>
                                  <a:pt x="72814" y="83077"/>
                                  <a:pt x="66367" y="87945"/>
                                </a:cubicBezTo>
                                <a:cubicBezTo>
                                  <a:pt x="59972" y="92836"/>
                                  <a:pt x="51833" y="95258"/>
                                  <a:pt x="41963" y="95258"/>
                                </a:cubicBezTo>
                                <a:cubicBezTo>
                                  <a:pt x="29711" y="95258"/>
                                  <a:pt x="19653" y="91098"/>
                                  <a:pt x="11790" y="82732"/>
                                </a:cubicBezTo>
                                <a:cubicBezTo>
                                  <a:pt x="3932" y="74388"/>
                                  <a:pt x="0" y="62961"/>
                                  <a:pt x="0" y="48451"/>
                                </a:cubicBezTo>
                                <a:cubicBezTo>
                                  <a:pt x="0" y="33093"/>
                                  <a:pt x="3949" y="21186"/>
                                  <a:pt x="11883" y="12702"/>
                                </a:cubicBezTo>
                                <a:cubicBezTo>
                                  <a:pt x="19794" y="4248"/>
                                  <a:pt x="30191" y="0"/>
                                  <a:pt x="43057" y="0"/>
                                </a:cubicBezTo>
                                <a:cubicBezTo>
                                  <a:pt x="54326" y="0"/>
                                  <a:pt x="63488" y="3335"/>
                                  <a:pt x="70573" y="9964"/>
                                </a:cubicBezTo>
                                <a:cubicBezTo>
                                  <a:pt x="74780" y="13937"/>
                                  <a:pt x="77911" y="19606"/>
                                  <a:pt x="79993" y="26967"/>
                                </a:cubicBezTo>
                                <a:lnTo>
                                  <a:pt x="61522" y="31355"/>
                                </a:lnTo>
                                <a:cubicBezTo>
                                  <a:pt x="60475" y="26598"/>
                                  <a:pt x="58234" y="22854"/>
                                  <a:pt x="54758" y="20110"/>
                                </a:cubicBezTo>
                                <a:cubicBezTo>
                                  <a:pt x="51283" y="17319"/>
                                  <a:pt x="47082" y="15903"/>
                                  <a:pt x="42144" y="15903"/>
                                </a:cubicBezTo>
                                <a:cubicBezTo>
                                  <a:pt x="35310" y="15903"/>
                                  <a:pt x="29758" y="18372"/>
                                  <a:pt x="25504" y="23310"/>
                                </a:cubicBezTo>
                                <a:cubicBezTo>
                                  <a:pt x="21233" y="28201"/>
                                  <a:pt x="19103" y="36106"/>
                                  <a:pt x="19103" y="47076"/>
                                </a:cubicBezTo>
                                <a:cubicBezTo>
                                  <a:pt x="19103" y="58737"/>
                                  <a:pt x="21209" y="67010"/>
                                  <a:pt x="25410" y="71943"/>
                                </a:cubicBezTo>
                                <a:cubicBezTo>
                                  <a:pt x="29617" y="76881"/>
                                  <a:pt x="35059" y="79350"/>
                                  <a:pt x="41775" y="79350"/>
                                </a:cubicBezTo>
                                <a:cubicBezTo>
                                  <a:pt x="46713" y="79350"/>
                                  <a:pt x="50944" y="77793"/>
                                  <a:pt x="54483" y="74687"/>
                                </a:cubicBezTo>
                                <a:cubicBezTo>
                                  <a:pt x="58070" y="71533"/>
                                  <a:pt x="60633" y="66554"/>
                                  <a:pt x="62166" y="59784"/>
                                </a:cubicBez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302" name="Shape 1302"/>
                        <wps:cNvSpPr/>
                        <wps:spPr>
                          <a:xfrm>
                            <a:off x="1353042" y="539791"/>
                            <a:ext cx="68929" cy="69848"/>
                          </a:xfrm>
                          <a:custGeom>
                            <a:avLst/>
                            <a:gdLst/>
                            <a:ahLst/>
                            <a:cxnLst/>
                            <a:rect l="0" t="0" r="0" b="0"/>
                            <a:pathLst>
                              <a:path w="68929" h="69848">
                                <a:moveTo>
                                  <a:pt x="0" y="34011"/>
                                </a:moveTo>
                                <a:cubicBezTo>
                                  <a:pt x="0" y="28114"/>
                                  <a:pt x="1416" y="22397"/>
                                  <a:pt x="4295" y="16915"/>
                                </a:cubicBezTo>
                                <a:cubicBezTo>
                                  <a:pt x="7220" y="11427"/>
                                  <a:pt x="11333" y="7267"/>
                                  <a:pt x="16634" y="4388"/>
                                </a:cubicBezTo>
                                <a:cubicBezTo>
                                  <a:pt x="21941" y="1463"/>
                                  <a:pt x="27833" y="0"/>
                                  <a:pt x="34374" y="0"/>
                                </a:cubicBezTo>
                                <a:cubicBezTo>
                                  <a:pt x="44473" y="0"/>
                                  <a:pt x="52769" y="3294"/>
                                  <a:pt x="59240" y="9876"/>
                                </a:cubicBezTo>
                                <a:cubicBezTo>
                                  <a:pt x="65682" y="16459"/>
                                  <a:pt x="68929" y="24755"/>
                                  <a:pt x="68929" y="34743"/>
                                </a:cubicBezTo>
                                <a:cubicBezTo>
                                  <a:pt x="68929" y="44865"/>
                                  <a:pt x="65659" y="53255"/>
                                  <a:pt x="59147" y="59884"/>
                                </a:cubicBezTo>
                                <a:cubicBezTo>
                                  <a:pt x="52611" y="66531"/>
                                  <a:pt x="44426" y="69848"/>
                                  <a:pt x="34555" y="69848"/>
                                </a:cubicBezTo>
                                <a:cubicBezTo>
                                  <a:pt x="28383" y="69848"/>
                                  <a:pt x="22532" y="68473"/>
                                  <a:pt x="17003" y="65735"/>
                                </a:cubicBezTo>
                                <a:cubicBezTo>
                                  <a:pt x="11450" y="62944"/>
                                  <a:pt x="7220" y="58854"/>
                                  <a:pt x="4295" y="53483"/>
                                </a:cubicBezTo>
                                <a:cubicBezTo>
                                  <a:pt x="1416" y="48135"/>
                                  <a:pt x="0" y="41641"/>
                                  <a:pt x="0" y="34011"/>
                                </a:cubicBez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303" name="Shape 1303"/>
                        <wps:cNvSpPr/>
                        <wps:spPr>
                          <a:xfrm>
                            <a:off x="1371139" y="554237"/>
                            <a:ext cx="32636" cy="40956"/>
                          </a:xfrm>
                          <a:custGeom>
                            <a:avLst/>
                            <a:gdLst/>
                            <a:ahLst/>
                            <a:cxnLst/>
                            <a:rect l="0" t="0" r="0" b="0"/>
                            <a:pathLst>
                              <a:path w="32636" h="40956">
                                <a:moveTo>
                                  <a:pt x="0" y="20478"/>
                                </a:moveTo>
                                <a:cubicBezTo>
                                  <a:pt x="0" y="27131"/>
                                  <a:pt x="1580" y="32227"/>
                                  <a:pt x="4757" y="35743"/>
                                </a:cubicBezTo>
                                <a:cubicBezTo>
                                  <a:pt x="7910" y="39219"/>
                                  <a:pt x="11795" y="40956"/>
                                  <a:pt x="16365" y="40956"/>
                                </a:cubicBezTo>
                                <a:cubicBezTo>
                                  <a:pt x="20981" y="40956"/>
                                  <a:pt x="24866" y="39219"/>
                                  <a:pt x="27979" y="35743"/>
                                </a:cubicBezTo>
                                <a:cubicBezTo>
                                  <a:pt x="31086" y="32227"/>
                                  <a:pt x="32636" y="27107"/>
                                  <a:pt x="32636" y="20385"/>
                                </a:cubicBezTo>
                                <a:cubicBezTo>
                                  <a:pt x="32636" y="13802"/>
                                  <a:pt x="31086" y="8776"/>
                                  <a:pt x="27979" y="5301"/>
                                </a:cubicBezTo>
                                <a:cubicBezTo>
                                  <a:pt x="24866" y="1784"/>
                                  <a:pt x="20981" y="0"/>
                                  <a:pt x="16365" y="0"/>
                                </a:cubicBezTo>
                                <a:cubicBezTo>
                                  <a:pt x="11795" y="0"/>
                                  <a:pt x="7910" y="1784"/>
                                  <a:pt x="4757" y="5301"/>
                                </a:cubicBezTo>
                                <a:cubicBezTo>
                                  <a:pt x="1580" y="8776"/>
                                  <a:pt x="0" y="13849"/>
                                  <a:pt x="0" y="20478"/>
                                </a:cubicBez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305" name="Shape 1305"/>
                        <wps:cNvSpPr/>
                        <wps:spPr>
                          <a:xfrm>
                            <a:off x="1435773" y="515932"/>
                            <a:ext cx="17646" cy="92151"/>
                          </a:xfrm>
                          <a:custGeom>
                            <a:avLst/>
                            <a:gdLst/>
                            <a:ahLst/>
                            <a:cxnLst/>
                            <a:rect l="0" t="0" r="0" b="0"/>
                            <a:pathLst>
                              <a:path w="17646" h="92151">
                                <a:moveTo>
                                  <a:pt x="0" y="0"/>
                                </a:moveTo>
                                <a:lnTo>
                                  <a:pt x="17646" y="0"/>
                                </a:lnTo>
                                <a:lnTo>
                                  <a:pt x="17646" y="92151"/>
                                </a:lnTo>
                                <a:lnTo>
                                  <a:pt x="0" y="92151"/>
                                </a:ln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306" name="Shape 1306"/>
                        <wps:cNvSpPr/>
                        <wps:spPr>
                          <a:xfrm>
                            <a:off x="1471540" y="515932"/>
                            <a:ext cx="17646" cy="92151"/>
                          </a:xfrm>
                          <a:custGeom>
                            <a:avLst/>
                            <a:gdLst/>
                            <a:ahLst/>
                            <a:cxnLst/>
                            <a:rect l="0" t="0" r="0" b="0"/>
                            <a:pathLst>
                              <a:path w="17646" h="92151">
                                <a:moveTo>
                                  <a:pt x="0" y="0"/>
                                </a:moveTo>
                                <a:lnTo>
                                  <a:pt x="17646" y="0"/>
                                </a:lnTo>
                                <a:lnTo>
                                  <a:pt x="17646" y="92151"/>
                                </a:lnTo>
                                <a:lnTo>
                                  <a:pt x="0" y="92151"/>
                                </a:ln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307" name="Shape 1307"/>
                        <wps:cNvSpPr/>
                        <wps:spPr>
                          <a:xfrm>
                            <a:off x="1507312" y="515932"/>
                            <a:ext cx="17641" cy="16365"/>
                          </a:xfrm>
                          <a:custGeom>
                            <a:avLst/>
                            <a:gdLst/>
                            <a:ahLst/>
                            <a:cxnLst/>
                            <a:rect l="0" t="0" r="0" b="0"/>
                            <a:pathLst>
                              <a:path w="17641" h="16365">
                                <a:moveTo>
                                  <a:pt x="0" y="16365"/>
                                </a:moveTo>
                                <a:lnTo>
                                  <a:pt x="0" y="0"/>
                                </a:lnTo>
                                <a:lnTo>
                                  <a:pt x="17641" y="0"/>
                                </a:lnTo>
                                <a:lnTo>
                                  <a:pt x="17641" y="16365"/>
                                </a:ln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308" name="Shape 1308"/>
                        <wps:cNvSpPr/>
                        <wps:spPr>
                          <a:xfrm>
                            <a:off x="1507312" y="541348"/>
                            <a:ext cx="17641" cy="66735"/>
                          </a:xfrm>
                          <a:custGeom>
                            <a:avLst/>
                            <a:gdLst/>
                            <a:ahLst/>
                            <a:cxnLst/>
                            <a:rect l="0" t="0" r="0" b="0"/>
                            <a:pathLst>
                              <a:path w="17641" h="66735">
                                <a:moveTo>
                                  <a:pt x="0" y="66735"/>
                                </a:moveTo>
                                <a:lnTo>
                                  <a:pt x="0" y="0"/>
                                </a:lnTo>
                                <a:lnTo>
                                  <a:pt x="17641" y="0"/>
                                </a:lnTo>
                                <a:lnTo>
                                  <a:pt x="17641" y="66735"/>
                                </a:ln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310" name="Shape 1310"/>
                        <wps:cNvSpPr/>
                        <wps:spPr>
                          <a:xfrm>
                            <a:off x="1541774" y="539791"/>
                            <a:ext cx="98190" cy="68292"/>
                          </a:xfrm>
                          <a:custGeom>
                            <a:avLst/>
                            <a:gdLst/>
                            <a:ahLst/>
                            <a:cxnLst/>
                            <a:rect l="0" t="0" r="0" b="0"/>
                            <a:pathLst>
                              <a:path w="98190" h="68292">
                                <a:moveTo>
                                  <a:pt x="0" y="1556"/>
                                </a:moveTo>
                                <a:lnTo>
                                  <a:pt x="16277" y="1556"/>
                                </a:lnTo>
                                <a:lnTo>
                                  <a:pt x="16277" y="10695"/>
                                </a:lnTo>
                                <a:cubicBezTo>
                                  <a:pt x="22058" y="3569"/>
                                  <a:pt x="28979" y="0"/>
                                  <a:pt x="37030" y="0"/>
                                </a:cubicBezTo>
                                <a:cubicBezTo>
                                  <a:pt x="41278" y="0"/>
                                  <a:pt x="45005" y="895"/>
                                  <a:pt x="48182" y="2651"/>
                                </a:cubicBezTo>
                                <a:cubicBezTo>
                                  <a:pt x="51336" y="4435"/>
                                  <a:pt x="53939" y="7109"/>
                                  <a:pt x="55952" y="10695"/>
                                </a:cubicBezTo>
                                <a:cubicBezTo>
                                  <a:pt x="58877" y="7109"/>
                                  <a:pt x="62008" y="4435"/>
                                  <a:pt x="65366" y="2651"/>
                                </a:cubicBezTo>
                                <a:cubicBezTo>
                                  <a:pt x="68771" y="895"/>
                                  <a:pt x="72405" y="0"/>
                                  <a:pt x="76249" y="0"/>
                                </a:cubicBezTo>
                                <a:cubicBezTo>
                                  <a:pt x="81181" y="0"/>
                                  <a:pt x="85318" y="1006"/>
                                  <a:pt x="88682" y="3019"/>
                                </a:cubicBezTo>
                                <a:cubicBezTo>
                                  <a:pt x="92087" y="5032"/>
                                  <a:pt x="94644" y="7957"/>
                                  <a:pt x="96358" y="11795"/>
                                </a:cubicBezTo>
                                <a:cubicBezTo>
                                  <a:pt x="97569" y="14674"/>
                                  <a:pt x="98190" y="19267"/>
                                  <a:pt x="98190" y="25598"/>
                                </a:cubicBezTo>
                                <a:lnTo>
                                  <a:pt x="98190" y="68292"/>
                                </a:lnTo>
                                <a:lnTo>
                                  <a:pt x="80450" y="68292"/>
                                </a:lnTo>
                                <a:lnTo>
                                  <a:pt x="80450" y="30173"/>
                                </a:lnTo>
                                <a:cubicBezTo>
                                  <a:pt x="80450" y="23544"/>
                                  <a:pt x="79835" y="19244"/>
                                  <a:pt x="78624" y="17278"/>
                                </a:cubicBezTo>
                                <a:cubicBezTo>
                                  <a:pt x="77021" y="14791"/>
                                  <a:pt x="74534" y="13533"/>
                                  <a:pt x="71129" y="13533"/>
                                </a:cubicBezTo>
                                <a:cubicBezTo>
                                  <a:pt x="68613" y="13533"/>
                                  <a:pt x="66285" y="14311"/>
                                  <a:pt x="64085" y="15815"/>
                                </a:cubicBezTo>
                                <a:cubicBezTo>
                                  <a:pt x="61938" y="17348"/>
                                  <a:pt x="60387" y="19565"/>
                                  <a:pt x="59427" y="22491"/>
                                </a:cubicBezTo>
                                <a:cubicBezTo>
                                  <a:pt x="58444" y="25369"/>
                                  <a:pt x="57965" y="29939"/>
                                  <a:pt x="57965" y="36205"/>
                                </a:cubicBezTo>
                                <a:lnTo>
                                  <a:pt x="57965" y="68292"/>
                                </a:lnTo>
                                <a:lnTo>
                                  <a:pt x="40318" y="68292"/>
                                </a:lnTo>
                                <a:lnTo>
                                  <a:pt x="40318" y="31724"/>
                                </a:lnTo>
                                <a:cubicBezTo>
                                  <a:pt x="40318" y="25212"/>
                                  <a:pt x="39973" y="21005"/>
                                  <a:pt x="39312" y="19109"/>
                                </a:cubicBezTo>
                                <a:cubicBezTo>
                                  <a:pt x="38698" y="17237"/>
                                  <a:pt x="37715" y="15815"/>
                                  <a:pt x="36387" y="14902"/>
                                </a:cubicBezTo>
                                <a:cubicBezTo>
                                  <a:pt x="35105" y="13989"/>
                                  <a:pt x="33326" y="13533"/>
                                  <a:pt x="31086" y="13533"/>
                                </a:cubicBezTo>
                                <a:cubicBezTo>
                                  <a:pt x="28342" y="13533"/>
                                  <a:pt x="25873" y="14265"/>
                                  <a:pt x="23679" y="15727"/>
                                </a:cubicBezTo>
                                <a:cubicBezTo>
                                  <a:pt x="21531" y="17190"/>
                                  <a:pt x="19975" y="19337"/>
                                  <a:pt x="19015" y="22128"/>
                                </a:cubicBezTo>
                                <a:cubicBezTo>
                                  <a:pt x="18103" y="24866"/>
                                  <a:pt x="17646" y="29442"/>
                                  <a:pt x="17646" y="35837"/>
                                </a:cubicBezTo>
                                <a:lnTo>
                                  <a:pt x="17646" y="68292"/>
                                </a:lnTo>
                                <a:lnTo>
                                  <a:pt x="0" y="68292"/>
                                </a:ln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312" name="Shape 1312"/>
                        <wps:cNvSpPr/>
                        <wps:spPr>
                          <a:xfrm>
                            <a:off x="1652853" y="539791"/>
                            <a:ext cx="62710" cy="69848"/>
                          </a:xfrm>
                          <a:custGeom>
                            <a:avLst/>
                            <a:gdLst/>
                            <a:ahLst/>
                            <a:cxnLst/>
                            <a:rect l="0" t="0" r="0" b="0"/>
                            <a:pathLst>
                              <a:path w="62710" h="69848">
                                <a:moveTo>
                                  <a:pt x="17828" y="21941"/>
                                </a:moveTo>
                                <a:lnTo>
                                  <a:pt x="1825" y="19016"/>
                                </a:lnTo>
                                <a:cubicBezTo>
                                  <a:pt x="3657" y="12574"/>
                                  <a:pt x="6764" y="7770"/>
                                  <a:pt x="11152" y="4663"/>
                                </a:cubicBezTo>
                                <a:cubicBezTo>
                                  <a:pt x="15540" y="1556"/>
                                  <a:pt x="22052" y="0"/>
                                  <a:pt x="30717" y="0"/>
                                </a:cubicBezTo>
                                <a:cubicBezTo>
                                  <a:pt x="38622" y="0"/>
                                  <a:pt x="44520" y="960"/>
                                  <a:pt x="48358" y="2838"/>
                                </a:cubicBezTo>
                                <a:cubicBezTo>
                                  <a:pt x="52202" y="4733"/>
                                  <a:pt x="54899" y="7109"/>
                                  <a:pt x="56496" y="9964"/>
                                </a:cubicBezTo>
                                <a:cubicBezTo>
                                  <a:pt x="58076" y="12849"/>
                                  <a:pt x="58872" y="18103"/>
                                  <a:pt x="58872" y="25785"/>
                                </a:cubicBezTo>
                                <a:lnTo>
                                  <a:pt x="58690" y="46351"/>
                                </a:lnTo>
                                <a:cubicBezTo>
                                  <a:pt x="58690" y="52202"/>
                                  <a:pt x="58965" y="56543"/>
                                  <a:pt x="59515" y="59334"/>
                                </a:cubicBezTo>
                                <a:cubicBezTo>
                                  <a:pt x="60060" y="62142"/>
                                  <a:pt x="61113" y="65138"/>
                                  <a:pt x="62710" y="68292"/>
                                </a:cubicBezTo>
                                <a:lnTo>
                                  <a:pt x="45251" y="68292"/>
                                </a:lnTo>
                                <a:cubicBezTo>
                                  <a:pt x="44748" y="67151"/>
                                  <a:pt x="44180" y="65413"/>
                                  <a:pt x="43513" y="63084"/>
                                </a:cubicBezTo>
                                <a:cubicBezTo>
                                  <a:pt x="43197" y="62055"/>
                                  <a:pt x="42987" y="61347"/>
                                  <a:pt x="42875" y="60978"/>
                                </a:cubicBezTo>
                                <a:cubicBezTo>
                                  <a:pt x="39880" y="63903"/>
                                  <a:pt x="36656" y="66144"/>
                                  <a:pt x="33186" y="67654"/>
                                </a:cubicBezTo>
                                <a:cubicBezTo>
                                  <a:pt x="29758" y="69117"/>
                                  <a:pt x="26101" y="69848"/>
                                  <a:pt x="22216" y="69848"/>
                                </a:cubicBezTo>
                                <a:cubicBezTo>
                                  <a:pt x="15312" y="69848"/>
                                  <a:pt x="9894" y="67993"/>
                                  <a:pt x="5939" y="64272"/>
                                </a:cubicBezTo>
                                <a:cubicBezTo>
                                  <a:pt x="1966" y="60498"/>
                                  <a:pt x="0" y="55771"/>
                                  <a:pt x="0" y="50101"/>
                                </a:cubicBezTo>
                                <a:cubicBezTo>
                                  <a:pt x="0" y="46327"/>
                                  <a:pt x="866" y="42969"/>
                                  <a:pt x="2650" y="40043"/>
                                </a:cubicBezTo>
                                <a:cubicBezTo>
                                  <a:pt x="4476" y="37071"/>
                                  <a:pt x="6992" y="34789"/>
                                  <a:pt x="10239" y="33186"/>
                                </a:cubicBezTo>
                                <a:cubicBezTo>
                                  <a:pt x="13527" y="31612"/>
                                  <a:pt x="18214" y="30237"/>
                                  <a:pt x="24316" y="29073"/>
                                </a:cubicBezTo>
                                <a:cubicBezTo>
                                  <a:pt x="32589" y="27564"/>
                                  <a:pt x="38329" y="26124"/>
                                  <a:pt x="41506" y="24779"/>
                                </a:cubicBezTo>
                                <a:lnTo>
                                  <a:pt x="41506" y="22947"/>
                                </a:lnTo>
                                <a:cubicBezTo>
                                  <a:pt x="41506" y="19612"/>
                                  <a:pt x="40635" y="17190"/>
                                  <a:pt x="38944" y="15727"/>
                                </a:cubicBezTo>
                                <a:cubicBezTo>
                                  <a:pt x="37299" y="14265"/>
                                  <a:pt x="34146" y="13533"/>
                                  <a:pt x="29529" y="13533"/>
                                </a:cubicBezTo>
                                <a:cubicBezTo>
                                  <a:pt x="26352" y="13533"/>
                                  <a:pt x="23883" y="14171"/>
                                  <a:pt x="22122" y="15452"/>
                                </a:cubicBezTo>
                                <a:cubicBezTo>
                                  <a:pt x="20338" y="16687"/>
                                  <a:pt x="18922" y="18834"/>
                                  <a:pt x="17828" y="21941"/>
                                </a:cubicBez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313" name="Shape 1313"/>
                        <wps:cNvSpPr/>
                        <wps:spPr>
                          <a:xfrm>
                            <a:off x="1670494" y="575997"/>
                            <a:ext cx="23866" cy="21116"/>
                          </a:xfrm>
                          <a:custGeom>
                            <a:avLst/>
                            <a:gdLst/>
                            <a:ahLst/>
                            <a:cxnLst/>
                            <a:rect l="0" t="0" r="0" b="0"/>
                            <a:pathLst>
                              <a:path w="23866" h="21116">
                                <a:moveTo>
                                  <a:pt x="23866" y="0"/>
                                </a:moveTo>
                                <a:cubicBezTo>
                                  <a:pt x="21601" y="802"/>
                                  <a:pt x="18015" y="1714"/>
                                  <a:pt x="13077" y="2744"/>
                                </a:cubicBezTo>
                                <a:cubicBezTo>
                                  <a:pt x="8185" y="3791"/>
                                  <a:pt x="4985" y="4821"/>
                                  <a:pt x="3475" y="5851"/>
                                </a:cubicBezTo>
                                <a:cubicBezTo>
                                  <a:pt x="1147" y="7448"/>
                                  <a:pt x="0" y="9508"/>
                                  <a:pt x="0" y="12065"/>
                                </a:cubicBezTo>
                                <a:cubicBezTo>
                                  <a:pt x="0" y="14510"/>
                                  <a:pt x="918" y="16640"/>
                                  <a:pt x="2744" y="18465"/>
                                </a:cubicBezTo>
                                <a:cubicBezTo>
                                  <a:pt x="4616" y="20250"/>
                                  <a:pt x="6997" y="21116"/>
                                  <a:pt x="9876" y="21116"/>
                                </a:cubicBezTo>
                                <a:cubicBezTo>
                                  <a:pt x="13030" y="21116"/>
                                  <a:pt x="16049" y="20086"/>
                                  <a:pt x="18928" y="18009"/>
                                </a:cubicBezTo>
                                <a:cubicBezTo>
                                  <a:pt x="21051" y="16429"/>
                                  <a:pt x="22444" y="14487"/>
                                  <a:pt x="23128" y="12158"/>
                                </a:cubicBezTo>
                                <a:cubicBezTo>
                                  <a:pt x="23614" y="10649"/>
                                  <a:pt x="23866" y="7770"/>
                                  <a:pt x="23866" y="3563"/>
                                </a:cubicBez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315" name="Shape 1315"/>
                        <wps:cNvSpPr/>
                        <wps:spPr>
                          <a:xfrm>
                            <a:off x="1721782" y="517763"/>
                            <a:ext cx="39400" cy="91877"/>
                          </a:xfrm>
                          <a:custGeom>
                            <a:avLst/>
                            <a:gdLst/>
                            <a:ahLst/>
                            <a:cxnLst/>
                            <a:rect l="0" t="0" r="0" b="0"/>
                            <a:pathLst>
                              <a:path w="39400" h="91877">
                                <a:moveTo>
                                  <a:pt x="37937" y="23585"/>
                                </a:moveTo>
                                <a:lnTo>
                                  <a:pt x="37937" y="37662"/>
                                </a:lnTo>
                                <a:lnTo>
                                  <a:pt x="25873" y="37662"/>
                                </a:lnTo>
                                <a:lnTo>
                                  <a:pt x="25873" y="64541"/>
                                </a:lnTo>
                                <a:cubicBezTo>
                                  <a:pt x="25873" y="69982"/>
                                  <a:pt x="25960" y="73136"/>
                                  <a:pt x="26148" y="74049"/>
                                </a:cubicBezTo>
                                <a:cubicBezTo>
                                  <a:pt x="26376" y="74962"/>
                                  <a:pt x="26902" y="75740"/>
                                  <a:pt x="27698" y="76336"/>
                                </a:cubicBezTo>
                                <a:cubicBezTo>
                                  <a:pt x="28547" y="76881"/>
                                  <a:pt x="29576" y="77156"/>
                                  <a:pt x="30811" y="77156"/>
                                </a:cubicBezTo>
                                <a:cubicBezTo>
                                  <a:pt x="32385" y="77156"/>
                                  <a:pt x="34737" y="76606"/>
                                  <a:pt x="37849" y="75511"/>
                                </a:cubicBezTo>
                                <a:lnTo>
                                  <a:pt x="39400" y="89226"/>
                                </a:lnTo>
                                <a:cubicBezTo>
                                  <a:pt x="35240" y="90981"/>
                                  <a:pt x="30583" y="91877"/>
                                  <a:pt x="25416" y="91877"/>
                                </a:cubicBezTo>
                                <a:cubicBezTo>
                                  <a:pt x="22239" y="91877"/>
                                  <a:pt x="19384" y="91327"/>
                                  <a:pt x="16821" y="90232"/>
                                </a:cubicBezTo>
                                <a:cubicBezTo>
                                  <a:pt x="14259" y="89132"/>
                                  <a:pt x="12363" y="87763"/>
                                  <a:pt x="11152" y="86113"/>
                                </a:cubicBezTo>
                                <a:cubicBezTo>
                                  <a:pt x="9988" y="84422"/>
                                  <a:pt x="9163" y="82094"/>
                                  <a:pt x="8683" y="79168"/>
                                </a:cubicBezTo>
                                <a:cubicBezTo>
                                  <a:pt x="8320" y="77156"/>
                                  <a:pt x="8139" y="73019"/>
                                  <a:pt x="8139" y="66735"/>
                                </a:cubicBezTo>
                                <a:lnTo>
                                  <a:pt x="8139" y="37662"/>
                                </a:lnTo>
                                <a:lnTo>
                                  <a:pt x="0" y="37662"/>
                                </a:lnTo>
                                <a:lnTo>
                                  <a:pt x="0" y="23585"/>
                                </a:lnTo>
                                <a:lnTo>
                                  <a:pt x="8139" y="23585"/>
                                </a:lnTo>
                                <a:lnTo>
                                  <a:pt x="8139" y="10327"/>
                                </a:lnTo>
                                <a:lnTo>
                                  <a:pt x="25873" y="0"/>
                                </a:lnTo>
                                <a:lnTo>
                                  <a:pt x="25873" y="23585"/>
                                </a:ln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317" name="Shape 1317"/>
                        <wps:cNvSpPr/>
                        <wps:spPr>
                          <a:xfrm>
                            <a:off x="1767858" y="539791"/>
                            <a:ext cx="68929" cy="69848"/>
                          </a:xfrm>
                          <a:custGeom>
                            <a:avLst/>
                            <a:gdLst/>
                            <a:ahLst/>
                            <a:cxnLst/>
                            <a:rect l="0" t="0" r="0" b="0"/>
                            <a:pathLst>
                              <a:path w="68929" h="69848">
                                <a:moveTo>
                                  <a:pt x="0" y="34011"/>
                                </a:moveTo>
                                <a:cubicBezTo>
                                  <a:pt x="0" y="28114"/>
                                  <a:pt x="1416" y="22397"/>
                                  <a:pt x="4295" y="16915"/>
                                </a:cubicBezTo>
                                <a:cubicBezTo>
                                  <a:pt x="7220" y="11427"/>
                                  <a:pt x="11339" y="7267"/>
                                  <a:pt x="16640" y="4388"/>
                                </a:cubicBezTo>
                                <a:cubicBezTo>
                                  <a:pt x="21941" y="1463"/>
                                  <a:pt x="27838" y="0"/>
                                  <a:pt x="34374" y="0"/>
                                </a:cubicBezTo>
                                <a:cubicBezTo>
                                  <a:pt x="44478" y="0"/>
                                  <a:pt x="52775" y="3294"/>
                                  <a:pt x="59240" y="9876"/>
                                </a:cubicBezTo>
                                <a:cubicBezTo>
                                  <a:pt x="65688" y="16459"/>
                                  <a:pt x="68929" y="24755"/>
                                  <a:pt x="68929" y="34743"/>
                                </a:cubicBezTo>
                                <a:cubicBezTo>
                                  <a:pt x="68929" y="44865"/>
                                  <a:pt x="65664" y="53255"/>
                                  <a:pt x="59147" y="59884"/>
                                </a:cubicBezTo>
                                <a:cubicBezTo>
                                  <a:pt x="52611" y="66531"/>
                                  <a:pt x="44432" y="69848"/>
                                  <a:pt x="34555" y="69848"/>
                                </a:cubicBezTo>
                                <a:cubicBezTo>
                                  <a:pt x="28388" y="69848"/>
                                  <a:pt x="22538" y="68473"/>
                                  <a:pt x="17003" y="65735"/>
                                </a:cubicBezTo>
                                <a:cubicBezTo>
                                  <a:pt x="11450" y="62944"/>
                                  <a:pt x="7220" y="58854"/>
                                  <a:pt x="4295" y="53483"/>
                                </a:cubicBezTo>
                                <a:cubicBezTo>
                                  <a:pt x="1416" y="48135"/>
                                  <a:pt x="0" y="41641"/>
                                  <a:pt x="0" y="34011"/>
                                </a:cubicBez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318" name="Shape 1318"/>
                        <wps:cNvSpPr/>
                        <wps:spPr>
                          <a:xfrm>
                            <a:off x="1785961" y="554237"/>
                            <a:ext cx="32636" cy="40956"/>
                          </a:xfrm>
                          <a:custGeom>
                            <a:avLst/>
                            <a:gdLst/>
                            <a:ahLst/>
                            <a:cxnLst/>
                            <a:rect l="0" t="0" r="0" b="0"/>
                            <a:pathLst>
                              <a:path w="32636" h="40956">
                                <a:moveTo>
                                  <a:pt x="0" y="20478"/>
                                </a:moveTo>
                                <a:cubicBezTo>
                                  <a:pt x="0" y="27131"/>
                                  <a:pt x="1574" y="32227"/>
                                  <a:pt x="4751" y="35743"/>
                                </a:cubicBezTo>
                                <a:cubicBezTo>
                                  <a:pt x="7905" y="39219"/>
                                  <a:pt x="11790" y="40956"/>
                                  <a:pt x="16365" y="40956"/>
                                </a:cubicBezTo>
                                <a:cubicBezTo>
                                  <a:pt x="20981" y="40956"/>
                                  <a:pt x="24866" y="39219"/>
                                  <a:pt x="27973" y="35743"/>
                                </a:cubicBezTo>
                                <a:cubicBezTo>
                                  <a:pt x="31080" y="32227"/>
                                  <a:pt x="32636" y="27107"/>
                                  <a:pt x="32636" y="20385"/>
                                </a:cubicBezTo>
                                <a:cubicBezTo>
                                  <a:pt x="32636" y="13802"/>
                                  <a:pt x="31080" y="8776"/>
                                  <a:pt x="27973" y="5301"/>
                                </a:cubicBezTo>
                                <a:cubicBezTo>
                                  <a:pt x="24866" y="1784"/>
                                  <a:pt x="20981" y="0"/>
                                  <a:pt x="16365" y="0"/>
                                </a:cubicBezTo>
                                <a:cubicBezTo>
                                  <a:pt x="11790" y="0"/>
                                  <a:pt x="7905" y="1784"/>
                                  <a:pt x="4751" y="5301"/>
                                </a:cubicBezTo>
                                <a:cubicBezTo>
                                  <a:pt x="1574" y="8776"/>
                                  <a:pt x="0" y="13849"/>
                                  <a:pt x="0" y="20478"/>
                                </a:cubicBez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320" name="Shape 1320"/>
                        <wps:cNvSpPr/>
                        <wps:spPr>
                          <a:xfrm>
                            <a:off x="1849864" y="539791"/>
                            <a:ext cx="43238" cy="68292"/>
                          </a:xfrm>
                          <a:custGeom>
                            <a:avLst/>
                            <a:gdLst/>
                            <a:ahLst/>
                            <a:cxnLst/>
                            <a:rect l="0" t="0" r="0" b="0"/>
                            <a:pathLst>
                              <a:path w="43238" h="68292">
                                <a:moveTo>
                                  <a:pt x="17640" y="68292"/>
                                </a:moveTo>
                                <a:lnTo>
                                  <a:pt x="0" y="68292"/>
                                </a:lnTo>
                                <a:lnTo>
                                  <a:pt x="0" y="1556"/>
                                </a:lnTo>
                                <a:lnTo>
                                  <a:pt x="16359" y="1556"/>
                                </a:lnTo>
                                <a:lnTo>
                                  <a:pt x="16359" y="11064"/>
                                </a:lnTo>
                                <a:cubicBezTo>
                                  <a:pt x="19150" y="6559"/>
                                  <a:pt x="21689" y="3610"/>
                                  <a:pt x="23948" y="2194"/>
                                </a:cubicBezTo>
                                <a:cubicBezTo>
                                  <a:pt x="26189" y="731"/>
                                  <a:pt x="28751" y="0"/>
                                  <a:pt x="31630" y="0"/>
                                </a:cubicBezTo>
                                <a:cubicBezTo>
                                  <a:pt x="35650" y="0"/>
                                  <a:pt x="39517" y="1147"/>
                                  <a:pt x="43238" y="3382"/>
                                </a:cubicBezTo>
                                <a:lnTo>
                                  <a:pt x="37756" y="18741"/>
                                </a:lnTo>
                                <a:cubicBezTo>
                                  <a:pt x="34760" y="16868"/>
                                  <a:pt x="31993" y="15909"/>
                                  <a:pt x="29436" y="15909"/>
                                </a:cubicBezTo>
                                <a:cubicBezTo>
                                  <a:pt x="26990" y="15909"/>
                                  <a:pt x="24890" y="16593"/>
                                  <a:pt x="23128" y="17921"/>
                                </a:cubicBezTo>
                                <a:cubicBezTo>
                                  <a:pt x="21414" y="19267"/>
                                  <a:pt x="20063" y="21736"/>
                                  <a:pt x="19103" y="25323"/>
                                </a:cubicBezTo>
                                <a:cubicBezTo>
                                  <a:pt x="18120" y="28868"/>
                                  <a:pt x="17640" y="36293"/>
                                  <a:pt x="17640" y="47632"/>
                                </a:cubicBez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322" name="Shape 1322"/>
                        <wps:cNvSpPr/>
                        <wps:spPr>
                          <a:xfrm>
                            <a:off x="1931800" y="539791"/>
                            <a:ext cx="62710" cy="69848"/>
                          </a:xfrm>
                          <a:custGeom>
                            <a:avLst/>
                            <a:gdLst/>
                            <a:ahLst/>
                            <a:cxnLst/>
                            <a:rect l="0" t="0" r="0" b="0"/>
                            <a:pathLst>
                              <a:path w="62710" h="69848">
                                <a:moveTo>
                                  <a:pt x="17822" y="21941"/>
                                </a:moveTo>
                                <a:lnTo>
                                  <a:pt x="1826" y="19016"/>
                                </a:lnTo>
                                <a:cubicBezTo>
                                  <a:pt x="3657" y="12574"/>
                                  <a:pt x="6764" y="7770"/>
                                  <a:pt x="11152" y="4663"/>
                                </a:cubicBezTo>
                                <a:cubicBezTo>
                                  <a:pt x="15540" y="1556"/>
                                  <a:pt x="22052" y="0"/>
                                  <a:pt x="30717" y="0"/>
                                </a:cubicBezTo>
                                <a:cubicBezTo>
                                  <a:pt x="38622" y="0"/>
                                  <a:pt x="44520" y="960"/>
                                  <a:pt x="48358" y="2838"/>
                                </a:cubicBezTo>
                                <a:cubicBezTo>
                                  <a:pt x="52196" y="4733"/>
                                  <a:pt x="54893" y="7109"/>
                                  <a:pt x="56496" y="9964"/>
                                </a:cubicBezTo>
                                <a:cubicBezTo>
                                  <a:pt x="58070" y="12849"/>
                                  <a:pt x="58872" y="18103"/>
                                  <a:pt x="58872" y="25785"/>
                                </a:cubicBezTo>
                                <a:lnTo>
                                  <a:pt x="58690" y="46351"/>
                                </a:lnTo>
                                <a:cubicBezTo>
                                  <a:pt x="58690" y="52202"/>
                                  <a:pt x="58965" y="56543"/>
                                  <a:pt x="59510" y="59334"/>
                                </a:cubicBezTo>
                                <a:cubicBezTo>
                                  <a:pt x="60060" y="62142"/>
                                  <a:pt x="61113" y="65138"/>
                                  <a:pt x="62710" y="68292"/>
                                </a:cubicBezTo>
                                <a:lnTo>
                                  <a:pt x="45251" y="68292"/>
                                </a:lnTo>
                                <a:cubicBezTo>
                                  <a:pt x="44748" y="67151"/>
                                  <a:pt x="44174" y="65413"/>
                                  <a:pt x="43513" y="63084"/>
                                </a:cubicBezTo>
                                <a:cubicBezTo>
                                  <a:pt x="43192" y="62055"/>
                                  <a:pt x="42987" y="61347"/>
                                  <a:pt x="42875" y="60978"/>
                                </a:cubicBezTo>
                                <a:cubicBezTo>
                                  <a:pt x="39880" y="63903"/>
                                  <a:pt x="36656" y="66144"/>
                                  <a:pt x="33181" y="67654"/>
                                </a:cubicBezTo>
                                <a:cubicBezTo>
                                  <a:pt x="29752" y="69117"/>
                                  <a:pt x="26095" y="69848"/>
                                  <a:pt x="22210" y="69848"/>
                                </a:cubicBezTo>
                                <a:cubicBezTo>
                                  <a:pt x="15312" y="69848"/>
                                  <a:pt x="9894" y="67993"/>
                                  <a:pt x="5939" y="64272"/>
                                </a:cubicBezTo>
                                <a:cubicBezTo>
                                  <a:pt x="1960" y="60498"/>
                                  <a:pt x="0" y="55771"/>
                                  <a:pt x="0" y="50101"/>
                                </a:cubicBezTo>
                                <a:cubicBezTo>
                                  <a:pt x="0" y="46327"/>
                                  <a:pt x="866" y="42969"/>
                                  <a:pt x="2651" y="40043"/>
                                </a:cubicBezTo>
                                <a:cubicBezTo>
                                  <a:pt x="4476" y="37071"/>
                                  <a:pt x="6992" y="34789"/>
                                  <a:pt x="10239" y="33186"/>
                                </a:cubicBezTo>
                                <a:cubicBezTo>
                                  <a:pt x="13527" y="31612"/>
                                  <a:pt x="18214" y="30237"/>
                                  <a:pt x="24316" y="29073"/>
                                </a:cubicBezTo>
                                <a:cubicBezTo>
                                  <a:pt x="32589" y="27564"/>
                                  <a:pt x="38323" y="26124"/>
                                  <a:pt x="41501" y="24779"/>
                                </a:cubicBezTo>
                                <a:lnTo>
                                  <a:pt x="41501" y="22947"/>
                                </a:lnTo>
                                <a:cubicBezTo>
                                  <a:pt x="41501" y="19612"/>
                                  <a:pt x="40635" y="17190"/>
                                  <a:pt x="38944" y="15727"/>
                                </a:cubicBezTo>
                                <a:cubicBezTo>
                                  <a:pt x="37299" y="14265"/>
                                  <a:pt x="34140" y="13533"/>
                                  <a:pt x="29524" y="13533"/>
                                </a:cubicBezTo>
                                <a:cubicBezTo>
                                  <a:pt x="26347" y="13533"/>
                                  <a:pt x="23883" y="14171"/>
                                  <a:pt x="22122" y="15452"/>
                                </a:cubicBezTo>
                                <a:cubicBezTo>
                                  <a:pt x="20338" y="16687"/>
                                  <a:pt x="18922" y="18834"/>
                                  <a:pt x="17822" y="21941"/>
                                </a:cubicBez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323" name="Shape 1323"/>
                        <wps:cNvSpPr/>
                        <wps:spPr>
                          <a:xfrm>
                            <a:off x="1949441" y="575997"/>
                            <a:ext cx="23860" cy="21116"/>
                          </a:xfrm>
                          <a:custGeom>
                            <a:avLst/>
                            <a:gdLst/>
                            <a:ahLst/>
                            <a:cxnLst/>
                            <a:rect l="0" t="0" r="0" b="0"/>
                            <a:pathLst>
                              <a:path w="23860" h="21116">
                                <a:moveTo>
                                  <a:pt x="23860" y="0"/>
                                </a:moveTo>
                                <a:cubicBezTo>
                                  <a:pt x="21601" y="802"/>
                                  <a:pt x="18009" y="1714"/>
                                  <a:pt x="13077" y="2744"/>
                                </a:cubicBezTo>
                                <a:cubicBezTo>
                                  <a:pt x="8185" y="3791"/>
                                  <a:pt x="4985" y="4821"/>
                                  <a:pt x="3475" y="5851"/>
                                </a:cubicBezTo>
                                <a:cubicBezTo>
                                  <a:pt x="1141" y="7448"/>
                                  <a:pt x="0" y="9508"/>
                                  <a:pt x="0" y="12065"/>
                                </a:cubicBezTo>
                                <a:cubicBezTo>
                                  <a:pt x="0" y="14510"/>
                                  <a:pt x="913" y="16640"/>
                                  <a:pt x="2744" y="18465"/>
                                </a:cubicBezTo>
                                <a:cubicBezTo>
                                  <a:pt x="4616" y="20250"/>
                                  <a:pt x="6992" y="21116"/>
                                  <a:pt x="9876" y="21116"/>
                                </a:cubicBezTo>
                                <a:cubicBezTo>
                                  <a:pt x="13030" y="21116"/>
                                  <a:pt x="16043" y="20086"/>
                                  <a:pt x="18928" y="18009"/>
                                </a:cubicBezTo>
                                <a:cubicBezTo>
                                  <a:pt x="21051" y="16429"/>
                                  <a:pt x="22444" y="14487"/>
                                  <a:pt x="23129" y="12158"/>
                                </a:cubicBezTo>
                                <a:cubicBezTo>
                                  <a:pt x="23608" y="10649"/>
                                  <a:pt x="23860" y="7770"/>
                                  <a:pt x="23860" y="3563"/>
                                </a:cubicBez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325" name="Shape 1325"/>
                        <wps:cNvSpPr/>
                        <wps:spPr>
                          <a:xfrm>
                            <a:off x="2007949" y="539791"/>
                            <a:ext cx="60797" cy="68292"/>
                          </a:xfrm>
                          <a:custGeom>
                            <a:avLst/>
                            <a:gdLst/>
                            <a:ahLst/>
                            <a:cxnLst/>
                            <a:rect l="0" t="0" r="0" b="0"/>
                            <a:pathLst>
                              <a:path w="60797" h="68292">
                                <a:moveTo>
                                  <a:pt x="60797" y="68292"/>
                                </a:moveTo>
                                <a:lnTo>
                                  <a:pt x="43150" y="68292"/>
                                </a:lnTo>
                                <a:lnTo>
                                  <a:pt x="43150" y="34193"/>
                                </a:lnTo>
                                <a:cubicBezTo>
                                  <a:pt x="43150" y="27014"/>
                                  <a:pt x="42741" y="22380"/>
                                  <a:pt x="41963" y="20297"/>
                                </a:cubicBezTo>
                                <a:cubicBezTo>
                                  <a:pt x="41231" y="18173"/>
                                  <a:pt x="39997" y="16529"/>
                                  <a:pt x="38306" y="15359"/>
                                </a:cubicBezTo>
                                <a:cubicBezTo>
                                  <a:pt x="36662" y="14147"/>
                                  <a:pt x="34602" y="13533"/>
                                  <a:pt x="32180" y="13533"/>
                                </a:cubicBezTo>
                                <a:cubicBezTo>
                                  <a:pt x="29120" y="13533"/>
                                  <a:pt x="26376" y="14399"/>
                                  <a:pt x="23954" y="16090"/>
                                </a:cubicBezTo>
                                <a:cubicBezTo>
                                  <a:pt x="21508" y="17740"/>
                                  <a:pt x="19840" y="19975"/>
                                  <a:pt x="18928" y="22766"/>
                                </a:cubicBezTo>
                                <a:cubicBezTo>
                                  <a:pt x="18056" y="25510"/>
                                  <a:pt x="17646" y="30606"/>
                                  <a:pt x="17646" y="38031"/>
                                </a:cubicBezTo>
                                <a:lnTo>
                                  <a:pt x="17646" y="68292"/>
                                </a:lnTo>
                                <a:lnTo>
                                  <a:pt x="0" y="68292"/>
                                </a:lnTo>
                                <a:lnTo>
                                  <a:pt x="0" y="1556"/>
                                </a:lnTo>
                                <a:lnTo>
                                  <a:pt x="16365" y="1556"/>
                                </a:lnTo>
                                <a:lnTo>
                                  <a:pt x="16365" y="11339"/>
                                </a:lnTo>
                                <a:cubicBezTo>
                                  <a:pt x="22216" y="3797"/>
                                  <a:pt x="29553" y="0"/>
                                  <a:pt x="38399" y="0"/>
                                </a:cubicBezTo>
                                <a:cubicBezTo>
                                  <a:pt x="42284" y="0"/>
                                  <a:pt x="45848" y="708"/>
                                  <a:pt x="49095" y="2106"/>
                                </a:cubicBezTo>
                                <a:cubicBezTo>
                                  <a:pt x="52319" y="3522"/>
                                  <a:pt x="54764" y="5307"/>
                                  <a:pt x="56408" y="7501"/>
                                </a:cubicBezTo>
                                <a:cubicBezTo>
                                  <a:pt x="58053" y="9695"/>
                                  <a:pt x="59170" y="12205"/>
                                  <a:pt x="59790" y="14996"/>
                                </a:cubicBezTo>
                                <a:cubicBezTo>
                                  <a:pt x="60452" y="17740"/>
                                  <a:pt x="60797" y="21666"/>
                                  <a:pt x="60797" y="26785"/>
                                </a:cubicBez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327" name="Shape 1327"/>
                        <wps:cNvSpPr/>
                        <wps:spPr>
                          <a:xfrm>
                            <a:off x="2082730" y="539791"/>
                            <a:ext cx="65091" cy="95352"/>
                          </a:xfrm>
                          <a:custGeom>
                            <a:avLst/>
                            <a:gdLst/>
                            <a:ahLst/>
                            <a:cxnLst/>
                            <a:rect l="0" t="0" r="0" b="0"/>
                            <a:pathLst>
                              <a:path w="65091" h="95352">
                                <a:moveTo>
                                  <a:pt x="2288" y="72680"/>
                                </a:moveTo>
                                <a:lnTo>
                                  <a:pt x="22491" y="75149"/>
                                </a:lnTo>
                                <a:cubicBezTo>
                                  <a:pt x="22789" y="77460"/>
                                  <a:pt x="23544" y="79081"/>
                                  <a:pt x="24779" y="79993"/>
                                </a:cubicBezTo>
                                <a:cubicBezTo>
                                  <a:pt x="26469" y="81275"/>
                                  <a:pt x="29120" y="81912"/>
                                  <a:pt x="32730" y="81912"/>
                                </a:cubicBezTo>
                                <a:cubicBezTo>
                                  <a:pt x="37346" y="81912"/>
                                  <a:pt x="40798" y="81205"/>
                                  <a:pt x="43062" y="79812"/>
                                </a:cubicBezTo>
                                <a:cubicBezTo>
                                  <a:pt x="44636" y="78899"/>
                                  <a:pt x="45824" y="77390"/>
                                  <a:pt x="46626" y="75330"/>
                                </a:cubicBezTo>
                                <a:cubicBezTo>
                                  <a:pt x="47176" y="73868"/>
                                  <a:pt x="47451" y="71147"/>
                                  <a:pt x="47451" y="67198"/>
                                </a:cubicBezTo>
                                <a:lnTo>
                                  <a:pt x="47451" y="57503"/>
                                </a:lnTo>
                                <a:cubicBezTo>
                                  <a:pt x="42150" y="64705"/>
                                  <a:pt x="35474" y="68292"/>
                                  <a:pt x="27429" y="68292"/>
                                </a:cubicBezTo>
                                <a:cubicBezTo>
                                  <a:pt x="18471" y="68292"/>
                                  <a:pt x="11362" y="64524"/>
                                  <a:pt x="6126" y="56959"/>
                                </a:cubicBezTo>
                                <a:cubicBezTo>
                                  <a:pt x="2036" y="50920"/>
                                  <a:pt x="0" y="43472"/>
                                  <a:pt x="0" y="34561"/>
                                </a:cubicBezTo>
                                <a:cubicBezTo>
                                  <a:pt x="0" y="23357"/>
                                  <a:pt x="2674" y="14791"/>
                                  <a:pt x="8045" y="8870"/>
                                </a:cubicBezTo>
                                <a:cubicBezTo>
                                  <a:pt x="13393" y="2972"/>
                                  <a:pt x="20115" y="0"/>
                                  <a:pt x="28160" y="0"/>
                                </a:cubicBezTo>
                                <a:cubicBezTo>
                                  <a:pt x="36387" y="0"/>
                                  <a:pt x="43174" y="3633"/>
                                  <a:pt x="48545" y="10883"/>
                                </a:cubicBezTo>
                                <a:lnTo>
                                  <a:pt x="48545" y="1556"/>
                                </a:lnTo>
                                <a:lnTo>
                                  <a:pt x="65091" y="1556"/>
                                </a:lnTo>
                                <a:lnTo>
                                  <a:pt x="65091" y="61434"/>
                                </a:lnTo>
                                <a:cubicBezTo>
                                  <a:pt x="65091" y="69298"/>
                                  <a:pt x="64407" y="75172"/>
                                  <a:pt x="63084" y="79081"/>
                                </a:cubicBezTo>
                                <a:cubicBezTo>
                                  <a:pt x="61803" y="82966"/>
                                  <a:pt x="59972" y="86026"/>
                                  <a:pt x="57596" y="88220"/>
                                </a:cubicBezTo>
                                <a:cubicBezTo>
                                  <a:pt x="55267" y="90461"/>
                                  <a:pt x="52155" y="92198"/>
                                  <a:pt x="48270" y="93433"/>
                                </a:cubicBezTo>
                                <a:cubicBezTo>
                                  <a:pt x="44361" y="94714"/>
                                  <a:pt x="39429" y="95352"/>
                                  <a:pt x="33461" y="95352"/>
                                </a:cubicBezTo>
                                <a:cubicBezTo>
                                  <a:pt x="22128" y="95352"/>
                                  <a:pt x="14083" y="93386"/>
                                  <a:pt x="9326" y="89501"/>
                                </a:cubicBezTo>
                                <a:cubicBezTo>
                                  <a:pt x="4616" y="85663"/>
                                  <a:pt x="2288" y="80772"/>
                                  <a:pt x="2288" y="74874"/>
                                </a:cubicBezTo>
                                <a:cubicBezTo>
                                  <a:pt x="2288" y="74260"/>
                                  <a:pt x="2288" y="73528"/>
                                  <a:pt x="2288" y="72680"/>
                                </a:cubicBez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328" name="Shape 1328"/>
                        <wps:cNvSpPr/>
                        <wps:spPr>
                          <a:xfrm>
                            <a:off x="2100832" y="553325"/>
                            <a:ext cx="29623" cy="40500"/>
                          </a:xfrm>
                          <a:custGeom>
                            <a:avLst/>
                            <a:gdLst/>
                            <a:ahLst/>
                            <a:cxnLst/>
                            <a:rect l="0" t="0" r="0" b="0"/>
                            <a:pathLst>
                              <a:path w="29623" h="40500">
                                <a:moveTo>
                                  <a:pt x="0" y="20022"/>
                                </a:moveTo>
                                <a:cubicBezTo>
                                  <a:pt x="0" y="27107"/>
                                  <a:pt x="1375" y="32268"/>
                                  <a:pt x="4113" y="35562"/>
                                </a:cubicBezTo>
                                <a:cubicBezTo>
                                  <a:pt x="6857" y="38850"/>
                                  <a:pt x="10239" y="40500"/>
                                  <a:pt x="14264" y="40500"/>
                                </a:cubicBezTo>
                                <a:cubicBezTo>
                                  <a:pt x="18582" y="40500"/>
                                  <a:pt x="22216" y="38826"/>
                                  <a:pt x="25141" y="35468"/>
                                </a:cubicBezTo>
                                <a:cubicBezTo>
                                  <a:pt x="28114" y="32063"/>
                                  <a:pt x="29623" y="27060"/>
                                  <a:pt x="29623" y="20478"/>
                                </a:cubicBezTo>
                                <a:cubicBezTo>
                                  <a:pt x="29623" y="13527"/>
                                  <a:pt x="28184" y="8384"/>
                                  <a:pt x="25323" y="5026"/>
                                </a:cubicBezTo>
                                <a:cubicBezTo>
                                  <a:pt x="22514" y="1691"/>
                                  <a:pt x="18928" y="0"/>
                                  <a:pt x="14539" y="0"/>
                                </a:cubicBezTo>
                                <a:cubicBezTo>
                                  <a:pt x="10333" y="0"/>
                                  <a:pt x="6857" y="1644"/>
                                  <a:pt x="4113" y="4938"/>
                                </a:cubicBezTo>
                                <a:cubicBezTo>
                                  <a:pt x="1375" y="8226"/>
                                  <a:pt x="0" y="13252"/>
                                  <a:pt x="0" y="20022"/>
                                </a:cubicBez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330" name="Shape 1330"/>
                        <wps:cNvSpPr/>
                        <wps:spPr>
                          <a:xfrm>
                            <a:off x="2165286" y="515932"/>
                            <a:ext cx="17646" cy="92151"/>
                          </a:xfrm>
                          <a:custGeom>
                            <a:avLst/>
                            <a:gdLst/>
                            <a:ahLst/>
                            <a:cxnLst/>
                            <a:rect l="0" t="0" r="0" b="0"/>
                            <a:pathLst>
                              <a:path w="17646" h="92151">
                                <a:moveTo>
                                  <a:pt x="0" y="0"/>
                                </a:moveTo>
                                <a:lnTo>
                                  <a:pt x="17646" y="0"/>
                                </a:lnTo>
                                <a:lnTo>
                                  <a:pt x="17646" y="92151"/>
                                </a:lnTo>
                                <a:lnTo>
                                  <a:pt x="0" y="92151"/>
                                </a:ln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331" name="Shape 1331"/>
                        <wps:cNvSpPr/>
                        <wps:spPr>
                          <a:xfrm>
                            <a:off x="2195933" y="539791"/>
                            <a:ext cx="62575" cy="69848"/>
                          </a:xfrm>
                          <a:custGeom>
                            <a:avLst/>
                            <a:gdLst/>
                            <a:ahLst/>
                            <a:cxnLst/>
                            <a:rect l="0" t="0" r="0" b="0"/>
                            <a:pathLst>
                              <a:path w="62575" h="69848">
                                <a:moveTo>
                                  <a:pt x="43788" y="47082"/>
                                </a:moveTo>
                                <a:lnTo>
                                  <a:pt x="61341" y="50008"/>
                                </a:lnTo>
                                <a:cubicBezTo>
                                  <a:pt x="59082" y="56479"/>
                                  <a:pt x="55513" y="61411"/>
                                  <a:pt x="50645" y="64816"/>
                                </a:cubicBezTo>
                                <a:cubicBezTo>
                                  <a:pt x="45754" y="68181"/>
                                  <a:pt x="39675" y="69848"/>
                                  <a:pt x="32361" y="69848"/>
                                </a:cubicBezTo>
                                <a:cubicBezTo>
                                  <a:pt x="20706" y="69848"/>
                                  <a:pt x="12111" y="66051"/>
                                  <a:pt x="6582" y="58421"/>
                                </a:cubicBezTo>
                                <a:cubicBezTo>
                                  <a:pt x="2194" y="52342"/>
                                  <a:pt x="0" y="44660"/>
                                  <a:pt x="0" y="35380"/>
                                </a:cubicBezTo>
                                <a:cubicBezTo>
                                  <a:pt x="0" y="24363"/>
                                  <a:pt x="2855" y="15704"/>
                                  <a:pt x="8595" y="9420"/>
                                </a:cubicBezTo>
                                <a:cubicBezTo>
                                  <a:pt x="14376" y="3154"/>
                                  <a:pt x="21713" y="0"/>
                                  <a:pt x="30624" y="0"/>
                                </a:cubicBezTo>
                                <a:cubicBezTo>
                                  <a:pt x="40500" y="0"/>
                                  <a:pt x="48293" y="3294"/>
                                  <a:pt x="54027" y="9876"/>
                                </a:cubicBezTo>
                                <a:cubicBezTo>
                                  <a:pt x="59814" y="16459"/>
                                  <a:pt x="62575" y="26516"/>
                                  <a:pt x="62347" y="40043"/>
                                </a:cubicBezTo>
                                <a:lnTo>
                                  <a:pt x="18103" y="40043"/>
                                </a:lnTo>
                                <a:cubicBezTo>
                                  <a:pt x="18214" y="45298"/>
                                  <a:pt x="19612" y="49370"/>
                                  <a:pt x="22309" y="52295"/>
                                </a:cubicBezTo>
                                <a:cubicBezTo>
                                  <a:pt x="25048" y="55174"/>
                                  <a:pt x="28453" y="56590"/>
                                  <a:pt x="32548" y="56590"/>
                                </a:cubicBezTo>
                                <a:cubicBezTo>
                                  <a:pt x="35287" y="56590"/>
                                  <a:pt x="37598" y="55859"/>
                                  <a:pt x="39494" y="54396"/>
                                </a:cubicBezTo>
                                <a:cubicBezTo>
                                  <a:pt x="41366" y="52886"/>
                                  <a:pt x="42805" y="50441"/>
                                  <a:pt x="43788" y="47082"/>
                                </a:cubicBez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332" name="Shape 1332"/>
                        <wps:cNvSpPr/>
                        <wps:spPr>
                          <a:xfrm>
                            <a:off x="2214240" y="553325"/>
                            <a:ext cx="26487" cy="15634"/>
                          </a:xfrm>
                          <a:custGeom>
                            <a:avLst/>
                            <a:gdLst/>
                            <a:ahLst/>
                            <a:cxnLst/>
                            <a:rect l="0" t="0" r="0" b="0"/>
                            <a:pathLst>
                              <a:path w="26487" h="15634">
                                <a:moveTo>
                                  <a:pt x="26487" y="15634"/>
                                </a:moveTo>
                                <a:cubicBezTo>
                                  <a:pt x="26352" y="10514"/>
                                  <a:pt x="25024" y="6647"/>
                                  <a:pt x="22467" y="4020"/>
                                </a:cubicBezTo>
                                <a:cubicBezTo>
                                  <a:pt x="19951" y="1346"/>
                                  <a:pt x="16915" y="0"/>
                                  <a:pt x="13323" y="0"/>
                                </a:cubicBezTo>
                                <a:cubicBezTo>
                                  <a:pt x="9484" y="0"/>
                                  <a:pt x="6307" y="1416"/>
                                  <a:pt x="3815" y="4207"/>
                                </a:cubicBezTo>
                                <a:cubicBezTo>
                                  <a:pt x="1258" y="7015"/>
                                  <a:pt x="0" y="10830"/>
                                  <a:pt x="70" y="15634"/>
                                </a:cubicBez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334" name="Rectangle 1334"/>
                        <wps:cNvSpPr/>
                        <wps:spPr>
                          <a:xfrm>
                            <a:off x="1254960" y="491568"/>
                            <a:ext cx="1341238" cy="191259"/>
                          </a:xfrm>
                          <a:prstGeom prst="rect">
                            <a:avLst/>
                          </a:prstGeom>
                          <a:ln>
                            <a:noFill/>
                          </a:ln>
                        </wps:spPr>
                        <wps:txbx>
                          <w:txbxContent>
                            <w:p w14:paraId="183921FB" w14:textId="77777777" w:rsidR="000B4D66" w:rsidRDefault="00000000">
                              <w:pPr>
                                <w:spacing w:after="160" w:line="259" w:lineRule="auto"/>
                                <w:ind w:left="0" w:firstLine="0"/>
                                <w:jc w:val="left"/>
                              </w:pPr>
                              <w:r>
                                <w:rPr>
                                  <w:rFonts w:ascii="Arial" w:eastAsia="Arial" w:hAnsi="Arial" w:cs="Arial"/>
                                  <w:b/>
                                  <w:color w:val="FFA500"/>
                                </w:rPr>
                                <w:t>Collimator angle</w:t>
                              </w:r>
                            </w:p>
                          </w:txbxContent>
                        </wps:txbx>
                        <wps:bodyPr horzOverflow="overflow" vert="horz" lIns="0" tIns="0" rIns="0" bIns="0" rtlCol="0">
                          <a:noAutofit/>
                        </wps:bodyPr>
                      </wps:wsp>
                      <wps:wsp>
                        <wps:cNvPr id="1335" name="Shape 1335"/>
                        <wps:cNvSpPr/>
                        <wps:spPr>
                          <a:xfrm>
                            <a:off x="1586118" y="1381108"/>
                            <a:ext cx="288402" cy="71861"/>
                          </a:xfrm>
                          <a:custGeom>
                            <a:avLst/>
                            <a:gdLst/>
                            <a:ahLst/>
                            <a:cxnLst/>
                            <a:rect l="0" t="0" r="0" b="0"/>
                            <a:pathLst>
                              <a:path w="288402" h="71861">
                                <a:moveTo>
                                  <a:pt x="288402" y="71861"/>
                                </a:moveTo>
                                <a:cubicBezTo>
                                  <a:pt x="201622" y="0"/>
                                  <a:pt x="0" y="47720"/>
                                  <a:pt x="0" y="47720"/>
                                </a:cubicBezTo>
                              </a:path>
                            </a:pathLst>
                          </a:custGeom>
                          <a:ln w="13268" cap="rnd">
                            <a:round/>
                          </a:ln>
                        </wps:spPr>
                        <wps:style>
                          <a:lnRef idx="1">
                            <a:srgbClr val="FF0000"/>
                          </a:lnRef>
                          <a:fillRef idx="0">
                            <a:srgbClr val="000000">
                              <a:alpha val="0"/>
                            </a:srgbClr>
                          </a:fillRef>
                          <a:effectRef idx="0">
                            <a:scrgbClr r="0" g="0" b="0"/>
                          </a:effectRef>
                          <a:fontRef idx="none"/>
                        </wps:style>
                        <wps:bodyPr/>
                      </wps:wsp>
                      <wps:wsp>
                        <wps:cNvPr id="1336" name="Shape 1336"/>
                        <wps:cNvSpPr/>
                        <wps:spPr>
                          <a:xfrm>
                            <a:off x="1541364" y="1400244"/>
                            <a:ext cx="63266" cy="55604"/>
                          </a:xfrm>
                          <a:custGeom>
                            <a:avLst/>
                            <a:gdLst/>
                            <a:ahLst/>
                            <a:cxnLst/>
                            <a:rect l="0" t="0" r="0" b="0"/>
                            <a:pathLst>
                              <a:path w="63266" h="55604">
                                <a:moveTo>
                                  <a:pt x="47630" y="832"/>
                                </a:moveTo>
                                <a:cubicBezTo>
                                  <a:pt x="50128" y="1663"/>
                                  <a:pt x="52225" y="3698"/>
                                  <a:pt x="52910" y="6603"/>
                                </a:cubicBezTo>
                                <a:lnTo>
                                  <a:pt x="61891" y="44563"/>
                                </a:lnTo>
                                <a:cubicBezTo>
                                  <a:pt x="63266" y="50367"/>
                                  <a:pt x="58053" y="55604"/>
                                  <a:pt x="52225" y="54229"/>
                                </a:cubicBezTo>
                                <a:lnTo>
                                  <a:pt x="6787" y="43534"/>
                                </a:lnTo>
                                <a:cubicBezTo>
                                  <a:pt x="1580" y="42299"/>
                                  <a:pt x="0" y="35652"/>
                                  <a:pt x="4113" y="32224"/>
                                </a:cubicBezTo>
                                <a:lnTo>
                                  <a:pt x="39950" y="2279"/>
                                </a:lnTo>
                                <a:cubicBezTo>
                                  <a:pt x="42235" y="371"/>
                                  <a:pt x="45132" y="0"/>
                                  <a:pt x="47630" y="832"/>
                                </a:cubicBezTo>
                                <a:close/>
                              </a:path>
                            </a:pathLst>
                          </a:custGeom>
                          <a:ln w="0" cap="rnd">
                            <a:round/>
                          </a:ln>
                        </wps:spPr>
                        <wps:style>
                          <a:lnRef idx="0">
                            <a:srgbClr val="000000">
                              <a:alpha val="0"/>
                            </a:srgbClr>
                          </a:lnRef>
                          <a:fillRef idx="1">
                            <a:srgbClr val="FF0000"/>
                          </a:fillRef>
                          <a:effectRef idx="0">
                            <a:scrgbClr r="0" g="0" b="0"/>
                          </a:effectRef>
                          <a:fontRef idx="none"/>
                        </wps:style>
                        <wps:bodyPr/>
                      </wps:wsp>
                      <wps:wsp>
                        <wps:cNvPr id="1337" name="Shape 1337"/>
                        <wps:cNvSpPr/>
                        <wps:spPr>
                          <a:xfrm>
                            <a:off x="1885929" y="913540"/>
                            <a:ext cx="183911" cy="83352"/>
                          </a:xfrm>
                          <a:custGeom>
                            <a:avLst/>
                            <a:gdLst/>
                            <a:ahLst/>
                            <a:cxnLst/>
                            <a:rect l="0" t="0" r="0" b="0"/>
                            <a:pathLst>
                              <a:path w="183911" h="83352">
                                <a:moveTo>
                                  <a:pt x="183911" y="14013"/>
                                </a:moveTo>
                                <a:cubicBezTo>
                                  <a:pt x="27312" y="83352"/>
                                  <a:pt x="0" y="0"/>
                                  <a:pt x="0" y="0"/>
                                </a:cubicBezTo>
                              </a:path>
                            </a:pathLst>
                          </a:custGeom>
                          <a:ln w="13268" cap="rnd">
                            <a:round/>
                          </a:ln>
                        </wps:spPr>
                        <wps:style>
                          <a:lnRef idx="1">
                            <a:srgbClr val="8800AA"/>
                          </a:lnRef>
                          <a:fillRef idx="0">
                            <a:srgbClr val="000000">
                              <a:alpha val="0"/>
                            </a:srgbClr>
                          </a:fillRef>
                          <a:effectRef idx="0">
                            <a:scrgbClr r="0" g="0" b="0"/>
                          </a:effectRef>
                          <a:fontRef idx="none"/>
                        </wps:style>
                        <wps:bodyPr/>
                      </wps:wsp>
                      <wps:wsp>
                        <wps:cNvPr id="1338" name="Shape 1338"/>
                        <wps:cNvSpPr/>
                        <wps:spPr>
                          <a:xfrm>
                            <a:off x="1860103" y="871050"/>
                            <a:ext cx="55812" cy="62787"/>
                          </a:xfrm>
                          <a:custGeom>
                            <a:avLst/>
                            <a:gdLst/>
                            <a:ahLst/>
                            <a:cxnLst/>
                            <a:rect l="0" t="0" r="0" b="0"/>
                            <a:pathLst>
                              <a:path w="55812" h="62787">
                                <a:moveTo>
                                  <a:pt x="12117" y="720"/>
                                </a:moveTo>
                                <a:cubicBezTo>
                                  <a:pt x="14311" y="0"/>
                                  <a:pt x="16877" y="417"/>
                                  <a:pt x="18764" y="2312"/>
                                </a:cubicBezTo>
                                <a:lnTo>
                                  <a:pt x="51605" y="35499"/>
                                </a:lnTo>
                                <a:cubicBezTo>
                                  <a:pt x="55812" y="39729"/>
                                  <a:pt x="54074" y="46926"/>
                                  <a:pt x="48405" y="48774"/>
                                </a:cubicBezTo>
                                <a:lnTo>
                                  <a:pt x="11333" y="60939"/>
                                </a:lnTo>
                                <a:cubicBezTo>
                                  <a:pt x="5664" y="62787"/>
                                  <a:pt x="0" y="58031"/>
                                  <a:pt x="889" y="52115"/>
                                </a:cubicBezTo>
                                <a:lnTo>
                                  <a:pt x="7700" y="5946"/>
                                </a:lnTo>
                                <a:cubicBezTo>
                                  <a:pt x="8101" y="3296"/>
                                  <a:pt x="9923" y="1439"/>
                                  <a:pt x="12117" y="720"/>
                                </a:cubicBezTo>
                                <a:close/>
                              </a:path>
                            </a:pathLst>
                          </a:custGeom>
                          <a:ln w="0" cap="rnd">
                            <a:round/>
                          </a:ln>
                        </wps:spPr>
                        <wps:style>
                          <a:lnRef idx="0">
                            <a:srgbClr val="000000">
                              <a:alpha val="0"/>
                            </a:srgbClr>
                          </a:lnRef>
                          <a:fillRef idx="1">
                            <a:srgbClr val="8800AA"/>
                          </a:fillRef>
                          <a:effectRef idx="0">
                            <a:scrgbClr r="0" g="0" b="0"/>
                          </a:effectRef>
                          <a:fontRef idx="none"/>
                        </wps:style>
                        <wps:bodyPr/>
                      </wps:wsp>
                      <wps:wsp>
                        <wps:cNvPr id="1339" name="Shape 1339"/>
                        <wps:cNvSpPr/>
                        <wps:spPr>
                          <a:xfrm>
                            <a:off x="908807" y="1278402"/>
                            <a:ext cx="577887" cy="157676"/>
                          </a:xfrm>
                          <a:custGeom>
                            <a:avLst/>
                            <a:gdLst/>
                            <a:ahLst/>
                            <a:cxnLst/>
                            <a:rect l="0" t="0" r="0" b="0"/>
                            <a:pathLst>
                              <a:path w="577887" h="157676">
                                <a:moveTo>
                                  <a:pt x="0" y="0"/>
                                </a:moveTo>
                                <a:lnTo>
                                  <a:pt x="570713" y="155733"/>
                                </a:lnTo>
                                <a:lnTo>
                                  <a:pt x="577887" y="157676"/>
                                </a:lnTo>
                              </a:path>
                            </a:pathLst>
                          </a:custGeom>
                          <a:ln w="13268" cap="rnd">
                            <a:custDash>
                              <a:ds d="208947" sp="313421"/>
                            </a:custDash>
                            <a:round/>
                          </a:ln>
                        </wps:spPr>
                        <wps:style>
                          <a:lnRef idx="1">
                            <a:srgbClr val="FF0505"/>
                          </a:lnRef>
                          <a:fillRef idx="0">
                            <a:srgbClr val="000000">
                              <a:alpha val="0"/>
                            </a:srgbClr>
                          </a:fillRef>
                          <a:effectRef idx="0">
                            <a:scrgbClr r="0" g="0" b="0"/>
                          </a:effectRef>
                          <a:fontRef idx="none"/>
                        </wps:style>
                        <wps:bodyPr/>
                      </wps:wsp>
                      <wps:wsp>
                        <wps:cNvPr id="1340" name="Shape 1340"/>
                        <wps:cNvSpPr/>
                        <wps:spPr>
                          <a:xfrm>
                            <a:off x="987882" y="1114004"/>
                            <a:ext cx="99260" cy="121792"/>
                          </a:xfrm>
                          <a:custGeom>
                            <a:avLst/>
                            <a:gdLst/>
                            <a:ahLst/>
                            <a:cxnLst/>
                            <a:rect l="0" t="0" r="0" b="0"/>
                            <a:pathLst>
                              <a:path w="99260" h="121792">
                                <a:moveTo>
                                  <a:pt x="77507" y="4844"/>
                                </a:moveTo>
                                <a:cubicBezTo>
                                  <a:pt x="87605" y="0"/>
                                  <a:pt x="99260" y="7472"/>
                                  <a:pt x="99079" y="18670"/>
                                </a:cubicBezTo>
                                <a:lnTo>
                                  <a:pt x="97663" y="106205"/>
                                </a:lnTo>
                                <a:cubicBezTo>
                                  <a:pt x="97499" y="116240"/>
                                  <a:pt x="85938" y="121792"/>
                                  <a:pt x="78004" y="115625"/>
                                </a:cubicBezTo>
                                <a:lnTo>
                                  <a:pt x="8847" y="61984"/>
                                </a:lnTo>
                                <a:cubicBezTo>
                                  <a:pt x="0" y="55104"/>
                                  <a:pt x="1463" y="41319"/>
                                  <a:pt x="11567" y="36475"/>
                                </a:cubicBezTo>
                                <a:lnTo>
                                  <a:pt x="77507" y="4844"/>
                                </a:lnTo>
                                <a:close/>
                              </a:path>
                            </a:pathLst>
                          </a:custGeom>
                          <a:ln w="0" cap="rnd">
                            <a:custDash>
                              <a:ds d="208947" sp="313421"/>
                            </a:custDash>
                            <a:round/>
                          </a:ln>
                        </wps:spPr>
                        <wps:style>
                          <a:lnRef idx="0">
                            <a:srgbClr val="000000">
                              <a:alpha val="0"/>
                            </a:srgbClr>
                          </a:lnRef>
                          <a:fillRef idx="1">
                            <a:srgbClr val="00AA00"/>
                          </a:fillRef>
                          <a:effectRef idx="0">
                            <a:scrgbClr r="0" g="0" b="0"/>
                          </a:effectRef>
                          <a:fontRef idx="none"/>
                        </wps:style>
                        <wps:bodyPr/>
                      </wps:wsp>
                      <wps:wsp>
                        <wps:cNvPr id="1341" name="Shape 1341"/>
                        <wps:cNvSpPr/>
                        <wps:spPr>
                          <a:xfrm>
                            <a:off x="906272" y="1070028"/>
                            <a:ext cx="136692" cy="86625"/>
                          </a:xfrm>
                          <a:custGeom>
                            <a:avLst/>
                            <a:gdLst/>
                            <a:ahLst/>
                            <a:cxnLst/>
                            <a:rect l="0" t="0" r="0" b="0"/>
                            <a:pathLst>
                              <a:path w="136692" h="86625">
                                <a:moveTo>
                                  <a:pt x="0" y="11658"/>
                                </a:moveTo>
                                <a:cubicBezTo>
                                  <a:pt x="56475" y="0"/>
                                  <a:pt x="108945" y="28778"/>
                                  <a:pt x="136692" y="86625"/>
                                </a:cubicBezTo>
                              </a:path>
                            </a:pathLst>
                          </a:custGeom>
                          <a:ln w="24095" cap="rnd">
                            <a:round/>
                          </a:ln>
                        </wps:spPr>
                        <wps:style>
                          <a:lnRef idx="1">
                            <a:srgbClr val="00AA00"/>
                          </a:lnRef>
                          <a:fillRef idx="0">
                            <a:srgbClr val="000000">
                              <a:alpha val="0"/>
                            </a:srgbClr>
                          </a:fillRef>
                          <a:effectRef idx="0">
                            <a:scrgbClr r="0" g="0" b="0"/>
                          </a:effectRef>
                          <a:fontRef idx="none"/>
                        </wps:style>
                        <wps:bodyPr/>
                      </wps:wsp>
                      <wps:wsp>
                        <wps:cNvPr id="1342" name="Shape 1342"/>
                        <wps:cNvSpPr/>
                        <wps:spPr>
                          <a:xfrm>
                            <a:off x="421697" y="879283"/>
                            <a:ext cx="86207" cy="95258"/>
                          </a:xfrm>
                          <a:custGeom>
                            <a:avLst/>
                            <a:gdLst/>
                            <a:ahLst/>
                            <a:cxnLst/>
                            <a:rect l="0" t="0" r="0" b="0"/>
                            <a:pathLst>
                              <a:path w="86207" h="95258">
                                <a:moveTo>
                                  <a:pt x="46076" y="59785"/>
                                </a:moveTo>
                                <a:lnTo>
                                  <a:pt x="46076" y="44338"/>
                                </a:lnTo>
                                <a:lnTo>
                                  <a:pt x="86207" y="44338"/>
                                </a:lnTo>
                                <a:lnTo>
                                  <a:pt x="86207" y="80994"/>
                                </a:lnTo>
                                <a:cubicBezTo>
                                  <a:pt x="82299" y="84791"/>
                                  <a:pt x="76635" y="88103"/>
                                  <a:pt x="69204" y="90964"/>
                                </a:cubicBezTo>
                                <a:cubicBezTo>
                                  <a:pt x="61821" y="93819"/>
                                  <a:pt x="54349" y="95258"/>
                                  <a:pt x="46807" y="95258"/>
                                </a:cubicBezTo>
                                <a:cubicBezTo>
                                  <a:pt x="37159" y="95258"/>
                                  <a:pt x="28751" y="93246"/>
                                  <a:pt x="21572" y="89226"/>
                                </a:cubicBezTo>
                                <a:cubicBezTo>
                                  <a:pt x="14446" y="85154"/>
                                  <a:pt x="9051" y="79350"/>
                                  <a:pt x="5395" y="71855"/>
                                </a:cubicBezTo>
                                <a:cubicBezTo>
                                  <a:pt x="1785" y="64360"/>
                                  <a:pt x="0" y="56198"/>
                                  <a:pt x="0" y="47351"/>
                                </a:cubicBezTo>
                                <a:cubicBezTo>
                                  <a:pt x="0" y="37732"/>
                                  <a:pt x="2013" y="29208"/>
                                  <a:pt x="6032" y="21754"/>
                                </a:cubicBezTo>
                                <a:cubicBezTo>
                                  <a:pt x="10058" y="14259"/>
                                  <a:pt x="15950" y="8548"/>
                                  <a:pt x="23766" y="4570"/>
                                </a:cubicBezTo>
                                <a:cubicBezTo>
                                  <a:pt x="29664" y="1527"/>
                                  <a:pt x="37024" y="0"/>
                                  <a:pt x="45801" y="0"/>
                                </a:cubicBezTo>
                                <a:cubicBezTo>
                                  <a:pt x="57251" y="0"/>
                                  <a:pt x="66185" y="2422"/>
                                  <a:pt x="72586" y="7220"/>
                                </a:cubicBezTo>
                                <a:cubicBezTo>
                                  <a:pt x="79034" y="11977"/>
                                  <a:pt x="83194" y="18600"/>
                                  <a:pt x="85019" y="27060"/>
                                </a:cubicBezTo>
                                <a:lnTo>
                                  <a:pt x="66554" y="30530"/>
                                </a:lnTo>
                                <a:cubicBezTo>
                                  <a:pt x="65202" y="26031"/>
                                  <a:pt x="62739" y="22467"/>
                                  <a:pt x="59147" y="19835"/>
                                </a:cubicBezTo>
                                <a:cubicBezTo>
                                  <a:pt x="55607" y="17231"/>
                                  <a:pt x="51149" y="15903"/>
                                  <a:pt x="45801" y="15903"/>
                                </a:cubicBezTo>
                                <a:cubicBezTo>
                                  <a:pt x="37686" y="15903"/>
                                  <a:pt x="31220" y="18512"/>
                                  <a:pt x="26423" y="23679"/>
                                </a:cubicBezTo>
                                <a:cubicBezTo>
                                  <a:pt x="21596" y="28798"/>
                                  <a:pt x="19197" y="36428"/>
                                  <a:pt x="19197" y="46532"/>
                                </a:cubicBezTo>
                                <a:cubicBezTo>
                                  <a:pt x="19197" y="57502"/>
                                  <a:pt x="21619" y="65729"/>
                                  <a:pt x="26510" y="71217"/>
                                </a:cubicBezTo>
                                <a:cubicBezTo>
                                  <a:pt x="31378" y="76652"/>
                                  <a:pt x="37756" y="79350"/>
                                  <a:pt x="45620" y="79350"/>
                                </a:cubicBezTo>
                                <a:cubicBezTo>
                                  <a:pt x="49504" y="79350"/>
                                  <a:pt x="53413" y="78595"/>
                                  <a:pt x="57321" y="77068"/>
                                </a:cubicBezTo>
                                <a:cubicBezTo>
                                  <a:pt x="61206" y="75558"/>
                                  <a:pt x="64565" y="73680"/>
                                  <a:pt x="67379" y="71486"/>
                                </a:cubicBezTo>
                                <a:lnTo>
                                  <a:pt x="67379" y="59785"/>
                                </a:ln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344" name="Shape 1344"/>
                        <wps:cNvSpPr/>
                        <wps:spPr>
                          <a:xfrm>
                            <a:off x="520273" y="904694"/>
                            <a:ext cx="62710" cy="69848"/>
                          </a:xfrm>
                          <a:custGeom>
                            <a:avLst/>
                            <a:gdLst/>
                            <a:ahLst/>
                            <a:cxnLst/>
                            <a:rect l="0" t="0" r="0" b="0"/>
                            <a:pathLst>
                              <a:path w="62710" h="69848">
                                <a:moveTo>
                                  <a:pt x="17822" y="21941"/>
                                </a:moveTo>
                                <a:lnTo>
                                  <a:pt x="1826" y="19015"/>
                                </a:lnTo>
                                <a:cubicBezTo>
                                  <a:pt x="3657" y="12573"/>
                                  <a:pt x="6764" y="7776"/>
                                  <a:pt x="11152" y="4663"/>
                                </a:cubicBezTo>
                                <a:cubicBezTo>
                                  <a:pt x="15540" y="1556"/>
                                  <a:pt x="22052" y="0"/>
                                  <a:pt x="30717" y="0"/>
                                </a:cubicBezTo>
                                <a:cubicBezTo>
                                  <a:pt x="38622" y="0"/>
                                  <a:pt x="44519" y="965"/>
                                  <a:pt x="48358" y="2838"/>
                                </a:cubicBezTo>
                                <a:cubicBezTo>
                                  <a:pt x="52196" y="4733"/>
                                  <a:pt x="54893" y="7109"/>
                                  <a:pt x="56496" y="9970"/>
                                </a:cubicBezTo>
                                <a:cubicBezTo>
                                  <a:pt x="58070" y="12849"/>
                                  <a:pt x="58872" y="18103"/>
                                  <a:pt x="58872" y="25785"/>
                                </a:cubicBezTo>
                                <a:lnTo>
                                  <a:pt x="58690" y="46351"/>
                                </a:lnTo>
                                <a:cubicBezTo>
                                  <a:pt x="58690" y="52202"/>
                                  <a:pt x="58965" y="56549"/>
                                  <a:pt x="59510" y="59334"/>
                                </a:cubicBezTo>
                                <a:cubicBezTo>
                                  <a:pt x="60060" y="62148"/>
                                  <a:pt x="61113" y="65138"/>
                                  <a:pt x="62710" y="68292"/>
                                </a:cubicBezTo>
                                <a:lnTo>
                                  <a:pt x="45251" y="68292"/>
                                </a:lnTo>
                                <a:cubicBezTo>
                                  <a:pt x="44748" y="67151"/>
                                  <a:pt x="44174" y="65413"/>
                                  <a:pt x="43513" y="63084"/>
                                </a:cubicBezTo>
                                <a:cubicBezTo>
                                  <a:pt x="43191" y="62055"/>
                                  <a:pt x="42987" y="61346"/>
                                  <a:pt x="42875" y="60978"/>
                                </a:cubicBezTo>
                                <a:cubicBezTo>
                                  <a:pt x="39880" y="63903"/>
                                  <a:pt x="36656" y="66144"/>
                                  <a:pt x="33181" y="67654"/>
                                </a:cubicBezTo>
                                <a:cubicBezTo>
                                  <a:pt x="29752" y="69117"/>
                                  <a:pt x="26095" y="69848"/>
                                  <a:pt x="22210" y="69848"/>
                                </a:cubicBezTo>
                                <a:cubicBezTo>
                                  <a:pt x="15312" y="69848"/>
                                  <a:pt x="9894" y="67999"/>
                                  <a:pt x="5939" y="64272"/>
                                </a:cubicBezTo>
                                <a:cubicBezTo>
                                  <a:pt x="1960" y="60498"/>
                                  <a:pt x="0" y="55771"/>
                                  <a:pt x="0" y="50101"/>
                                </a:cubicBezTo>
                                <a:cubicBezTo>
                                  <a:pt x="0" y="46327"/>
                                  <a:pt x="866" y="42969"/>
                                  <a:pt x="2651" y="40043"/>
                                </a:cubicBezTo>
                                <a:cubicBezTo>
                                  <a:pt x="4476" y="37071"/>
                                  <a:pt x="6992" y="34789"/>
                                  <a:pt x="10239" y="33186"/>
                                </a:cubicBezTo>
                                <a:cubicBezTo>
                                  <a:pt x="13527" y="31612"/>
                                  <a:pt x="18214" y="30237"/>
                                  <a:pt x="24316" y="29073"/>
                                </a:cubicBezTo>
                                <a:cubicBezTo>
                                  <a:pt x="32589" y="27564"/>
                                  <a:pt x="38323" y="26124"/>
                                  <a:pt x="41500" y="24779"/>
                                </a:cubicBezTo>
                                <a:lnTo>
                                  <a:pt x="41500" y="22947"/>
                                </a:lnTo>
                                <a:cubicBezTo>
                                  <a:pt x="41500" y="19612"/>
                                  <a:pt x="40635" y="17190"/>
                                  <a:pt x="38944" y="15727"/>
                                </a:cubicBezTo>
                                <a:cubicBezTo>
                                  <a:pt x="37299" y="14264"/>
                                  <a:pt x="34140" y="13533"/>
                                  <a:pt x="29524" y="13533"/>
                                </a:cubicBezTo>
                                <a:cubicBezTo>
                                  <a:pt x="26347" y="13533"/>
                                  <a:pt x="23883" y="14171"/>
                                  <a:pt x="22122" y="15452"/>
                                </a:cubicBezTo>
                                <a:cubicBezTo>
                                  <a:pt x="20338" y="16687"/>
                                  <a:pt x="18922" y="18834"/>
                                  <a:pt x="17822" y="21941"/>
                                </a:cubicBez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345" name="Shape 1345"/>
                        <wps:cNvSpPr/>
                        <wps:spPr>
                          <a:xfrm>
                            <a:off x="537913" y="940899"/>
                            <a:ext cx="23860" cy="21116"/>
                          </a:xfrm>
                          <a:custGeom>
                            <a:avLst/>
                            <a:gdLst/>
                            <a:ahLst/>
                            <a:cxnLst/>
                            <a:rect l="0" t="0" r="0" b="0"/>
                            <a:pathLst>
                              <a:path w="23860" h="21116">
                                <a:moveTo>
                                  <a:pt x="23860" y="0"/>
                                </a:moveTo>
                                <a:cubicBezTo>
                                  <a:pt x="21601" y="802"/>
                                  <a:pt x="18009" y="1714"/>
                                  <a:pt x="13077" y="2744"/>
                                </a:cubicBezTo>
                                <a:cubicBezTo>
                                  <a:pt x="8185" y="3791"/>
                                  <a:pt x="4985" y="4821"/>
                                  <a:pt x="3475" y="5851"/>
                                </a:cubicBezTo>
                                <a:cubicBezTo>
                                  <a:pt x="1141" y="7448"/>
                                  <a:pt x="0" y="9508"/>
                                  <a:pt x="0" y="12064"/>
                                </a:cubicBezTo>
                                <a:cubicBezTo>
                                  <a:pt x="0" y="14510"/>
                                  <a:pt x="913" y="16640"/>
                                  <a:pt x="2744" y="18465"/>
                                </a:cubicBezTo>
                                <a:cubicBezTo>
                                  <a:pt x="4616" y="20250"/>
                                  <a:pt x="6992" y="21116"/>
                                  <a:pt x="9876" y="21116"/>
                                </a:cubicBezTo>
                                <a:cubicBezTo>
                                  <a:pt x="13030" y="21116"/>
                                  <a:pt x="16043" y="20092"/>
                                  <a:pt x="18928" y="18009"/>
                                </a:cubicBezTo>
                                <a:cubicBezTo>
                                  <a:pt x="21051" y="16435"/>
                                  <a:pt x="22444" y="14493"/>
                                  <a:pt x="23128" y="12158"/>
                                </a:cubicBezTo>
                                <a:cubicBezTo>
                                  <a:pt x="23608" y="10649"/>
                                  <a:pt x="23860" y="7770"/>
                                  <a:pt x="23860" y="3563"/>
                                </a:cubicBez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347" name="Shape 1347"/>
                        <wps:cNvSpPr/>
                        <wps:spPr>
                          <a:xfrm>
                            <a:off x="596147" y="906250"/>
                            <a:ext cx="60703" cy="68292"/>
                          </a:xfrm>
                          <a:custGeom>
                            <a:avLst/>
                            <a:gdLst/>
                            <a:ahLst/>
                            <a:cxnLst/>
                            <a:rect l="0" t="0" r="0" b="0"/>
                            <a:pathLst>
                              <a:path w="60703" h="68292">
                                <a:moveTo>
                                  <a:pt x="44338" y="66735"/>
                                </a:moveTo>
                                <a:lnTo>
                                  <a:pt x="44338" y="56771"/>
                                </a:lnTo>
                                <a:cubicBezTo>
                                  <a:pt x="41892" y="60317"/>
                                  <a:pt x="38698" y="63125"/>
                                  <a:pt x="34743" y="65185"/>
                                </a:cubicBezTo>
                                <a:cubicBezTo>
                                  <a:pt x="30764" y="67239"/>
                                  <a:pt x="26604" y="68292"/>
                                  <a:pt x="22216" y="68292"/>
                                </a:cubicBezTo>
                                <a:cubicBezTo>
                                  <a:pt x="17693" y="68292"/>
                                  <a:pt x="13644" y="67309"/>
                                  <a:pt x="10058" y="65366"/>
                                </a:cubicBezTo>
                                <a:cubicBezTo>
                                  <a:pt x="6518" y="63353"/>
                                  <a:pt x="3955" y="60592"/>
                                  <a:pt x="2381" y="57046"/>
                                </a:cubicBezTo>
                                <a:cubicBezTo>
                                  <a:pt x="778" y="53460"/>
                                  <a:pt x="0" y="48521"/>
                                  <a:pt x="0" y="42238"/>
                                </a:cubicBezTo>
                                <a:lnTo>
                                  <a:pt x="0" y="0"/>
                                </a:lnTo>
                                <a:lnTo>
                                  <a:pt x="17646" y="0"/>
                                </a:lnTo>
                                <a:lnTo>
                                  <a:pt x="17646" y="30624"/>
                                </a:lnTo>
                                <a:cubicBezTo>
                                  <a:pt x="17646" y="40020"/>
                                  <a:pt x="17945" y="45777"/>
                                  <a:pt x="18559" y="47907"/>
                                </a:cubicBezTo>
                                <a:cubicBezTo>
                                  <a:pt x="19220" y="50054"/>
                                  <a:pt x="20414" y="51722"/>
                                  <a:pt x="22128" y="52933"/>
                                </a:cubicBezTo>
                                <a:cubicBezTo>
                                  <a:pt x="23883" y="54168"/>
                                  <a:pt x="26077" y="54758"/>
                                  <a:pt x="28710" y="54758"/>
                                </a:cubicBezTo>
                                <a:cubicBezTo>
                                  <a:pt x="31747" y="54758"/>
                                  <a:pt x="34468" y="53939"/>
                                  <a:pt x="36843" y="52295"/>
                                </a:cubicBezTo>
                                <a:cubicBezTo>
                                  <a:pt x="39219" y="50645"/>
                                  <a:pt x="40822" y="48615"/>
                                  <a:pt x="41688" y="46169"/>
                                </a:cubicBezTo>
                                <a:cubicBezTo>
                                  <a:pt x="42606" y="43747"/>
                                  <a:pt x="43062" y="37733"/>
                                  <a:pt x="43062" y="28160"/>
                                </a:cubicBezTo>
                                <a:lnTo>
                                  <a:pt x="43062" y="0"/>
                                </a:lnTo>
                                <a:lnTo>
                                  <a:pt x="60703" y="0"/>
                                </a:lnTo>
                                <a:lnTo>
                                  <a:pt x="60703" y="66735"/>
                                </a:ln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349" name="Shape 1349"/>
                        <wps:cNvSpPr/>
                        <wps:spPr>
                          <a:xfrm>
                            <a:off x="675070" y="904694"/>
                            <a:ext cx="60791" cy="68292"/>
                          </a:xfrm>
                          <a:custGeom>
                            <a:avLst/>
                            <a:gdLst/>
                            <a:ahLst/>
                            <a:cxnLst/>
                            <a:rect l="0" t="0" r="0" b="0"/>
                            <a:pathLst>
                              <a:path w="60791" h="68292">
                                <a:moveTo>
                                  <a:pt x="60791" y="68292"/>
                                </a:moveTo>
                                <a:lnTo>
                                  <a:pt x="43150" y="68292"/>
                                </a:lnTo>
                                <a:lnTo>
                                  <a:pt x="43150" y="34193"/>
                                </a:lnTo>
                                <a:cubicBezTo>
                                  <a:pt x="43150" y="27019"/>
                                  <a:pt x="42735" y="22380"/>
                                  <a:pt x="41957" y="20297"/>
                                </a:cubicBezTo>
                                <a:cubicBezTo>
                                  <a:pt x="41225" y="18173"/>
                                  <a:pt x="39991" y="16529"/>
                                  <a:pt x="38300" y="15359"/>
                                </a:cubicBezTo>
                                <a:cubicBezTo>
                                  <a:pt x="36656" y="14147"/>
                                  <a:pt x="34602" y="13533"/>
                                  <a:pt x="32180" y="13533"/>
                                </a:cubicBezTo>
                                <a:cubicBezTo>
                                  <a:pt x="29114" y="13533"/>
                                  <a:pt x="26370" y="14399"/>
                                  <a:pt x="23948" y="16090"/>
                                </a:cubicBezTo>
                                <a:cubicBezTo>
                                  <a:pt x="21502" y="17740"/>
                                  <a:pt x="19835" y="19981"/>
                                  <a:pt x="18922" y="22766"/>
                                </a:cubicBezTo>
                                <a:cubicBezTo>
                                  <a:pt x="18050" y="25510"/>
                                  <a:pt x="17640" y="30606"/>
                                  <a:pt x="17640" y="38031"/>
                                </a:cubicBezTo>
                                <a:lnTo>
                                  <a:pt x="17640" y="68292"/>
                                </a:lnTo>
                                <a:lnTo>
                                  <a:pt x="0" y="68292"/>
                                </a:lnTo>
                                <a:lnTo>
                                  <a:pt x="0" y="1556"/>
                                </a:lnTo>
                                <a:lnTo>
                                  <a:pt x="16359" y="1556"/>
                                </a:lnTo>
                                <a:lnTo>
                                  <a:pt x="16359" y="11339"/>
                                </a:lnTo>
                                <a:cubicBezTo>
                                  <a:pt x="22210" y="3797"/>
                                  <a:pt x="29547" y="0"/>
                                  <a:pt x="38394" y="0"/>
                                </a:cubicBezTo>
                                <a:cubicBezTo>
                                  <a:pt x="42279" y="0"/>
                                  <a:pt x="45842" y="714"/>
                                  <a:pt x="49089" y="2106"/>
                                </a:cubicBezTo>
                                <a:cubicBezTo>
                                  <a:pt x="52313" y="3522"/>
                                  <a:pt x="54759" y="5307"/>
                                  <a:pt x="56403" y="7501"/>
                                </a:cubicBezTo>
                                <a:cubicBezTo>
                                  <a:pt x="58047" y="9695"/>
                                  <a:pt x="59170" y="12205"/>
                                  <a:pt x="59784" y="14996"/>
                                </a:cubicBezTo>
                                <a:cubicBezTo>
                                  <a:pt x="60451" y="17740"/>
                                  <a:pt x="60791" y="21672"/>
                                  <a:pt x="60791" y="26791"/>
                                </a:cubicBez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351" name="Shape 1351"/>
                        <wps:cNvSpPr/>
                        <wps:spPr>
                          <a:xfrm>
                            <a:off x="746468" y="882665"/>
                            <a:ext cx="39400" cy="91877"/>
                          </a:xfrm>
                          <a:custGeom>
                            <a:avLst/>
                            <a:gdLst/>
                            <a:ahLst/>
                            <a:cxnLst/>
                            <a:rect l="0" t="0" r="0" b="0"/>
                            <a:pathLst>
                              <a:path w="39400" h="91877">
                                <a:moveTo>
                                  <a:pt x="37937" y="23585"/>
                                </a:moveTo>
                                <a:lnTo>
                                  <a:pt x="37937" y="37662"/>
                                </a:lnTo>
                                <a:lnTo>
                                  <a:pt x="25873" y="37662"/>
                                </a:lnTo>
                                <a:lnTo>
                                  <a:pt x="25873" y="64541"/>
                                </a:lnTo>
                                <a:cubicBezTo>
                                  <a:pt x="25873" y="69983"/>
                                  <a:pt x="25960" y="73136"/>
                                  <a:pt x="26142" y="74049"/>
                                </a:cubicBezTo>
                                <a:cubicBezTo>
                                  <a:pt x="26376" y="74962"/>
                                  <a:pt x="26896" y="75740"/>
                                  <a:pt x="27698" y="76337"/>
                                </a:cubicBezTo>
                                <a:cubicBezTo>
                                  <a:pt x="28547" y="76881"/>
                                  <a:pt x="29570" y="77156"/>
                                  <a:pt x="30805" y="77156"/>
                                </a:cubicBezTo>
                                <a:cubicBezTo>
                                  <a:pt x="32385" y="77156"/>
                                  <a:pt x="34737" y="76612"/>
                                  <a:pt x="37843" y="75512"/>
                                </a:cubicBezTo>
                                <a:lnTo>
                                  <a:pt x="39400" y="89226"/>
                                </a:lnTo>
                                <a:cubicBezTo>
                                  <a:pt x="35240" y="90987"/>
                                  <a:pt x="30577" y="91877"/>
                                  <a:pt x="25410" y="91877"/>
                                </a:cubicBezTo>
                                <a:cubicBezTo>
                                  <a:pt x="22233" y="91877"/>
                                  <a:pt x="19378" y="91327"/>
                                  <a:pt x="16821" y="90232"/>
                                </a:cubicBezTo>
                                <a:cubicBezTo>
                                  <a:pt x="14259" y="89133"/>
                                  <a:pt x="12363" y="87763"/>
                                  <a:pt x="11152" y="86119"/>
                                </a:cubicBezTo>
                                <a:cubicBezTo>
                                  <a:pt x="9987" y="84429"/>
                                  <a:pt x="9163" y="82094"/>
                                  <a:pt x="8683" y="79168"/>
                                </a:cubicBezTo>
                                <a:cubicBezTo>
                                  <a:pt x="8320" y="77156"/>
                                  <a:pt x="8133" y="73019"/>
                                  <a:pt x="8133" y="66735"/>
                                </a:cubicBezTo>
                                <a:lnTo>
                                  <a:pt x="8133" y="37662"/>
                                </a:lnTo>
                                <a:lnTo>
                                  <a:pt x="0" y="37662"/>
                                </a:lnTo>
                                <a:lnTo>
                                  <a:pt x="0" y="23585"/>
                                </a:lnTo>
                                <a:lnTo>
                                  <a:pt x="8133" y="23585"/>
                                </a:lnTo>
                                <a:lnTo>
                                  <a:pt x="8133" y="10327"/>
                                </a:lnTo>
                                <a:lnTo>
                                  <a:pt x="25873" y="0"/>
                                </a:lnTo>
                                <a:lnTo>
                                  <a:pt x="25873" y="23585"/>
                                </a:ln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353" name="Shape 1353"/>
                        <wps:cNvSpPr/>
                        <wps:spPr>
                          <a:xfrm>
                            <a:off x="795902" y="904694"/>
                            <a:ext cx="43244" cy="68292"/>
                          </a:xfrm>
                          <a:custGeom>
                            <a:avLst/>
                            <a:gdLst/>
                            <a:ahLst/>
                            <a:cxnLst/>
                            <a:rect l="0" t="0" r="0" b="0"/>
                            <a:pathLst>
                              <a:path w="43244" h="68292">
                                <a:moveTo>
                                  <a:pt x="17646" y="68292"/>
                                </a:moveTo>
                                <a:lnTo>
                                  <a:pt x="0" y="68292"/>
                                </a:lnTo>
                                <a:lnTo>
                                  <a:pt x="0" y="1556"/>
                                </a:lnTo>
                                <a:lnTo>
                                  <a:pt x="16365" y="1556"/>
                                </a:lnTo>
                                <a:lnTo>
                                  <a:pt x="16365" y="11064"/>
                                </a:lnTo>
                                <a:cubicBezTo>
                                  <a:pt x="19150" y="6565"/>
                                  <a:pt x="21689" y="3616"/>
                                  <a:pt x="23954" y="2194"/>
                                </a:cubicBezTo>
                                <a:cubicBezTo>
                                  <a:pt x="26189" y="731"/>
                                  <a:pt x="28751" y="0"/>
                                  <a:pt x="31630" y="0"/>
                                </a:cubicBezTo>
                                <a:cubicBezTo>
                                  <a:pt x="35655" y="0"/>
                                  <a:pt x="39517" y="1147"/>
                                  <a:pt x="43244" y="3388"/>
                                </a:cubicBezTo>
                                <a:lnTo>
                                  <a:pt x="37756" y="18746"/>
                                </a:lnTo>
                                <a:cubicBezTo>
                                  <a:pt x="34760" y="16868"/>
                                  <a:pt x="31999" y="15909"/>
                                  <a:pt x="29436" y="15909"/>
                                </a:cubicBezTo>
                                <a:cubicBezTo>
                                  <a:pt x="26990" y="15909"/>
                                  <a:pt x="24890" y="16593"/>
                                  <a:pt x="23129" y="17921"/>
                                </a:cubicBezTo>
                                <a:cubicBezTo>
                                  <a:pt x="21414" y="19267"/>
                                  <a:pt x="20069" y="21736"/>
                                  <a:pt x="19109" y="25328"/>
                                </a:cubicBezTo>
                                <a:cubicBezTo>
                                  <a:pt x="18126" y="28868"/>
                                  <a:pt x="17646" y="36299"/>
                                  <a:pt x="17646" y="47632"/>
                                </a:cubicBez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355" name="Shape 1355"/>
                        <wps:cNvSpPr/>
                        <wps:spPr>
                          <a:xfrm>
                            <a:off x="838415" y="906250"/>
                            <a:ext cx="68561" cy="93796"/>
                          </a:xfrm>
                          <a:custGeom>
                            <a:avLst/>
                            <a:gdLst/>
                            <a:ahLst/>
                            <a:cxnLst/>
                            <a:rect l="0" t="0" r="0" b="0"/>
                            <a:pathLst>
                              <a:path w="68561" h="93796">
                                <a:moveTo>
                                  <a:pt x="0" y="0"/>
                                </a:moveTo>
                                <a:lnTo>
                                  <a:pt x="18741" y="0"/>
                                </a:lnTo>
                                <a:lnTo>
                                  <a:pt x="34737" y="47357"/>
                                </a:lnTo>
                                <a:lnTo>
                                  <a:pt x="50277" y="0"/>
                                </a:lnTo>
                                <a:lnTo>
                                  <a:pt x="68561" y="0"/>
                                </a:lnTo>
                                <a:lnTo>
                                  <a:pt x="45070" y="64178"/>
                                </a:lnTo>
                                <a:lnTo>
                                  <a:pt x="40863" y="75880"/>
                                </a:lnTo>
                                <a:cubicBezTo>
                                  <a:pt x="39259" y="79765"/>
                                  <a:pt x="37779" y="82737"/>
                                  <a:pt x="36381" y="84744"/>
                                </a:cubicBezTo>
                                <a:cubicBezTo>
                                  <a:pt x="34965" y="86804"/>
                                  <a:pt x="33368" y="88495"/>
                                  <a:pt x="31536" y="89776"/>
                                </a:cubicBezTo>
                                <a:cubicBezTo>
                                  <a:pt x="29711" y="91057"/>
                                  <a:pt x="27447" y="92017"/>
                                  <a:pt x="24773" y="92702"/>
                                </a:cubicBezTo>
                                <a:cubicBezTo>
                                  <a:pt x="22146" y="93433"/>
                                  <a:pt x="19150" y="93796"/>
                                  <a:pt x="15815" y="93796"/>
                                </a:cubicBezTo>
                                <a:cubicBezTo>
                                  <a:pt x="12386" y="93796"/>
                                  <a:pt x="9069" y="93456"/>
                                  <a:pt x="5851" y="92789"/>
                                </a:cubicBezTo>
                                <a:lnTo>
                                  <a:pt x="4201" y="78893"/>
                                </a:lnTo>
                                <a:cubicBezTo>
                                  <a:pt x="6992" y="79443"/>
                                  <a:pt x="9508" y="79718"/>
                                  <a:pt x="11702" y="79718"/>
                                </a:cubicBezTo>
                                <a:cubicBezTo>
                                  <a:pt x="15838" y="79718"/>
                                  <a:pt x="18875" y="78484"/>
                                  <a:pt x="20841" y="76062"/>
                                </a:cubicBezTo>
                                <a:cubicBezTo>
                                  <a:pt x="22783" y="73686"/>
                                  <a:pt x="24269" y="70620"/>
                                  <a:pt x="25323" y="66923"/>
                                </a:cubicBez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357" name="Shape 1357"/>
                        <wps:cNvSpPr/>
                        <wps:spPr>
                          <a:xfrm>
                            <a:off x="949418" y="904694"/>
                            <a:ext cx="62716" cy="69848"/>
                          </a:xfrm>
                          <a:custGeom>
                            <a:avLst/>
                            <a:gdLst/>
                            <a:ahLst/>
                            <a:cxnLst/>
                            <a:rect l="0" t="0" r="0" b="0"/>
                            <a:pathLst>
                              <a:path w="62716" h="69848">
                                <a:moveTo>
                                  <a:pt x="17828" y="21941"/>
                                </a:moveTo>
                                <a:lnTo>
                                  <a:pt x="1831" y="19015"/>
                                </a:lnTo>
                                <a:cubicBezTo>
                                  <a:pt x="3657" y="12573"/>
                                  <a:pt x="6764" y="7776"/>
                                  <a:pt x="11152" y="4663"/>
                                </a:cubicBezTo>
                                <a:cubicBezTo>
                                  <a:pt x="15540" y="1556"/>
                                  <a:pt x="22058" y="0"/>
                                  <a:pt x="30717" y="0"/>
                                </a:cubicBezTo>
                                <a:cubicBezTo>
                                  <a:pt x="38627" y="0"/>
                                  <a:pt x="44525" y="965"/>
                                  <a:pt x="48364" y="2838"/>
                                </a:cubicBezTo>
                                <a:cubicBezTo>
                                  <a:pt x="52202" y="4733"/>
                                  <a:pt x="54899" y="7109"/>
                                  <a:pt x="56496" y="9970"/>
                                </a:cubicBezTo>
                                <a:cubicBezTo>
                                  <a:pt x="58076" y="12849"/>
                                  <a:pt x="58877" y="18103"/>
                                  <a:pt x="58877" y="25785"/>
                                </a:cubicBezTo>
                                <a:lnTo>
                                  <a:pt x="58690" y="46351"/>
                                </a:lnTo>
                                <a:cubicBezTo>
                                  <a:pt x="58690" y="52202"/>
                                  <a:pt x="58965" y="56549"/>
                                  <a:pt x="59515" y="59334"/>
                                </a:cubicBezTo>
                                <a:cubicBezTo>
                                  <a:pt x="60065" y="62148"/>
                                  <a:pt x="61113" y="65138"/>
                                  <a:pt x="62716" y="68292"/>
                                </a:cubicBezTo>
                                <a:lnTo>
                                  <a:pt x="45257" y="68292"/>
                                </a:lnTo>
                                <a:cubicBezTo>
                                  <a:pt x="44753" y="67151"/>
                                  <a:pt x="44180" y="65413"/>
                                  <a:pt x="43519" y="63084"/>
                                </a:cubicBezTo>
                                <a:cubicBezTo>
                                  <a:pt x="43197" y="62055"/>
                                  <a:pt x="42992" y="61346"/>
                                  <a:pt x="42875" y="60978"/>
                                </a:cubicBezTo>
                                <a:cubicBezTo>
                                  <a:pt x="39886" y="63903"/>
                                  <a:pt x="36662" y="66144"/>
                                  <a:pt x="33186" y="67654"/>
                                </a:cubicBezTo>
                                <a:cubicBezTo>
                                  <a:pt x="29758" y="69117"/>
                                  <a:pt x="26101" y="69848"/>
                                  <a:pt x="22216" y="69848"/>
                                </a:cubicBezTo>
                                <a:cubicBezTo>
                                  <a:pt x="15312" y="69848"/>
                                  <a:pt x="9900" y="67999"/>
                                  <a:pt x="5944" y="64272"/>
                                </a:cubicBezTo>
                                <a:cubicBezTo>
                                  <a:pt x="1966" y="60498"/>
                                  <a:pt x="0" y="55771"/>
                                  <a:pt x="0" y="50101"/>
                                </a:cubicBezTo>
                                <a:cubicBezTo>
                                  <a:pt x="0" y="46327"/>
                                  <a:pt x="872" y="42969"/>
                                  <a:pt x="2650" y="40043"/>
                                </a:cubicBezTo>
                                <a:cubicBezTo>
                                  <a:pt x="4482" y="37071"/>
                                  <a:pt x="6992" y="34789"/>
                                  <a:pt x="10239" y="33186"/>
                                </a:cubicBezTo>
                                <a:cubicBezTo>
                                  <a:pt x="13533" y="31612"/>
                                  <a:pt x="18214" y="30237"/>
                                  <a:pt x="24316" y="29073"/>
                                </a:cubicBezTo>
                                <a:cubicBezTo>
                                  <a:pt x="32595" y="27564"/>
                                  <a:pt x="38329" y="26124"/>
                                  <a:pt x="41506" y="24779"/>
                                </a:cubicBezTo>
                                <a:lnTo>
                                  <a:pt x="41506" y="22947"/>
                                </a:lnTo>
                                <a:cubicBezTo>
                                  <a:pt x="41506" y="19612"/>
                                  <a:pt x="40634" y="17190"/>
                                  <a:pt x="38944" y="15727"/>
                                </a:cubicBezTo>
                                <a:cubicBezTo>
                                  <a:pt x="37299" y="14264"/>
                                  <a:pt x="34146" y="13533"/>
                                  <a:pt x="29529" y="13533"/>
                                </a:cubicBezTo>
                                <a:cubicBezTo>
                                  <a:pt x="26352" y="13533"/>
                                  <a:pt x="23883" y="14171"/>
                                  <a:pt x="22122" y="15452"/>
                                </a:cubicBezTo>
                                <a:cubicBezTo>
                                  <a:pt x="20344" y="16687"/>
                                  <a:pt x="18928" y="18834"/>
                                  <a:pt x="17828" y="21941"/>
                                </a:cubicBez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358" name="Shape 1358"/>
                        <wps:cNvSpPr/>
                        <wps:spPr>
                          <a:xfrm>
                            <a:off x="967064" y="940899"/>
                            <a:ext cx="23860" cy="21116"/>
                          </a:xfrm>
                          <a:custGeom>
                            <a:avLst/>
                            <a:gdLst/>
                            <a:ahLst/>
                            <a:cxnLst/>
                            <a:rect l="0" t="0" r="0" b="0"/>
                            <a:pathLst>
                              <a:path w="23860" h="21116">
                                <a:moveTo>
                                  <a:pt x="23860" y="0"/>
                                </a:moveTo>
                                <a:cubicBezTo>
                                  <a:pt x="21596" y="802"/>
                                  <a:pt x="18009" y="1714"/>
                                  <a:pt x="13071" y="2744"/>
                                </a:cubicBezTo>
                                <a:cubicBezTo>
                                  <a:pt x="8180" y="3791"/>
                                  <a:pt x="4979" y="4821"/>
                                  <a:pt x="3476" y="5851"/>
                                </a:cubicBezTo>
                                <a:cubicBezTo>
                                  <a:pt x="1141" y="7448"/>
                                  <a:pt x="0" y="9508"/>
                                  <a:pt x="0" y="12064"/>
                                </a:cubicBezTo>
                                <a:cubicBezTo>
                                  <a:pt x="0" y="14510"/>
                                  <a:pt x="913" y="16640"/>
                                  <a:pt x="2744" y="18465"/>
                                </a:cubicBezTo>
                                <a:cubicBezTo>
                                  <a:pt x="4616" y="20250"/>
                                  <a:pt x="6992" y="21116"/>
                                  <a:pt x="9871" y="21116"/>
                                </a:cubicBezTo>
                                <a:cubicBezTo>
                                  <a:pt x="13024" y="21116"/>
                                  <a:pt x="16043" y="20092"/>
                                  <a:pt x="18922" y="18009"/>
                                </a:cubicBezTo>
                                <a:cubicBezTo>
                                  <a:pt x="21046" y="16435"/>
                                  <a:pt x="22444" y="14493"/>
                                  <a:pt x="23129" y="12158"/>
                                </a:cubicBezTo>
                                <a:cubicBezTo>
                                  <a:pt x="23608" y="10649"/>
                                  <a:pt x="23860" y="7770"/>
                                  <a:pt x="23860" y="3563"/>
                                </a:cubicBez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360" name="Shape 1360"/>
                        <wps:cNvSpPr/>
                        <wps:spPr>
                          <a:xfrm>
                            <a:off x="1025573" y="904694"/>
                            <a:ext cx="60791" cy="68292"/>
                          </a:xfrm>
                          <a:custGeom>
                            <a:avLst/>
                            <a:gdLst/>
                            <a:ahLst/>
                            <a:cxnLst/>
                            <a:rect l="0" t="0" r="0" b="0"/>
                            <a:pathLst>
                              <a:path w="60791" h="68292">
                                <a:moveTo>
                                  <a:pt x="60791" y="68292"/>
                                </a:moveTo>
                                <a:lnTo>
                                  <a:pt x="43150" y="68292"/>
                                </a:lnTo>
                                <a:lnTo>
                                  <a:pt x="43150" y="34193"/>
                                </a:lnTo>
                                <a:cubicBezTo>
                                  <a:pt x="43150" y="27019"/>
                                  <a:pt x="42741" y="22380"/>
                                  <a:pt x="41963" y="20297"/>
                                </a:cubicBezTo>
                                <a:cubicBezTo>
                                  <a:pt x="41231" y="18173"/>
                                  <a:pt x="39997" y="16529"/>
                                  <a:pt x="38306" y="15359"/>
                                </a:cubicBezTo>
                                <a:cubicBezTo>
                                  <a:pt x="36656" y="14147"/>
                                  <a:pt x="34602" y="13533"/>
                                  <a:pt x="32180" y="13533"/>
                                </a:cubicBezTo>
                                <a:cubicBezTo>
                                  <a:pt x="29114" y="13533"/>
                                  <a:pt x="26376" y="14399"/>
                                  <a:pt x="23954" y="16090"/>
                                </a:cubicBezTo>
                                <a:cubicBezTo>
                                  <a:pt x="21508" y="17740"/>
                                  <a:pt x="19834" y="19981"/>
                                  <a:pt x="18922" y="22766"/>
                                </a:cubicBezTo>
                                <a:cubicBezTo>
                                  <a:pt x="18056" y="25510"/>
                                  <a:pt x="17640" y="30606"/>
                                  <a:pt x="17640" y="38031"/>
                                </a:cubicBezTo>
                                <a:lnTo>
                                  <a:pt x="17640" y="68292"/>
                                </a:lnTo>
                                <a:lnTo>
                                  <a:pt x="0" y="68292"/>
                                </a:lnTo>
                                <a:lnTo>
                                  <a:pt x="0" y="1556"/>
                                </a:lnTo>
                                <a:lnTo>
                                  <a:pt x="16365" y="1556"/>
                                </a:lnTo>
                                <a:lnTo>
                                  <a:pt x="16365" y="11339"/>
                                </a:lnTo>
                                <a:cubicBezTo>
                                  <a:pt x="22216" y="3797"/>
                                  <a:pt x="29553" y="0"/>
                                  <a:pt x="38394" y="0"/>
                                </a:cubicBezTo>
                                <a:cubicBezTo>
                                  <a:pt x="42278" y="0"/>
                                  <a:pt x="45847" y="714"/>
                                  <a:pt x="49089" y="2106"/>
                                </a:cubicBezTo>
                                <a:cubicBezTo>
                                  <a:pt x="52313" y="3522"/>
                                  <a:pt x="54758" y="5307"/>
                                  <a:pt x="56403" y="7501"/>
                                </a:cubicBezTo>
                                <a:cubicBezTo>
                                  <a:pt x="58052" y="9695"/>
                                  <a:pt x="59170" y="12205"/>
                                  <a:pt x="59790" y="14996"/>
                                </a:cubicBezTo>
                                <a:cubicBezTo>
                                  <a:pt x="60451" y="17740"/>
                                  <a:pt x="60791" y="21672"/>
                                  <a:pt x="60791" y="26791"/>
                                </a:cubicBez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362" name="Shape 1362"/>
                        <wps:cNvSpPr/>
                        <wps:spPr>
                          <a:xfrm>
                            <a:off x="1100377" y="904694"/>
                            <a:ext cx="65091" cy="95352"/>
                          </a:xfrm>
                          <a:custGeom>
                            <a:avLst/>
                            <a:gdLst/>
                            <a:ahLst/>
                            <a:cxnLst/>
                            <a:rect l="0" t="0" r="0" b="0"/>
                            <a:pathLst>
                              <a:path w="65091" h="95352">
                                <a:moveTo>
                                  <a:pt x="2288" y="72680"/>
                                </a:moveTo>
                                <a:lnTo>
                                  <a:pt x="22491" y="75149"/>
                                </a:lnTo>
                                <a:cubicBezTo>
                                  <a:pt x="22783" y="77460"/>
                                  <a:pt x="23538" y="79081"/>
                                  <a:pt x="24773" y="79993"/>
                                </a:cubicBezTo>
                                <a:cubicBezTo>
                                  <a:pt x="26464" y="81275"/>
                                  <a:pt x="29120" y="81912"/>
                                  <a:pt x="32730" y="81912"/>
                                </a:cubicBezTo>
                                <a:cubicBezTo>
                                  <a:pt x="37346" y="81912"/>
                                  <a:pt x="40798" y="81205"/>
                                  <a:pt x="43057" y="79812"/>
                                </a:cubicBezTo>
                                <a:cubicBezTo>
                                  <a:pt x="44636" y="78899"/>
                                  <a:pt x="45824" y="77390"/>
                                  <a:pt x="46626" y="75330"/>
                                </a:cubicBezTo>
                                <a:cubicBezTo>
                                  <a:pt x="47170" y="73867"/>
                                  <a:pt x="47445" y="71153"/>
                                  <a:pt x="47445" y="67197"/>
                                </a:cubicBezTo>
                                <a:lnTo>
                                  <a:pt x="47445" y="57508"/>
                                </a:lnTo>
                                <a:cubicBezTo>
                                  <a:pt x="42144" y="64705"/>
                                  <a:pt x="35468" y="68292"/>
                                  <a:pt x="27423" y="68292"/>
                                </a:cubicBezTo>
                                <a:cubicBezTo>
                                  <a:pt x="18465" y="68292"/>
                                  <a:pt x="11356" y="64524"/>
                                  <a:pt x="6126" y="56958"/>
                                </a:cubicBezTo>
                                <a:cubicBezTo>
                                  <a:pt x="2036" y="50926"/>
                                  <a:pt x="0" y="43472"/>
                                  <a:pt x="0" y="34561"/>
                                </a:cubicBezTo>
                                <a:cubicBezTo>
                                  <a:pt x="0" y="23363"/>
                                  <a:pt x="2674" y="14791"/>
                                  <a:pt x="8045" y="8870"/>
                                </a:cubicBezTo>
                                <a:cubicBezTo>
                                  <a:pt x="13393" y="2972"/>
                                  <a:pt x="20109" y="0"/>
                                  <a:pt x="28154" y="0"/>
                                </a:cubicBezTo>
                                <a:cubicBezTo>
                                  <a:pt x="36387" y="0"/>
                                  <a:pt x="43174" y="3639"/>
                                  <a:pt x="48545" y="10882"/>
                                </a:cubicBezTo>
                                <a:lnTo>
                                  <a:pt x="48545" y="1556"/>
                                </a:lnTo>
                                <a:lnTo>
                                  <a:pt x="65091" y="1556"/>
                                </a:lnTo>
                                <a:lnTo>
                                  <a:pt x="65091" y="61434"/>
                                </a:lnTo>
                                <a:cubicBezTo>
                                  <a:pt x="65091" y="69298"/>
                                  <a:pt x="64407" y="75172"/>
                                  <a:pt x="63079" y="79081"/>
                                </a:cubicBezTo>
                                <a:cubicBezTo>
                                  <a:pt x="61797" y="82966"/>
                                  <a:pt x="59972" y="86031"/>
                                  <a:pt x="57596" y="88226"/>
                                </a:cubicBezTo>
                                <a:cubicBezTo>
                                  <a:pt x="55262" y="90461"/>
                                  <a:pt x="52155" y="92198"/>
                                  <a:pt x="48270" y="93433"/>
                                </a:cubicBezTo>
                                <a:cubicBezTo>
                                  <a:pt x="44361" y="94714"/>
                                  <a:pt x="39423" y="95352"/>
                                  <a:pt x="33461" y="95352"/>
                                </a:cubicBezTo>
                                <a:cubicBezTo>
                                  <a:pt x="22122" y="95352"/>
                                  <a:pt x="14077" y="93386"/>
                                  <a:pt x="9326" y="89501"/>
                                </a:cubicBezTo>
                                <a:cubicBezTo>
                                  <a:pt x="4616" y="85663"/>
                                  <a:pt x="2288" y="80772"/>
                                  <a:pt x="2288" y="74874"/>
                                </a:cubicBezTo>
                                <a:cubicBezTo>
                                  <a:pt x="2288" y="74259"/>
                                  <a:pt x="2288" y="73528"/>
                                  <a:pt x="2288" y="72680"/>
                                </a:cubicBez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363" name="Shape 1363"/>
                        <wps:cNvSpPr/>
                        <wps:spPr>
                          <a:xfrm>
                            <a:off x="1118479" y="918227"/>
                            <a:ext cx="29617" cy="40500"/>
                          </a:xfrm>
                          <a:custGeom>
                            <a:avLst/>
                            <a:gdLst/>
                            <a:ahLst/>
                            <a:cxnLst/>
                            <a:rect l="0" t="0" r="0" b="0"/>
                            <a:pathLst>
                              <a:path w="29617" h="40500">
                                <a:moveTo>
                                  <a:pt x="0" y="20022"/>
                                </a:moveTo>
                                <a:cubicBezTo>
                                  <a:pt x="0" y="27107"/>
                                  <a:pt x="1369" y="32274"/>
                                  <a:pt x="4113" y="35562"/>
                                </a:cubicBezTo>
                                <a:cubicBezTo>
                                  <a:pt x="6857" y="38856"/>
                                  <a:pt x="10239" y="40500"/>
                                  <a:pt x="14259" y="40500"/>
                                </a:cubicBezTo>
                                <a:cubicBezTo>
                                  <a:pt x="18583" y="40500"/>
                                  <a:pt x="22216" y="38832"/>
                                  <a:pt x="25141" y="35468"/>
                                </a:cubicBezTo>
                                <a:cubicBezTo>
                                  <a:pt x="28108" y="32063"/>
                                  <a:pt x="29617" y="27060"/>
                                  <a:pt x="29617" y="20478"/>
                                </a:cubicBezTo>
                                <a:cubicBezTo>
                                  <a:pt x="29617" y="13527"/>
                                  <a:pt x="28178" y="8390"/>
                                  <a:pt x="25323" y="5026"/>
                                </a:cubicBezTo>
                                <a:cubicBezTo>
                                  <a:pt x="22509" y="1691"/>
                                  <a:pt x="18922" y="0"/>
                                  <a:pt x="14534" y="0"/>
                                </a:cubicBezTo>
                                <a:cubicBezTo>
                                  <a:pt x="10327" y="0"/>
                                  <a:pt x="6857" y="1644"/>
                                  <a:pt x="4113" y="4938"/>
                                </a:cubicBezTo>
                                <a:cubicBezTo>
                                  <a:pt x="1369" y="8226"/>
                                  <a:pt x="0" y="13258"/>
                                  <a:pt x="0" y="20022"/>
                                </a:cubicBez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365" name="Shape 1365"/>
                        <wps:cNvSpPr/>
                        <wps:spPr>
                          <a:xfrm>
                            <a:off x="1182927" y="880834"/>
                            <a:ext cx="17646" cy="92152"/>
                          </a:xfrm>
                          <a:custGeom>
                            <a:avLst/>
                            <a:gdLst/>
                            <a:ahLst/>
                            <a:cxnLst/>
                            <a:rect l="0" t="0" r="0" b="0"/>
                            <a:pathLst>
                              <a:path w="17646" h="92152">
                                <a:moveTo>
                                  <a:pt x="0" y="0"/>
                                </a:moveTo>
                                <a:lnTo>
                                  <a:pt x="17646" y="0"/>
                                </a:lnTo>
                                <a:lnTo>
                                  <a:pt x="17646" y="92152"/>
                                </a:lnTo>
                                <a:lnTo>
                                  <a:pt x="0" y="92152"/>
                                </a:ln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366" name="Shape 1366"/>
                        <wps:cNvSpPr/>
                        <wps:spPr>
                          <a:xfrm>
                            <a:off x="1213580" y="904694"/>
                            <a:ext cx="62575" cy="69848"/>
                          </a:xfrm>
                          <a:custGeom>
                            <a:avLst/>
                            <a:gdLst/>
                            <a:ahLst/>
                            <a:cxnLst/>
                            <a:rect l="0" t="0" r="0" b="0"/>
                            <a:pathLst>
                              <a:path w="62575" h="69848">
                                <a:moveTo>
                                  <a:pt x="43788" y="47082"/>
                                </a:moveTo>
                                <a:lnTo>
                                  <a:pt x="61341" y="50008"/>
                                </a:lnTo>
                                <a:cubicBezTo>
                                  <a:pt x="59076" y="56479"/>
                                  <a:pt x="55513" y="61417"/>
                                  <a:pt x="50645" y="64822"/>
                                </a:cubicBezTo>
                                <a:cubicBezTo>
                                  <a:pt x="45754" y="68180"/>
                                  <a:pt x="39675" y="69848"/>
                                  <a:pt x="32361" y="69848"/>
                                </a:cubicBezTo>
                                <a:cubicBezTo>
                                  <a:pt x="20706" y="69848"/>
                                  <a:pt x="12111" y="66057"/>
                                  <a:pt x="6582" y="58421"/>
                                </a:cubicBezTo>
                                <a:cubicBezTo>
                                  <a:pt x="2194" y="52342"/>
                                  <a:pt x="0" y="44660"/>
                                  <a:pt x="0" y="35380"/>
                                </a:cubicBezTo>
                                <a:cubicBezTo>
                                  <a:pt x="0" y="24369"/>
                                  <a:pt x="2855" y="15704"/>
                                  <a:pt x="8589" y="9420"/>
                                </a:cubicBezTo>
                                <a:cubicBezTo>
                                  <a:pt x="14376" y="3159"/>
                                  <a:pt x="21713" y="0"/>
                                  <a:pt x="30624" y="0"/>
                                </a:cubicBezTo>
                                <a:cubicBezTo>
                                  <a:pt x="40500" y="0"/>
                                  <a:pt x="48293" y="3294"/>
                                  <a:pt x="54027" y="9876"/>
                                </a:cubicBezTo>
                                <a:cubicBezTo>
                                  <a:pt x="59808" y="16458"/>
                                  <a:pt x="62575" y="26516"/>
                                  <a:pt x="62347" y="40043"/>
                                </a:cubicBezTo>
                                <a:lnTo>
                                  <a:pt x="18097" y="40043"/>
                                </a:lnTo>
                                <a:cubicBezTo>
                                  <a:pt x="18214" y="45303"/>
                                  <a:pt x="19606" y="49370"/>
                                  <a:pt x="22304" y="52295"/>
                                </a:cubicBezTo>
                                <a:cubicBezTo>
                                  <a:pt x="25048" y="55174"/>
                                  <a:pt x="28453" y="56590"/>
                                  <a:pt x="32543" y="56590"/>
                                </a:cubicBezTo>
                                <a:cubicBezTo>
                                  <a:pt x="35287" y="56590"/>
                                  <a:pt x="37592" y="55858"/>
                                  <a:pt x="39494" y="54396"/>
                                </a:cubicBezTo>
                                <a:cubicBezTo>
                                  <a:pt x="41366" y="52892"/>
                                  <a:pt x="42805" y="50446"/>
                                  <a:pt x="43788" y="47082"/>
                                </a:cubicBez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367" name="Shape 1367"/>
                        <wps:cNvSpPr/>
                        <wps:spPr>
                          <a:xfrm>
                            <a:off x="1231887" y="918227"/>
                            <a:ext cx="26487" cy="15634"/>
                          </a:xfrm>
                          <a:custGeom>
                            <a:avLst/>
                            <a:gdLst/>
                            <a:ahLst/>
                            <a:cxnLst/>
                            <a:rect l="0" t="0" r="0" b="0"/>
                            <a:pathLst>
                              <a:path w="26487" h="15634">
                                <a:moveTo>
                                  <a:pt x="26487" y="15634"/>
                                </a:moveTo>
                                <a:cubicBezTo>
                                  <a:pt x="26346" y="10514"/>
                                  <a:pt x="25024" y="6652"/>
                                  <a:pt x="22461" y="4020"/>
                                </a:cubicBezTo>
                                <a:cubicBezTo>
                                  <a:pt x="19951" y="1346"/>
                                  <a:pt x="16909" y="0"/>
                                  <a:pt x="13322" y="0"/>
                                </a:cubicBezTo>
                                <a:cubicBezTo>
                                  <a:pt x="9484" y="0"/>
                                  <a:pt x="6307" y="1416"/>
                                  <a:pt x="3815" y="4207"/>
                                </a:cubicBezTo>
                                <a:cubicBezTo>
                                  <a:pt x="1252" y="7015"/>
                                  <a:pt x="0" y="10836"/>
                                  <a:pt x="64" y="15634"/>
                                </a:cubicBezTo>
                                <a:close/>
                              </a:path>
                            </a:pathLst>
                          </a:custGeom>
                          <a:ln w="33170" cap="rnd">
                            <a:round/>
                          </a:ln>
                        </wps:spPr>
                        <wps:style>
                          <a:lnRef idx="1">
                            <a:srgbClr val="FFFFFF"/>
                          </a:lnRef>
                          <a:fillRef idx="0">
                            <a:srgbClr val="000000">
                              <a:alpha val="0"/>
                            </a:srgbClr>
                          </a:fillRef>
                          <a:effectRef idx="0">
                            <a:scrgbClr r="0" g="0" b="0"/>
                          </a:effectRef>
                          <a:fontRef idx="none"/>
                        </wps:style>
                        <wps:bodyPr/>
                      </wps:wsp>
                      <wps:wsp>
                        <wps:cNvPr id="1369" name="Rectangle 1369"/>
                        <wps:cNvSpPr/>
                        <wps:spPr>
                          <a:xfrm>
                            <a:off x="415581" y="856470"/>
                            <a:ext cx="1151066" cy="191259"/>
                          </a:xfrm>
                          <a:prstGeom prst="rect">
                            <a:avLst/>
                          </a:prstGeom>
                          <a:ln>
                            <a:noFill/>
                          </a:ln>
                        </wps:spPr>
                        <wps:txbx>
                          <w:txbxContent>
                            <w:p w14:paraId="47C12455" w14:textId="77777777" w:rsidR="000B4D66" w:rsidRDefault="00000000">
                              <w:pPr>
                                <w:spacing w:after="160" w:line="259" w:lineRule="auto"/>
                                <w:ind w:left="0" w:firstLine="0"/>
                                <w:jc w:val="left"/>
                              </w:pPr>
                              <w:r>
                                <w:rPr>
                                  <w:rFonts w:ascii="Arial" w:eastAsia="Arial" w:hAnsi="Arial" w:cs="Arial"/>
                                  <w:b/>
                                  <w:color w:val="00AA00"/>
                                </w:rPr>
                                <w:t>Gauntry angle</w:t>
                              </w:r>
                            </w:p>
                          </w:txbxContent>
                        </wps:txbx>
                        <wps:bodyPr horzOverflow="overflow" vert="horz" lIns="0" tIns="0" rIns="0" bIns="0" rtlCol="0">
                          <a:noAutofit/>
                        </wps:bodyPr>
                      </wps:wsp>
                      <wps:wsp>
                        <wps:cNvPr id="1370" name="Shape 1370"/>
                        <wps:cNvSpPr/>
                        <wps:spPr>
                          <a:xfrm>
                            <a:off x="906268" y="1081683"/>
                            <a:ext cx="2539" cy="196719"/>
                          </a:xfrm>
                          <a:custGeom>
                            <a:avLst/>
                            <a:gdLst/>
                            <a:ahLst/>
                            <a:cxnLst/>
                            <a:rect l="0" t="0" r="0" b="0"/>
                            <a:pathLst>
                              <a:path w="2539" h="196719">
                                <a:moveTo>
                                  <a:pt x="2539" y="196719"/>
                                </a:moveTo>
                                <a:lnTo>
                                  <a:pt x="0" y="0"/>
                                </a:lnTo>
                              </a:path>
                            </a:pathLst>
                          </a:custGeom>
                          <a:ln w="13268" cap="rnd">
                            <a:custDash>
                              <a:ds d="104474" sp="313421"/>
                            </a:custDash>
                            <a:round/>
                          </a:ln>
                        </wps:spPr>
                        <wps:style>
                          <a:lnRef idx="1">
                            <a:srgbClr val="00AA00"/>
                          </a:lnRef>
                          <a:fillRef idx="0">
                            <a:srgbClr val="000000">
                              <a:alpha val="0"/>
                            </a:srgbClr>
                          </a:fillRef>
                          <a:effectRef idx="0">
                            <a:scrgbClr r="0" g="0" b="0"/>
                          </a:effectRef>
                          <a:fontRef idx="none"/>
                        </wps:style>
                        <wps:bodyPr/>
                      </wps:wsp>
                      <pic:pic xmlns:pic="http://schemas.openxmlformats.org/drawingml/2006/picture">
                        <pic:nvPicPr>
                          <pic:cNvPr id="30957" name="Picture 30957"/>
                          <pic:cNvPicPr/>
                        </pic:nvPicPr>
                        <pic:blipFill>
                          <a:blip r:embed="rId24"/>
                          <a:stretch>
                            <a:fillRect/>
                          </a:stretch>
                        </pic:blipFill>
                        <pic:spPr>
                          <a:xfrm>
                            <a:off x="4101046" y="59917"/>
                            <a:ext cx="2154936" cy="2560320"/>
                          </a:xfrm>
                          <a:prstGeom prst="rect">
                            <a:avLst/>
                          </a:prstGeom>
                        </pic:spPr>
                      </pic:pic>
                    </wpg:wgp>
                  </a:graphicData>
                </a:graphic>
              </wp:inline>
            </w:drawing>
          </mc:Choice>
          <mc:Fallback>
            <w:pict>
              <v:group w14:anchorId="3A1F3557" id="Group 30998" o:spid="_x0000_s1263" style="width:492.6pt;height:210.9pt;mso-position-horizontal-relative:char;mso-position-vertical-relative:line" coordsize="62559,267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">
                <v:shape id="Shape 1205" o:spid="_x0000_s1264" style="position:absolute;width:13252;height:20805;visibility:visible;mso-wrap-style:square;v-text-anchor:top" coordsize="1325227,2080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" path="m180459,l1325227,3844r-4389,1981258l185397,2080542,10970,1991684,,89413,180459,xe" fillcolor="#effafc" stroked="f" strokeweight="0">
                  <v:stroke miterlimit="83231f" joinstyle="miter"/>
                  <v:path arrowok="t" textboxrect="0,0,1325227,2080542"/>
                </v:shape>
                <v:shape id="Shape 1206" o:spid="_x0000_s1265" style="position:absolute;left:1804;width:49;height:20805;visibility:visible;mso-wrap-style:square;v-text-anchor:top" coordsize="4938,2080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" path="m,l4938,2080542e" filled="f" strokeweight=".23036mm">
                  <v:stroke opacity="43690f" endcap="round"/>
                  <v:path arrowok="t" textboxrect="0,0,4938,2080542"/>
                </v:shape>
                <v:shape id="Shape 1207" o:spid="_x0000_s1266" style="position:absolute;width:13252;height:20805;visibility:visible;mso-wrap-style:square;v-text-anchor:top" coordsize="1325227,2080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" path="m,89413l180459,,1325227,3844r-4389,1981258l185397,2080542,10970,1991684,,89413xe" filled="f" strokeweight=".23036mm">
                  <v:stroke opacity="43690f" endcap="round"/>
                  <v:path arrowok="t" textboxrect="0,0,1325227,2080542"/>
                </v:shape>
                <v:shape id="Shape 1209" o:spid="_x0000_s1267" style="position:absolute;left:2722;top:693;width:21949;height:19314;visibility:visible;mso-wrap-style:square;v-text-anchor:top" coordsize="2194903,19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" path="m1068234,369v299132,1598,717869,32476,857347,116614c2194903,279439,2158908,556210,2148072,579502v-28452,61183,-130545,139210,-162701,152328c1965507,739922,1887480,762641,1819352,715009,1671114,611407,1292403,585739,1292403,585739v-46415,-11380,-129264,-36199,-144991,2422l733438,1604642r64588,128603c754829,1785675,684554,1890236,593409,1905641,441672,1931333,,1621417,104813,1379178l436939,564530c511497,404707,675754,13680,885152,3646,936542,1191,999203,,1068234,369xe" fillcolor="#daf2f2" strokeweight=".23036mm">
                  <v:stroke endcap="round"/>
                  <v:path arrowok="t" textboxrect="0,0,2194903,1931333"/>
                </v:shape>
                <v:shape id="Shape 1210" o:spid="_x0000_s1268" style="position:absolute;left:5158;top:15180;width:5545;height:3294;visibility:visible;mso-wrap-style:square;v-text-anchor:top" coordsize="554436,32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" path="m554436,284587c449787,151181,304656,51055,99898,l12474,233117c,266397,38007,304428,51260,329452e" filled="f" strokeweight=".23036mm">
                  <v:stroke endcap="round"/>
                  <v:path arrowok="t" textboxrect="0,0,554436,329452"/>
                </v:shape>
                <v:shape id="Shape 1211" o:spid="_x0000_s1269" style="position:absolute;left:4675;top:14340;width:5382;height:3697;visibility:visible;mso-wrap-style:square;v-text-anchor:top" coordsize="538212,369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" path="m538212,239980c406959,137519,266350,44794,79695,,79695,,,175503,5874,267977v2329,36679,42507,101752,42507,101752e" filled="f" strokeweight=".23036mm">
                  <v:stroke endcap="round"/>
                  <v:path arrowok="t" textboxrect="0,0,538212,369729"/>
                </v:shape>
                <v:shape id="Shape 1212" o:spid="_x0000_s1270" style="position:absolute;left:5472;top:14340;width:685;height:840;visibility:visible;mso-wrap-style:square;v-text-anchor:top" coordsize="68567,83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" path="m68567,83995l,,68567,83995xe" fillcolor="black" stroked="f" strokeweight="0">
                  <v:fill opacity="30326f"/>
                  <v:stroke endcap="round"/>
                  <v:path arrowok="t" textboxrect="0,0,68567,83995"/>
                </v:shape>
                <v:shape id="Shape 1213" o:spid="_x0000_s1271" style="position:absolute;left:5472;top:14340;width:685;height:840;visibility:visible;mso-wrap-style:square;v-text-anchor:top" coordsize="68567,83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" path="m,l68567,83995e" filled="f" strokeweight=".23036mm">
                  <v:stroke endcap="round"/>
                  <v:path arrowok="t" textboxrect="0,0,68567,83995"/>
                </v:shape>
                <v:shape id="Shape 1214" o:spid="_x0000_s1272" style="position:absolute;left:5472;top:3682;width:17104;height:10658;visibility:visible;mso-wrap-style:square;v-text-anchor:top" coordsize="1710449,1065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" path="m1710449,432989v-3358,-15382,-34034,-56361,-58830,-69526c1364492,210884,1063698,63927,649654,20203,458130,,376581,154955,327398,273898l,1065822e" filled="f" strokeweight=".23036mm">
                  <v:stroke endcap="round"/>
                  <v:path arrowok="t" textboxrect="0,0,1710449,1065822"/>
                </v:shape>
                <v:shape id="Shape 1215" o:spid="_x0000_s1273" style="position:absolute;left:7092;top:1584;width:17111;height:4904;visibility:visible;mso-wrap-style:square;v-text-anchor:top" coordsize="1711134,490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" path="m,475432c95124,290947,234334,96130,315813,59334,447184,,1250172,186819,1408947,279953v158752,93135,149315,74552,302187,210451e" filled="f" strokeweight=".23036mm">
                  <v:stroke endcap="round"/>
                  <v:path arrowok="t" textboxrect="0,0,1711134,490404"/>
                </v:shape>
                <v:shape id="Shape 1216" o:spid="_x0000_s1274" style="position:absolute;left:15627;top:5325;width:5574;height:3412;visibility:visible;mso-wrap-style:square;v-text-anchor:top" coordsize="557365,341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" path="m25126,9364c159206,,557365,188333,528891,251818v-32320,31379,-70620,61253,-115853,89385l7612,172006c,118365,47,66006,2036,13968,8423,11491,16188,9988,25126,9364xe" fillcolor="#abd4db" strokeweight=".23036mm">
                  <v:stroke endcap="round"/>
                  <v:path arrowok="t" textboxrect="0,0,557365,341203"/>
                </v:shape>
                <v:shape id="Shape 1217" o:spid="_x0000_s1275" style="position:absolute;left:15574;top:6926;width:4387;height:2208;visibility:visible;mso-wrap-style:square;v-text-anchor:top" coordsize="438716,220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" path="m19833,8280c75904,,438716,135393,418339,181117,400652,220839,,42299,12913,11921v807,-1898,3182,-3089,6920,-3641xe" fillcolor="#6dc1af" strokeweight=".23036mm">
                  <v:stroke endcap="round"/>
                  <v:path arrowok="t" textboxrect="0,0,438716,220839"/>
                </v:shape>
                <v:shape id="Picture 30959" o:spid="_x0000_s1276" type="#_x0000_t75" style="position:absolute;left:12440;top:16570;width:20726;height:10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">
                  <v:imagedata r:id="rId25" o:title=""/>
                </v:shape>
                <v:shape id="Shape 1221" o:spid="_x0000_s1277" style="position:absolute;left:29681;top:20665;width:0;height:6094;visibility:visible;mso-wrap-style:square;v-text-anchor:top" coordsize="0,609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" path="m,609359l,e" filled="f" strokeweight=".23036mm">
                  <v:stroke endcap="round"/>
                  <v:path arrowok="t" textboxrect="0,0,0,609359"/>
                </v:shape>
                <v:shape id="Shape 1222" o:spid="_x0000_s1278" style="position:absolute;left:12473;top:16625;width:20670;height:10134;visibility:visible;mso-wrap-style:square;v-text-anchor:top" coordsize="2067032,101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" path="m,532180l,,2067032,347303r,484939l1720759,1013345,,532180xe" filled="f" strokeweight=".23036mm">
                  <v:stroke endcap="round"/>
                  <v:path arrowok="t" textboxrect="0,0,2067032,1013345"/>
                </v:shape>
                <v:shape id="Picture 30960" o:spid="_x0000_s1279" type="#_x0000_t75" style="position:absolute;left:11322;top:14833;width:22739;height:7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">
                  <v:imagedata r:id="rId26" o:title=""/>
                </v:shape>
                <v:shape id="Shape 1225" o:spid="_x0000_s1280" style="position:absolute;left:7287;top:10756;width:3474;height:4219;visibility:visible;mso-wrap-style:square;v-text-anchor:top" coordsize="347373,421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" path="m208259,5210v9863,744,19642,2815,29202,6306c313914,39443,347373,147713,312150,253299,276930,358914,186380,421881,109907,393953,33456,366019,,257778,35218,152169,66036,59774,139215,,208259,5210xe" fillcolor="#b7e9f2" strokeweight=".21956mm">
                  <v:stroke endcap="round"/>
                  <v:path arrowok="t" textboxrect="0,0,347373,421881"/>
                </v:shape>
                <v:shape id="Shape 1226" o:spid="_x0000_s1281" style="position:absolute;left:13769;top:8058;width:4028;height:8967;visibility:visible;mso-wrap-style:square;v-text-anchor:top" coordsize="402822,896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" path="m381888,369v-5875,772,-10901,4616,-13165,10075l63769,742970,30858,729284c16072,723135,,734679,1100,750628l9736,875369v1006,14335,17921,21374,28774,11977l133108,805597v12117,-10467,8987,-30009,-5804,-36158l94392,755724,399323,23175v3499,-8454,-503,-18143,-8934,-21665c387692,392,384766,,381888,369xe" filled="f" strokecolor="white" strokeweight=".92139mm">
                  <v:stroke miterlimit="1" joinstyle="miter"/>
                  <v:path arrowok="t" textboxrect="0,0,402822,896743"/>
                </v:shape>
                <v:shape id="Shape 1228" o:spid="_x0000_s1282" style="position:absolute;left:13769;top:8058;width:4028;height:8967;visibility:visible;mso-wrap-style:square;v-text-anchor:top" coordsize="402822,896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" path="m381888,369v2878,-369,5804,23,8501,1141c398820,5032,402822,14721,399323,23175l94392,755724r32912,13715c142095,775588,145225,795130,133108,805597l38510,887346c27657,896743,10742,889704,9736,875369l1100,750628c,734679,16072,723135,30858,729284r32911,13686l368723,10444c370987,4985,376013,1141,381888,369xe" fillcolor="#feeb00" stroked="f" strokeweight="0">
                  <v:stroke miterlimit="1" joinstyle="miter"/>
                  <v:path arrowok="t" textboxrect="0,0,402822,896743"/>
                </v:shape>
                <v:shape id="Shape 1229" o:spid="_x0000_s1283" style="position:absolute;left:18180;top:14561;width:187;height:922;visibility:visible;mso-wrap-style:square;v-text-anchor:top" coordsize="18653,92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" path="m,l18653,r,92152l,92152,,xe" filled="f" strokecolor="white" strokeweight=".92139mm">
                  <v:stroke endcap="round"/>
                  <v:path arrowok="t" textboxrect="0,0,18653,92152"/>
                </v:shape>
                <v:shape id="Shape 1230" o:spid="_x0000_s1284" style="position:absolute;left:18481;top:14800;width:623;height:698;visibility:visible;mso-wrap-style:square;v-text-anchor:top" coordsize="62347,69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" path="m,49276l17734,46538v731,3423,2241,6032,4570,7858c24615,56180,27838,57046,31998,57046v4570,,7999,-842,10327,-2557c43835,53348,44613,51792,44613,49826v,-1328,-433,-2469,-1281,-3382c42466,45666,40523,44888,37481,44157,23222,41003,14171,38124,10327,35568,5073,31975,2469,26949,2469,20478,2469,14768,4751,9923,9326,5945,13896,1989,20958,,30536,v9139,,15926,1510,20384,4482c55355,7477,58415,11889,60060,17740l43425,20753v-731,-2557,-2106,-4523,-4113,-5938c37346,13416,34555,12708,30899,12708v-4710,,-8045,685,-10058,2013c19495,15634,18834,16821,18834,18284v,1235,591,2288,1826,3201c22239,22655,27722,24299,37118,26423v9367,2147,15949,4756,19747,7863c60522,37463,62347,41852,62347,47451v,6102,-2557,11380,-7676,15815c49551,67654,41986,69848,31998,69848v-9098,,-16277,-1849,-21578,-5576c5119,60568,1644,55560,,49276xe" filled="f" strokecolor="white" strokeweight=".92139mm">
                  <v:stroke endcap="round"/>
                  <v:path arrowok="t" textboxrect="0,0,62347,69848"/>
                </v:shape>
                <v:shape id="Shape 1232" o:spid="_x0000_s1285" style="position:absolute;left:19217;top:14800;width:690;height:698;visibility:visible;mso-wrap-style:square;v-text-anchor:top" coordsize="68929,69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" path="m,34011c,28114,1416,22403,4295,16915,7220,11433,11333,7273,16634,4388,21941,1463,27833,,34374,,44473,,52769,3294,59240,9876v6442,6583,9689,14879,9689,24867c68929,44865,65659,53255,59147,59884v-6536,6652,-14721,9964,-24592,9964c28383,69848,22532,68479,17003,65735,11450,62944,7220,58854,4295,53483,1416,48135,,41647,,34011xe" filled="f" strokecolor="white" strokeweight=".92139mm">
                  <v:stroke endcap="round"/>
                  <v:path arrowok="t" textboxrect="0,0,68929,69848"/>
                </v:shape>
                <v:shape id="Shape 1233" o:spid="_x0000_s1286" style="position:absolute;left:19398;top:14944;width:327;height:410;visibility:visible;mso-wrap-style:square;v-text-anchor:top" coordsize="32636,40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" path="m,20478v,6653,1580,11749,4757,15271c7910,39218,11795,40956,16365,40956v4616,,8501,-1738,11614,-5207c31086,32227,32636,27107,32636,20390v,-6582,-1550,-11614,-4657,-15089c24866,1784,20981,,16365,,11795,,7910,1784,4757,5301,1580,8776,,13849,,20478xe" filled="f" strokecolor="white" strokeweight=".92139mm">
                  <v:stroke endcap="round"/>
                  <v:path arrowok="t" textboxrect="0,0,32636,40956"/>
                </v:shape>
                <v:shape id="Shape 1235" o:spid="_x0000_s1287" style="position:absolute;left:20005;top:14800;width:630;height:698;visibility:visible;mso-wrap-style:square;v-text-anchor:top" coordsize="62991,69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" path="m62166,21303l44707,24410v-550,-3470,-1873,-6079,-3932,-7858c38698,14791,35977,13896,32636,13896v-4388,,-7904,1533,-10508,4575c19495,21531,18196,26604,18196,33736v,7934,1299,13533,3932,16822c24802,53805,28389,55402,32911,55402v3341,,6079,-936,8232,-2832c43267,50628,44800,47334,45713,42694r17278,2926c61206,53618,57778,59656,52658,63722v-5119,4090,-11977,6126,-20566,6126c22333,69848,14539,66782,8689,60615,2885,54396,,45871,,35018,,24000,2926,15405,8776,9239,14627,3089,22514,,32455,v8092,,14539,1785,19290,5307c56543,8776,60018,14124,62166,21303xe" filled="f" strokecolor="white" strokeweight=".92139mm">
                  <v:stroke endcap="round"/>
                  <v:path arrowok="t" textboxrect="0,0,62991,69848"/>
                </v:shape>
                <v:shape id="Shape 1237" o:spid="_x0000_s1288" style="position:absolute;left:20710;top:14800;width:625;height:698;visibility:visible;mso-wrap-style:square;v-text-anchor:top" coordsize="62581,69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" path="m43794,47082r17552,2926c59082,56479,55519,61411,50651,64822v-4891,3359,-10970,5026,-18284,5026c20712,69848,12117,66051,6588,58421,2200,52342,,44660,,35380,,24363,2861,15704,8595,9420,14381,3154,21713,,30629,v9871,,17664,3294,23404,9876c59814,16459,62581,26516,62353,40043r-44250,c18219,45303,19612,49370,22309,52295v2744,2879,6150,4295,10239,4295c35292,56590,37598,55859,39493,54396v1879,-1510,3318,-3950,4301,-7314xe" filled="f" strokecolor="white" strokeweight=".92139mm">
                  <v:stroke endcap="round"/>
                  <v:path arrowok="t" textboxrect="0,0,62581,69848"/>
                </v:shape>
                <v:shape id="Shape 1238" o:spid="_x0000_s1289" style="position:absolute;left:20893;top:14935;width:265;height:157;visibility:visible;mso-wrap-style:square;v-text-anchor:top" coordsize="26493,15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" path="m26493,15633c26352,10514,25030,6652,22467,4020,19957,1346,16915,,13328,,9484,,6313,1416,3821,4207,1258,7015,,10830,70,15633r26423,xe" filled="f" strokecolor="white" strokeweight=".92139mm">
                  <v:stroke endcap="round"/>
                  <v:path arrowok="t" textboxrect="0,0,26493,15633"/>
                </v:shape>
                <v:shape id="Shape 1240" o:spid="_x0000_s1290" style="position:absolute;left:21476;top:14800;width:608;height:683;visibility:visible;mso-wrap-style:square;v-text-anchor:top" coordsize="60796,68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" path="m60796,68292r-17646,l43150,34193v,-7174,-409,-11813,-1187,-13896c41231,18173,39997,16529,38306,15359,36662,14148,34602,13533,32180,13533v-3060,,-5804,866,-8226,2557c21508,17740,19840,19975,18928,22766v-872,2744,-1282,7840,-1282,15265l17646,68292,,68292,,1556r16365,l16365,11339c22216,3797,29553,,38399,v3885,,7449,714,10696,2106c52319,3522,54764,5307,56408,7501v1644,2194,2768,4704,3382,7495c60451,17740,60796,21672,60796,26791r,41501xe" filled="f" strokecolor="white" strokeweight=".92139mm">
                  <v:stroke endcap="round"/>
                  <v:path arrowok="t" textboxrect="0,0,60796,68292"/>
                </v:shape>
                <v:shape id="Shape 1242" o:spid="_x0000_s1291" style="position:absolute;left:22190;top:14580;width:394;height:918;visibility:visible;mso-wrap-style:square;v-text-anchor:top" coordsize="39406,91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" path="m37943,23585r,14077l25873,37662r,26879c25873,69982,25966,73136,26148,74049v228,913,754,1691,1556,2287c28547,76881,29576,77156,30811,77156v1579,,3932,-545,7038,-1645l39406,89226v-4160,1761,-8823,2650,-13990,2650c22239,91876,19384,91327,16821,90232,14264,89132,12369,87763,11158,86119,9988,84423,9168,82094,8689,79168,8320,77156,8139,73019,8139,66735r,-29073l,37662,,23585r8139,l8139,10327,25873,r,23585l37943,23585xe" filled="f" strokecolor="white" strokeweight=".92139mm">
                  <v:stroke endcap="round"/>
                  <v:path arrowok="t" textboxrect="0,0,39406,91876"/>
                </v:shape>
                <v:shape id="Shape 1244" o:spid="_x0000_s1292" style="position:absolute;left:22640;top:14800;width:626;height:698;visibility:visible;mso-wrap-style:square;v-text-anchor:top" coordsize="62581,69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" path="m43794,47082r17552,2926c59082,56479,55519,61411,50651,64822v-4891,3359,-10970,5026,-18284,5026c20712,69848,12117,66051,6588,58421,2200,52342,,44660,,35380,,24363,2861,15704,8595,9420,14381,3154,21713,,30629,v9871,,17664,3294,23404,9876c59814,16459,62581,26516,62353,40043r-44250,c18220,45303,19612,49370,22309,52295v2744,2879,6150,4295,10239,4295c35292,56590,37598,55859,39494,54396v1878,-1510,3317,-3950,4300,-7314xe" filled="f" strokecolor="white" strokeweight=".92139mm">
                  <v:stroke endcap="round"/>
                  <v:path arrowok="t" textboxrect="0,0,62581,69848"/>
                </v:shape>
                <v:shape id="Shape 1245" o:spid="_x0000_s1293" style="position:absolute;left:22823;top:14935;width:265;height:157;visibility:visible;mso-wrap-style:square;v-text-anchor:top" coordsize="26493,15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" path="m26493,15633c26352,10514,25030,6652,22467,4020,19957,1346,16915,,13328,,9484,,6313,1416,3821,4207,1258,7015,,10830,70,15633r26423,xe" filled="f" strokecolor="white" strokeweight=".92139mm">
                  <v:stroke endcap="round"/>
                  <v:path arrowok="t" textboxrect="0,0,26493,15633"/>
                </v:shape>
                <v:shape id="Shape 1247" o:spid="_x0000_s1294" style="position:absolute;left:23400;top:14800;width:433;height:683;visibility:visible;mso-wrap-style:square;v-text-anchor:top" coordsize="43244,68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" path="m17641,68292l,68292,,1556r16365,l16365,11064c19150,6565,21689,3616,23954,2194,26189,731,28751,,31630,v4025,,7887,1147,11614,3388l37756,18746c34760,16868,31998,15909,29436,15909v-2446,,-4546,684,-6307,2012c21414,19267,20069,21736,19103,25328v-977,3540,-1462,10971,-1462,22304l17641,68292xe" filled="f" strokecolor="white" strokeweight=".92139mm">
                  <v:stroke endcap="round"/>
                  <v:path arrowok="t" textboxrect="0,0,43244,68292"/>
                </v:shape>
                <v:rect id="Rectangle 1249" o:spid="_x0000_s1295" style="position:absolute;left:18093;top:14318;width:7612;height:1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" filled="f" stroked="f">
                  <v:textbox inset="0,0,0,0">
                    <w:txbxContent>
                      <w:p w14:paraId="6C1C77ED" w14:textId="77777777" w:rsidR="000B4D66" w:rsidRDefault="00000000">
                        <w:pPr>
                          <w:spacing w:after="160" w:line="259" w:lineRule="auto"/>
                          <w:ind w:left="0" w:firstLine="0"/>
                          <w:jc w:val="left"/>
                        </w:pPr>
                        <w:r>
                          <w:rPr>
                            <w:rFonts w:ascii="Arial" w:eastAsia="Arial" w:hAnsi="Arial" w:cs="Arial"/>
                            <w:b/>
                            <w:color w:val="FF0000"/>
                          </w:rPr>
                          <w:t>Isocenter</w:t>
                        </w:r>
                      </w:p>
                    </w:txbxContent>
                  </v:textbox>
                </v:rect>
                <v:shape id="Shape 1250" o:spid="_x0000_s1296" style="position:absolute;left:21062;top:8701;width:890;height:922;visibility:visible;mso-wrap-style:square;v-text-anchor:top" coordsize="88951,92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" path="m,92151l,,27792,,44519,62897,61066,,88951,r,92151l71673,92151r,-72492l53389,92151r-17921,l17278,19659r,72492l,92151xe" filled="f" strokecolor="white" strokeweight=".92139mm">
                  <v:stroke endcap="round"/>
                  <v:path arrowok="t" textboxrect="0,0,88951,92151"/>
                </v:shape>
                <v:shape id="Shape 1252" o:spid="_x0000_s1297" style="position:absolute;left:22132;top:8955;width:607;height:683;visibility:visible;mso-wrap-style:square;v-text-anchor:top" coordsize="60703,68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" path="m44338,66735r,-9964c41892,60311,38692,63125,34737,65179v-3973,2059,-8133,3113,-12521,3113c17687,68292,13644,67308,10058,65366,6512,63353,3955,60586,2375,57046,778,53460,,48521,,42238l,,17646,r,30624c17646,40020,17939,45777,18559,47901v661,2154,1849,3821,3563,5032c23883,54167,26077,54758,28704,54758v3043,,5763,-818,8139,-2469c39219,50645,40822,48609,41688,46164v912,-2423,1369,-8432,1369,-18010l43057,,60703,r,66735l44338,66735xe" filled="f" strokecolor="white" strokeweight=".92139mm">
                  <v:stroke endcap="round"/>
                  <v:path arrowok="t" textboxrect="0,0,60703,68292"/>
                </v:shape>
                <v:shape id="Shape 1254" o:spid="_x0000_s1298" style="position:absolute;left:22922;top:8701;width:176;height:922;visibility:visible;mso-wrap-style:square;v-text-anchor:top" coordsize="17646,92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" path="m,l17646,r,92151l,92151,,xe" filled="f" strokecolor="white" strokeweight=".92139mm">
                  <v:stroke endcap="round"/>
                  <v:path arrowok="t" textboxrect="0,0,17646,92151"/>
                </v:shape>
                <v:shape id="Shape 1255" o:spid="_x0000_s1299" style="position:absolute;left:23206;top:8719;width:395;height:919;visibility:visible;mso-wrap-style:square;v-text-anchor:top" coordsize="39406,91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" path="m37943,23585r,14077l25873,37662r,26879c25873,69983,25966,73136,26148,74049v228,913,754,1691,1556,2287c28547,76881,29576,77156,30811,77156v1574,,3931,-550,7038,-1645l39406,89226v-4160,1755,-8824,2650,-13990,2650c22239,91876,19384,91326,16821,90226,14264,89132,12369,87763,11157,86113,9987,84422,9168,82094,8688,79168,8320,77156,8138,73019,8138,66735r,-29073l,37662,,23585r8138,l8138,10327,25873,r,23585l37943,23585xe" filled="f" strokecolor="white" strokeweight=".92139mm">
                  <v:stroke endcap="round"/>
                  <v:path arrowok="t" textboxrect="0,0,39406,91876"/>
                </v:shape>
                <v:shape id="Shape 1257" o:spid="_x0000_s1300" style="position:absolute;left:23708;top:8701;width:177;height:164;visibility:visible;mso-wrap-style:square;v-text-anchor:top" coordsize="17646,16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" path="m,16365l,,17646,r,16365l,16365xe" filled="f" strokecolor="white" strokeweight=".92139mm">
                  <v:stroke endcap="round"/>
                  <v:path arrowok="t" textboxrect="0,0,17646,16365"/>
                </v:shape>
                <v:shape id="Shape 1258" o:spid="_x0000_s1301" style="position:absolute;left:23708;top:8955;width:177;height:668;visibility:visible;mso-wrap-style:square;v-text-anchor:top" coordsize="17646,66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" path="m,66735l,,17646,r,66735l,66735xe" filled="f" strokecolor="white" strokeweight=".92139mm">
                  <v:stroke endcap="round"/>
                  <v:path arrowok="t" textboxrect="0,0,17646,66735"/>
                </v:shape>
                <v:shape id="Shape 1260" o:spid="_x0000_s1302" style="position:absolute;left:24046;top:9200;width:347;height:177;visibility:visible;mso-wrap-style:square;v-text-anchor:top" coordsize="34742,17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" path="m,l34742,r,17646l,17646,,xe" filled="f" strokecolor="white" strokeweight=".92139mm">
                  <v:stroke endcap="round"/>
                  <v:path arrowok="t" textboxrect="0,0,34742,17646"/>
                </v:shape>
                <v:shape id="Shape 1261" o:spid="_x0000_s1303" style="position:absolute;left:24501;top:8708;width:648;height:915;visibility:visible;mso-wrap-style:square;v-text-anchor:top" coordsize="64816,9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" path="m,91420l,,18559,r,75880l64816,75880r,15540l,91420xe" filled="f" strokecolor="white" strokeweight=".92139mm">
                  <v:stroke endcap="round"/>
                  <v:path arrowok="t" textboxrect="0,0,64816,91420"/>
                </v:shape>
                <v:shape id="Shape 1271" o:spid="_x0000_s1304" style="position:absolute;left:21032;top:10295;width:803;height:952;visibility:visible;mso-wrap-style:square;v-text-anchor:top" coordsize="80268,95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" path="m62166,59790r18102,5763c77454,75605,72814,83083,66373,87950v-6401,4892,-14534,7314,-24410,7314c29711,95264,19659,91104,11795,82738,3932,74394,,62967,,48457,,33098,3955,21192,11883,12708,19794,4254,30191,,43062,,54326,,63494,3341,70579,9970v4201,3973,7337,9642,9414,17003l61528,31361c60475,26604,58234,22859,54764,20115,51289,17325,47082,15909,42144,15909v-6834,,-12387,2469,-16634,7407c21233,28207,19109,36112,19109,47082v,11661,2100,19934,6307,24866c29623,76887,35059,79356,41781,79356v4932,,9163,-1557,12708,-4664c58076,71539,60633,66560,62166,59790xe" filled="f" strokecolor="white" strokeweight=".92139mm">
                  <v:stroke endcap="round"/>
                  <v:path arrowok="t" textboxrect="0,0,80268,95264"/>
                </v:shape>
                <v:shape id="Shape 1273" o:spid="_x0000_s1305" style="position:absolute;left:21952;top:10549;width:689;height:698;visibility:visible;mso-wrap-style:square;v-text-anchor:top" coordsize="68930,69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" path="m,34011c,28113,1416,22397,4295,16915,7220,11427,11333,7267,16640,4388,21941,1463,27839,,34374,,44473,,52769,3294,59240,9876v6442,6582,9690,14879,9690,24866c68930,44865,65665,53255,59147,59884v-6536,6646,-14715,9964,-24592,9964c28383,69848,22532,68473,17003,65735,11450,62944,7220,58854,4295,53483,1416,48135,,41641,,34011xe" filled="f" strokecolor="white" strokeweight=".92139mm">
                  <v:stroke endcap="round"/>
                  <v:path arrowok="t" textboxrect="0,0,68930,69848"/>
                </v:shape>
                <v:shape id="Shape 1274" o:spid="_x0000_s1306" style="position:absolute;left:22133;top:10693;width:326;height:410;visibility:visible;mso-wrap-style:square;v-text-anchor:top" coordsize="32636,40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" path="m,20478v,6653,1574,11749,4751,15265c7905,39219,11790,40956,16365,40956v4616,,8501,-1737,11608,-5213c31080,32227,32636,27107,32636,20385v,-6583,-1556,-11609,-4663,-15084c24866,1785,20981,,16365,,11790,,7905,1785,4751,5301,1574,8776,,13849,,20478xe" filled="f" strokecolor="white" strokeweight=".92139mm">
                  <v:stroke endcap="round"/>
                  <v:path arrowok="t" textboxrect="0,0,32636,40956"/>
                </v:shape>
                <v:shape id="Shape 1276" o:spid="_x0000_s1307" style="position:absolute;left:22779;top:10310;width:177;height:922;visibility:visible;mso-wrap-style:square;v-text-anchor:top" coordsize="17646,92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" path="m,l17646,r,92152l,92152,,xe" filled="f" strokecolor="white" strokeweight=".92139mm">
                  <v:stroke endcap="round"/>
                  <v:path arrowok="t" textboxrect="0,0,17646,92152"/>
                </v:shape>
                <v:shape id="Shape 1277" o:spid="_x0000_s1308" style="position:absolute;left:23137;top:10310;width:176;height:922;visibility:visible;mso-wrap-style:square;v-text-anchor:top" coordsize="17646,92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" path="m,l17646,r,92152l,92152,,xe" filled="f" strokecolor="white" strokeweight=".92139mm">
                  <v:stroke endcap="round"/>
                  <v:path arrowok="t" textboxrect="0,0,17646,92152"/>
                </v:shape>
                <v:shape id="Shape 1278" o:spid="_x0000_s1309" style="position:absolute;left:23494;top:10310;width:177;height:164;visibility:visible;mso-wrap-style:square;v-text-anchor:top" coordsize="17646,16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" path="m,16365l,,17646,r,16365l,16365xe" filled="f" strokecolor="white" strokeweight=".92139mm">
                  <v:stroke endcap="round"/>
                  <v:path arrowok="t" textboxrect="0,0,17646,16365"/>
                </v:shape>
                <v:shape id="Shape 1279" o:spid="_x0000_s1310" style="position:absolute;left:23494;top:10564;width:177;height:668;visibility:visible;mso-wrap-style:square;v-text-anchor:top" coordsize="17646,66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" path="m,66735l,,17646,r,66735l,66735xe" filled="f" strokecolor="white" strokeweight=".92139mm">
                  <v:stroke endcap="round"/>
                  <v:path arrowok="t" textboxrect="0,0,17646,66735"/>
                </v:shape>
                <v:shape id="Shape 1281" o:spid="_x0000_s1311" style="position:absolute;left:23839;top:10549;width:982;height:683;visibility:visible;mso-wrap-style:square;v-text-anchor:top" coordsize="98184,68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" path="m,1556r16271,l16271,10695c22052,3569,28979,,37024,v4248,,7975,895,11152,2650c51330,4435,53934,7109,55946,10695,58872,7109,62002,4435,65366,2650,68771,895,72405,,76243,v4938,,9075,1006,12433,3019c92081,5032,94638,7957,96352,11795v1212,2879,1832,7472,1832,13803l98184,68292r-17734,l80450,30167v,-6623,-620,-10923,-1832,-12889c77021,14791,74529,13533,71123,13533v-2515,,-4844,778,-7038,2282c61938,17348,60381,19565,59422,22491v-983,2878,-1463,7448,-1463,13714l57959,68292r-17646,l40313,31724v,-6513,-340,-10719,-1007,-12615c38692,17237,37709,15815,36381,14902v-1276,-913,-3060,-1369,-5301,-1369c28336,13533,25873,14264,23679,15727v-2154,1463,-3704,3610,-4664,6401c18097,24866,17641,29442,17641,35837r,32455l,68292,,1556xe" filled="f" strokecolor="white" strokeweight=".92139mm">
                  <v:stroke endcap="round"/>
                  <v:path arrowok="t" textboxrect="0,0,98184,68292"/>
                </v:shape>
                <v:rect id="Rectangle 1293" o:spid="_x0000_s1312" style="position:absolute;left:20971;top:8457;width:8083;height:19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" filled="f" stroked="f">
                  <v:textbox inset="0,0,0,0">
                    <w:txbxContent>
                      <w:p w14:paraId="5B3D647B" w14:textId="77777777" w:rsidR="000B4D66" w:rsidRDefault="00000000">
                        <w:pPr>
                          <w:spacing w:after="160" w:line="259" w:lineRule="auto"/>
                          <w:ind w:left="0" w:firstLine="0"/>
                          <w:jc w:val="left"/>
                        </w:pPr>
                        <w:r>
                          <w:rPr>
                            <w:rFonts w:ascii="Arial" w:eastAsia="Arial" w:hAnsi="Arial" w:cs="Arial"/>
                            <w:b/>
                            <w:color w:val="8800AA"/>
                          </w:rPr>
                          <w:t>Multi-Leaf</w:t>
                        </w:r>
                      </w:p>
                    </w:txbxContent>
                  </v:textbox>
                </v:rect>
                <v:rect id="Rectangle 1294" o:spid="_x0000_s1313" style="position:absolute;left:20971;top:10066;width:8465;height:19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" filled="f" stroked="f">
                  <v:textbox inset="0,0,0,0">
                    <w:txbxContent>
                      <w:p w14:paraId="2F4C0ECA" w14:textId="77777777" w:rsidR="000B4D66" w:rsidRDefault="00000000">
                        <w:pPr>
                          <w:spacing w:after="160" w:line="259" w:lineRule="auto"/>
                          <w:ind w:left="0" w:firstLine="0"/>
                          <w:jc w:val="left"/>
                        </w:pPr>
                        <w:r>
                          <w:rPr>
                            <w:rFonts w:ascii="Arial" w:eastAsia="Arial" w:hAnsi="Arial" w:cs="Arial"/>
                            <w:b/>
                            <w:color w:val="8800AA"/>
                          </w:rPr>
                          <w:t>Collimator</w:t>
                        </w:r>
                      </w:p>
                    </w:txbxContent>
                  </v:textbox>
                </v:rect>
                <v:shape id="Shape 1295" o:spid="_x0000_s1314" style="position:absolute;left:16221;top:7105;width:3163;height:1650;visibility:visible;mso-wrap-style:square;v-text-anchor:top" coordsize="316264,164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" path="m20063,l316264,120879r-20063,44087l,44086,20063,xe" fillcolor="#80a" stroked="f" strokeweight="0">
                  <v:stroke endcap="round"/>
                  <v:path arrowok="t" textboxrect="0,0,316264,164966"/>
                </v:shape>
                <v:shape id="Shape 1296" o:spid="_x0000_s1315" style="position:absolute;left:15574;top:6742;width:4401;height:2392;visibility:visible;mso-wrap-style:square;v-text-anchor:top" coordsize="440075,239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" path="m12913,30372c,60750,400652,239290,418339,199568,440075,150795,25826,,12913,30372xe" filled="f" strokeweight=".23036mm">
                  <v:stroke endcap="round"/>
                  <v:path arrowok="t" textboxrect="0,0,440075,239290"/>
                </v:shape>
                <v:shape id="Shape 1298" o:spid="_x0000_s1316" style="position:absolute;left:18098;top:7339;width:1218;height:970;visibility:visible;mso-wrap-style:square;v-text-anchor:top" coordsize="121769,9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" path="m47874,557c52777,,57947,1812,61411,6212r54144,68766c121769,82865,116310,94479,106276,94707l18764,96760c7565,97012,,85404,4775,75276l35948,9114c38338,4039,42972,1113,47874,557xe" fillcolor="#ffa500" stroked="f" strokeweight="0">
                  <v:stroke endcap="round"/>
                  <v:path arrowok="t" textboxrect="0,0,121769,97012"/>
                </v:shape>
                <v:shape id="Shape 1299" o:spid="_x0000_s1317" style="position:absolute;left:15462;top:6913;width:3060;height:951;visibility:visible;mso-wrap-style:square;v-text-anchor:top" coordsize="305982,95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" path="m116631,73954c29233,29712,,,49276,5506v49296,5508,160741,44432,256706,89635e" filled="f" strokecolor="#ffa500" strokeweight=".63878mm">
                  <v:stroke endcap="round"/>
                  <v:path arrowok="t" textboxrect="0,0,305982,95141"/>
                </v:shape>
                <v:shape id="Shape 1300" o:spid="_x0000_s1318" style="position:absolute;left:12610;top:5143;width:803;height:953;visibility:visible;mso-wrap-style:square;v-text-anchor:top" coordsize="80263,95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" path="m62166,59784r18097,5764c77454,75599,72814,83077,66367,87945v-6395,4891,-14534,7313,-24404,7313c29711,95258,19653,91098,11790,82732,3932,74388,,62961,,48451,,33093,3949,21186,11883,12702,19794,4248,30191,,43057,,54326,,63488,3335,70573,9964v4207,3973,7338,9642,9420,17003l61522,31355c60475,26598,58234,22854,54758,20110,51283,17319,47082,15903,42144,15903v-6834,,-12386,2469,-16640,7407c21233,28201,19103,36106,19103,47076v,11661,2106,19934,6307,24867c29617,76881,35059,79350,41775,79350v4938,,9169,-1557,12708,-4663c58070,71533,60633,66554,62166,59784xe" filled="f" strokecolor="white" strokeweight=".92139mm">
                  <v:stroke endcap="round"/>
                  <v:path arrowok="t" textboxrect="0,0,80263,95258"/>
                </v:shape>
                <v:shape id="Shape 1302" o:spid="_x0000_s1319" style="position:absolute;left:13530;top:5397;width:689;height:699;visibility:visible;mso-wrap-style:square;v-text-anchor:top" coordsize="68929,69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" path="m,34011c,28114,1416,22397,4295,16915,7220,11427,11333,7267,16634,4388,21941,1463,27833,,34374,,44473,,52769,3294,59240,9876v6442,6583,9689,14879,9689,24867c68929,44865,65659,53255,59147,59884v-6536,6647,-14721,9964,-24592,9964c28383,69848,22532,68473,17003,65735,11450,62944,7220,58854,4295,53483,1416,48135,,41641,,34011xe" filled="f" strokecolor="white" strokeweight=".92139mm">
                  <v:stroke endcap="round"/>
                  <v:path arrowok="t" textboxrect="0,0,68929,69848"/>
                </v:shape>
                <v:shape id="Shape 1303" o:spid="_x0000_s1320" style="position:absolute;left:13711;top:5542;width:326;height:409;visibility:visible;mso-wrap-style:square;v-text-anchor:top" coordsize="32636,40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" path="m,20478v,6653,1580,11749,4757,15265c7910,39219,11795,40956,16365,40956v4616,,8501,-1737,11614,-5213c31086,32227,32636,27107,32636,20385v,-6583,-1550,-11609,-4657,-15084c24866,1784,20981,,16365,,11795,,7910,1784,4757,5301,1580,8776,,13849,,20478xe" filled="f" strokecolor="white" strokeweight=".92139mm">
                  <v:stroke endcap="round"/>
                  <v:path arrowok="t" textboxrect="0,0,32636,40956"/>
                </v:shape>
                <v:shape id="Shape 1305" o:spid="_x0000_s1321" style="position:absolute;left:14357;top:5159;width:177;height:921;visibility:visible;mso-wrap-style:square;v-text-anchor:top" coordsize="17646,92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" path="m,l17646,r,92151l,92151,,xe" filled="f" strokecolor="white" strokeweight=".92139mm">
                  <v:stroke endcap="round"/>
                  <v:path arrowok="t" textboxrect="0,0,17646,92151"/>
                </v:shape>
                <v:shape id="Shape 1306" o:spid="_x0000_s1322" style="position:absolute;left:14715;top:5159;width:176;height:921;visibility:visible;mso-wrap-style:square;v-text-anchor:top" coordsize="17646,92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" path="m,l17646,r,92151l,92151,,xe" filled="f" strokecolor="white" strokeweight=".92139mm">
                  <v:stroke endcap="round"/>
                  <v:path arrowok="t" textboxrect="0,0,17646,92151"/>
                </v:shape>
                <v:shape id="Shape 1307" o:spid="_x0000_s1323" style="position:absolute;left:15073;top:5159;width:176;height:163;visibility:visible;mso-wrap-style:square;v-text-anchor:top" coordsize="17641,16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" path="m,16365l,,17641,r,16365l,16365xe" filled="f" strokecolor="white" strokeweight=".92139mm">
                  <v:stroke endcap="round"/>
                  <v:path arrowok="t" textboxrect="0,0,17641,16365"/>
                </v:shape>
                <v:shape id="Shape 1308" o:spid="_x0000_s1324" style="position:absolute;left:15073;top:5413;width:176;height:667;visibility:visible;mso-wrap-style:square;v-text-anchor:top" coordsize="17641,66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" path="m,66735l,,17641,r,66735l,66735xe" filled="f" strokecolor="white" strokeweight=".92139mm">
                  <v:stroke endcap="round"/>
                  <v:path arrowok="t" textboxrect="0,0,17641,66735"/>
                </v:shape>
                <v:shape id="Shape 1310" o:spid="_x0000_s1325" style="position:absolute;left:15417;top:5397;width:982;height:683;visibility:visible;mso-wrap-style:square;v-text-anchor:top" coordsize="98190,68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" path="m,1556r16277,l16277,10695c22058,3569,28979,,37030,v4248,,7975,895,11152,2651c51336,4435,53939,7109,55952,10695,58877,7109,62008,4435,65366,2651,68771,895,72405,,76249,v4932,,9069,1006,12433,3019c92087,5032,94644,7957,96358,11795v1211,2879,1832,7472,1832,13803l98190,68292r-17740,l80450,30173v,-6629,-615,-10929,-1826,-12895c77021,14791,74534,13533,71129,13533v-2516,,-4844,778,-7044,2282c61938,17348,60387,19565,59427,22491v-983,2878,-1462,7448,-1462,13714l57965,68292r-17647,l40318,31724v,-6512,-345,-10719,-1006,-12615c38698,17237,37715,15815,36387,14902v-1282,-913,-3061,-1369,-5301,-1369c28342,13533,25873,14265,23679,15727v-2148,1463,-3704,3610,-4664,6401c18103,24866,17646,29442,17646,35837r,32455l,68292,,1556xe" filled="f" strokecolor="white" strokeweight=".92139mm">
                  <v:stroke endcap="round"/>
                  <v:path arrowok="t" textboxrect="0,0,98190,68292"/>
                </v:shape>
                <v:shape id="Shape 1312" o:spid="_x0000_s1326" style="position:absolute;left:16528;top:5397;width:627;height:699;visibility:visible;mso-wrap-style:square;v-text-anchor:top" coordsize="62710,69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" path="m17828,21941l1825,19016c3657,12574,6764,7770,11152,4663,15540,1556,22052,,30717,v7905,,13803,960,17641,2838c52202,4733,54899,7109,56496,9964v1580,2885,2376,8139,2376,15821l58690,46351v,5851,275,10192,825,12983c60060,62142,61113,65138,62710,68292r-17459,c44748,67151,44180,65413,43513,63084v-316,-1029,-526,-1737,-638,-2106c39880,63903,36656,66144,33186,67654v-3428,1463,-7085,2194,-10970,2194c15312,69848,9894,67993,5939,64272,1966,60498,,55771,,50101,,46327,866,42969,2650,40043v1826,-2972,4342,-5254,7589,-6857c13527,31612,18214,30237,24316,29073v8273,-1509,14013,-2949,17190,-4294l41506,22947v,-3335,-871,-5757,-2562,-7220c37299,14265,34146,13533,29529,13533v-3177,,-5646,638,-7407,1919c20338,16687,18922,18834,17828,21941xe" filled="f" strokecolor="white" strokeweight=".92139mm">
                  <v:stroke endcap="round"/>
                  <v:path arrowok="t" textboxrect="0,0,62710,69848"/>
                </v:shape>
                <v:shape id="Shape 1313" o:spid="_x0000_s1327" style="position:absolute;left:16704;top:5759;width:239;height:212;visibility:visible;mso-wrap-style:square;v-text-anchor:top" coordsize="23866,21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" path="m23866,c21601,802,18015,1714,13077,2744,8185,3791,4985,4821,3475,5851,1147,7448,,9508,,12065v,2445,918,4575,2744,6400c4616,20250,6997,21116,9876,21116v3154,,6173,-1030,9052,-3107c21051,16429,22444,14487,23128,12158v486,-1509,738,-4388,738,-8595l23866,xe" filled="f" strokecolor="white" strokeweight=".92139mm">
                  <v:stroke endcap="round"/>
                  <v:path arrowok="t" textboxrect="0,0,23866,21116"/>
                </v:shape>
                <v:shape id="Shape 1315" o:spid="_x0000_s1328" style="position:absolute;left:17217;top:5177;width:394;height:919;visibility:visible;mso-wrap-style:square;v-text-anchor:top" coordsize="39400,91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" path="m37937,23585r,14077l25873,37662r,26879c25873,69982,25960,73136,26148,74049v228,913,754,1691,1550,2287c28547,76881,29576,77156,30811,77156v1574,,3926,-550,7038,-1645l39400,89226v-4160,1755,-8817,2651,-13984,2651c22239,91877,19384,91327,16821,90232,14259,89132,12363,87763,11152,86113,9988,84422,9163,82094,8683,79168,8320,77156,8139,73019,8139,66735r,-29073l,37662,,23585r8139,l8139,10327,25873,r,23585l37937,23585xe" filled="f" strokecolor="white" strokeweight=".92139mm">
                  <v:stroke endcap="round"/>
                  <v:path arrowok="t" textboxrect="0,0,39400,91877"/>
                </v:shape>
                <v:shape id="Shape 1317" o:spid="_x0000_s1329" style="position:absolute;left:17678;top:5397;width:689;height:699;visibility:visible;mso-wrap-style:square;v-text-anchor:top" coordsize="68929,69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" path="m,34011c,28114,1416,22397,4295,16915,7220,11427,11339,7267,16640,4388,21941,1463,27838,,34374,,44478,,52775,3294,59240,9876v6448,6583,9689,14879,9689,24867c68929,44865,65664,53255,59147,59884v-6536,6647,-14715,9964,-24592,9964c28388,69848,22538,68473,17003,65735,11450,62944,7220,58854,4295,53483,1416,48135,,41641,,34011xe" filled="f" strokecolor="white" strokeweight=".92139mm">
                  <v:stroke endcap="round"/>
                  <v:path arrowok="t" textboxrect="0,0,68929,69848"/>
                </v:shape>
                <v:shape id="Shape 1318" o:spid="_x0000_s1330" style="position:absolute;left:17859;top:5542;width:326;height:409;visibility:visible;mso-wrap-style:square;v-text-anchor:top" coordsize="32636,40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" path="m,20478v,6653,1574,11749,4751,15265c7905,39219,11790,40956,16365,40956v4616,,8501,-1737,11608,-5213c31080,32227,32636,27107,32636,20385v,-6583,-1556,-11609,-4663,-15084c24866,1784,20981,,16365,,11790,,7905,1784,4751,5301,1574,8776,,13849,,20478xe" filled="f" strokecolor="white" strokeweight=".92139mm">
                  <v:stroke endcap="round"/>
                  <v:path arrowok="t" textboxrect="0,0,32636,40956"/>
                </v:shape>
                <v:shape id="Shape 1320" o:spid="_x0000_s1331" style="position:absolute;left:18498;top:5397;width:433;height:683;visibility:visible;mso-wrap-style:square;v-text-anchor:top" coordsize="43238,68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" path="m17640,68292l,68292,,1556r16359,l16359,11064c19150,6559,21689,3610,23948,2194,26189,731,28751,,31630,v4020,,7887,1147,11608,3382l37756,18741c34760,16868,31993,15909,29436,15909v-2446,,-4546,684,-6308,2012c21414,19267,20063,21736,19103,25323v-983,3545,-1463,10970,-1463,22309l17640,68292xe" filled="f" strokecolor="white" strokeweight=".92139mm">
                  <v:stroke endcap="round"/>
                  <v:path arrowok="t" textboxrect="0,0,43238,68292"/>
                </v:shape>
                <v:shape id="Shape 1322" o:spid="_x0000_s1332" style="position:absolute;left:19318;top:5397;width:627;height:699;visibility:visible;mso-wrap-style:square;v-text-anchor:top" coordsize="62710,69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" path="m17822,21941l1826,19016c3657,12574,6764,7770,11152,4663,15540,1556,22052,,30717,v7905,,13803,960,17641,2838c52196,4733,54893,7109,56496,9964v1574,2885,2376,8139,2376,15821l58690,46351v,5851,275,10192,820,12983c60060,62142,61113,65138,62710,68292r-17459,c44748,67151,44174,65413,43513,63084v-321,-1029,-526,-1737,-638,-2106c39880,63903,36656,66144,33181,67654v-3429,1463,-7086,2194,-10971,2194c15312,69848,9894,67993,5939,64272,1960,60498,,55771,,50101,,46327,866,42969,2651,40043v1825,-2972,4341,-5254,7588,-6857c13527,31612,18214,30237,24316,29073v8273,-1509,14007,-2949,17185,-4294l41501,22947v,-3335,-866,-5757,-2557,-7220c37299,14265,34140,13533,29524,13533v-3177,,-5641,638,-7402,1919c20338,16687,18922,18834,17822,21941xe" filled="f" strokecolor="white" strokeweight=".92139mm">
                  <v:stroke endcap="round"/>
                  <v:path arrowok="t" textboxrect="0,0,62710,69848"/>
                </v:shape>
                <v:shape id="Shape 1323" o:spid="_x0000_s1333" style="position:absolute;left:19494;top:5759;width:239;height:212;visibility:visible;mso-wrap-style:square;v-text-anchor:top" coordsize="23860,21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" path="m23860,c21601,802,18009,1714,13077,2744,8185,3791,4985,4821,3475,5851,1141,7448,,9508,,12065v,2445,913,4575,2744,6400c4616,20250,6992,21116,9876,21116v3154,,6167,-1030,9052,-3107c21051,16429,22444,14487,23129,12158v479,-1509,731,-4388,731,-8595l23860,xe" filled="f" strokecolor="white" strokeweight=".92139mm">
                  <v:stroke endcap="round"/>
                  <v:path arrowok="t" textboxrect="0,0,23860,21116"/>
                </v:shape>
                <v:shape id="Shape 1325" o:spid="_x0000_s1334" style="position:absolute;left:20079;top:5397;width:608;height:683;visibility:visible;mso-wrap-style:square;v-text-anchor:top" coordsize="60797,68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" path="m60797,68292r-17647,l43150,34193v,-7179,-409,-11813,-1187,-13896c41231,18173,39997,16529,38306,15359,36662,14147,34602,13533,32180,13533v-3060,,-5804,866,-8226,2557c21508,17740,19840,19975,18928,22766v-872,2744,-1282,7840,-1282,15265l17646,68292,,68292,,1556r16365,l16365,11339c22216,3797,29553,,38399,v3885,,7449,708,10696,2106c52319,3522,54764,5307,56408,7501v1645,2194,2762,4704,3382,7495c60452,17740,60797,21666,60797,26785r,41507xe" filled="f" strokecolor="white" strokeweight=".92139mm">
                  <v:stroke endcap="round"/>
                  <v:path arrowok="t" textboxrect="0,0,60797,68292"/>
                </v:shape>
                <v:shape id="Shape 1327" o:spid="_x0000_s1335" style="position:absolute;left:20827;top:5397;width:651;height:954;visibility:visible;mso-wrap-style:square;v-text-anchor:top" coordsize="65091,9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" path="m2288,72680r20203,2469c22789,77460,23544,79081,24779,79993v1690,1282,4341,1919,7951,1919c37346,81912,40798,81205,43062,79812v1574,-913,2762,-2422,3564,-4482c47176,73868,47451,71147,47451,67198r,-9695c42150,64705,35474,68292,27429,68292v-8958,,-16067,-3768,-21303,-11333c2036,50920,,43472,,34561,,23357,2674,14791,8045,8870,13393,2972,20115,,28160,v8227,,15014,3633,20385,10883l48545,1556r16546,l65091,61434v,7864,-684,13738,-2007,17647c61803,82966,59972,86026,57596,88220v-2329,2241,-5441,3978,-9326,5213c44361,94714,39429,95352,33461,95352v-11333,,-19378,-1966,-24135,-5851c4616,85663,2288,80772,2288,74874v,-614,,-1346,,-2194xe" filled="f" strokecolor="white" strokeweight=".92139mm">
                  <v:stroke endcap="round"/>
                  <v:path arrowok="t" textboxrect="0,0,65091,95352"/>
                </v:shape>
                <v:shape id="Shape 1328" o:spid="_x0000_s1336" style="position:absolute;left:21008;top:5533;width:296;height:405;visibility:visible;mso-wrap-style:square;v-text-anchor:top" coordsize="29623,4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" path="m,20022v,7085,1375,12246,4113,15540c6857,38850,10239,40500,14264,40500v4318,,7952,-1674,10877,-5032c28114,32063,29623,27060,29623,20478v,-6951,-1439,-12094,-4300,-15452c22514,1691,18928,,14539,,10333,,6857,1644,4113,4938,1375,8226,,13252,,20022xe" filled="f" strokecolor="white" strokeweight=".92139mm">
                  <v:stroke endcap="round"/>
                  <v:path arrowok="t" textboxrect="0,0,29623,40500"/>
                </v:shape>
                <v:shape id="Shape 1330" o:spid="_x0000_s1337" style="position:absolute;left:21652;top:5159;width:177;height:921;visibility:visible;mso-wrap-style:square;v-text-anchor:top" coordsize="17646,92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" path="m,l17646,r,92151l,92151,,xe" filled="f" strokecolor="white" strokeweight=".92139mm">
                  <v:stroke endcap="round"/>
                  <v:path arrowok="t" textboxrect="0,0,17646,92151"/>
                </v:shape>
                <v:shape id="Shape 1331" o:spid="_x0000_s1338" style="position:absolute;left:21959;top:5397;width:626;height:699;visibility:visible;mso-wrap-style:square;v-text-anchor:top" coordsize="62575,69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" path="m43788,47082r17553,2926c59082,56479,55513,61411,50645,64816v-4891,3365,-10970,5032,-18284,5032c20706,69848,12111,66051,6582,58421,2194,52342,,44660,,35380,,24363,2855,15704,8595,9420,14376,3154,21713,,30624,v9876,,17669,3294,23403,9876c59814,16459,62575,26516,62347,40043r-44244,c18214,45298,19612,49370,22309,52295v2739,2879,6144,4295,10239,4295c35287,56590,37598,55859,39494,54396v1872,-1510,3311,-3955,4294,-7314xe" filled="f" strokecolor="white" strokeweight=".92139mm">
                  <v:stroke endcap="round"/>
                  <v:path arrowok="t" textboxrect="0,0,62575,69848"/>
                </v:shape>
                <v:shape id="Shape 1332" o:spid="_x0000_s1339" style="position:absolute;left:22142;top:5533;width:265;height:156;visibility:visible;mso-wrap-style:square;v-text-anchor:top" coordsize="26487,15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" path="m26487,15634c26352,10514,25024,6647,22467,4020,19951,1346,16915,,13323,,9484,,6307,1416,3815,4207,1258,7015,,10830,70,15634r26417,xe" filled="f" strokecolor="white" strokeweight=".92139mm">
                  <v:stroke endcap="round"/>
                  <v:path arrowok="t" textboxrect="0,0,26487,15634"/>
                </v:shape>
                <v:rect id="Rectangle 1334" o:spid="_x0000_s1340" style="position:absolute;left:12549;top:4915;width:13412;height:19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QdLwwAAAN0AAAAPAAAAZHJzL2Rvd25yZXYueG1sRE9Li8Iw&#10;EL4L/ocwgjdNXUW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w9kHS8MAAADdAAAADwAA&#10;AAAAAAAAAAAAAAAHAgAAZHJzL2Rvd25yZXYueG1sUEsFBgAAAAADAAMAtwAAAPcCAAAAAA==&#10;" filled="f" stroked="f">
                  <v:textbox inset="0,0,0,0">
                    <w:txbxContent>
                      <w:p w14:paraId="183921FB" w14:textId="77777777" w:rsidR="000B4D66" w:rsidRDefault="00000000">
                        <w:pPr>
                          <w:spacing w:after="160" w:line="259" w:lineRule="auto"/>
                          <w:ind w:left="0" w:firstLine="0"/>
                          <w:jc w:val="left"/>
                        </w:pPr>
                        <w:r>
                          <w:rPr>
                            <w:rFonts w:ascii="Arial" w:eastAsia="Arial" w:hAnsi="Arial" w:cs="Arial"/>
                            <w:b/>
                            <w:color w:val="FFA500"/>
                          </w:rPr>
                          <w:t>Collimator angle</w:t>
                        </w:r>
                      </w:p>
                    </w:txbxContent>
                  </v:textbox>
                </v:rect>
                <v:shape id="Shape 1335" o:spid="_x0000_s1341" style="position:absolute;left:15861;top:13811;width:2884;height:718;visibility:visible;mso-wrap-style:square;v-text-anchor:top" coordsize="288402,718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" path="m288402,71861c201622,,,47720,,47720e" filled="f" strokecolor="red" strokeweight=".36856mm">
                  <v:stroke endcap="round"/>
                  <v:path arrowok="t" textboxrect="0,0,288402,71861"/>
                </v:shape>
                <v:shape id="Shape 1336" o:spid="_x0000_s1342" style="position:absolute;left:15413;top:14002;width:633;height:556;visibility:visible;mso-wrap-style:square;v-text-anchor:top" coordsize="63266,55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" path="m47630,832v2498,831,4595,2866,5280,5771l61891,44563v1375,5804,-3838,11041,-9666,9666l6787,43534c1580,42299,,35652,4113,32224l39950,2279c42235,371,45132,,47630,832xe" fillcolor="red" stroked="f" strokeweight="0">
                  <v:stroke endcap="round"/>
                  <v:path arrowok="t" textboxrect="0,0,63266,55604"/>
                </v:shape>
                <v:shape id="Shape 1337" o:spid="_x0000_s1343" style="position:absolute;left:18859;top:9135;width:1839;height:833;visibility:visible;mso-wrap-style:square;v-text-anchor:top" coordsize="183911,83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" path="m183911,14013c27312,83352,,,,e" filled="f" strokecolor="#80a" strokeweight=".36856mm">
                  <v:stroke endcap="round"/>
                  <v:path arrowok="t" textboxrect="0,0,183911,83352"/>
                </v:shape>
                <v:shape id="Shape 1338" o:spid="_x0000_s1344" style="position:absolute;left:18601;top:8710;width:558;height:628;visibility:visible;mso-wrap-style:square;v-text-anchor:top" coordsize="55812,62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" path="m12117,720c14311,,16877,417,18764,2312l51605,35499v4207,4230,2469,11427,-3200,13275l11333,60939c5664,62787,,58031,889,52115l7700,5946c8101,3296,9923,1439,12117,720xe" fillcolor="#80a" stroked="f" strokeweight="0">
                  <v:stroke endcap="round"/>
                  <v:path arrowok="t" textboxrect="0,0,55812,62787"/>
                </v:shape>
                <v:shape id="Shape 1339" o:spid="_x0000_s1345" style="position:absolute;left:9088;top:12784;width:5778;height:1576;visibility:visible;mso-wrap-style:square;v-text-anchor:top" coordsize="577887,157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" path="m,l570713,155733r7174,1943e" filled="f" strokecolor="#ff0505" strokeweight=".36856mm">
                  <v:stroke endcap="round"/>
                  <v:path arrowok="t" textboxrect="0,0,577887,157676"/>
                </v:shape>
                <v:shape id="Shape 1340" o:spid="_x0000_s1346" style="position:absolute;left:9878;top:11140;width:993;height:1217;visibility:visible;mso-wrap-style:square;v-text-anchor:top" coordsize="99260,121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" path="m77507,4844c87605,,99260,7472,99079,18670r-1416,87535c97499,116240,85938,121792,78004,115625l8847,61984c,55104,1463,41319,11567,36475l77507,4844xe" fillcolor="#0a0" stroked="f" strokeweight="0">
                  <v:stroke endcap="round"/>
                  <v:path arrowok="t" textboxrect="0,0,99260,121792"/>
                </v:shape>
                <v:shape id="Shape 1341" o:spid="_x0000_s1347" style="position:absolute;left:9062;top:10700;width:1367;height:866;visibility:visible;mso-wrap-style:square;v-text-anchor:top" coordsize="136692,86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" path="m,11658c56475,,108945,28778,136692,86625e" filled="f" strokecolor="#0a0" strokeweight=".66931mm">
                  <v:stroke endcap="round"/>
                  <v:path arrowok="t" textboxrect="0,0,136692,86625"/>
                </v:shape>
                <v:shape id="Shape 1342" o:spid="_x0000_s1348" style="position:absolute;left:4216;top:8792;width:863;height:953;visibility:visible;mso-wrap-style:square;v-text-anchor:top" coordsize="86207,95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" path="m46076,59785r,-15447l86207,44338r,36656c82299,84791,76635,88103,69204,90964v-7383,2855,-14855,4294,-22397,4294c37159,95258,28751,93246,21572,89226,14446,85154,9051,79350,5395,71855,1785,64360,,56198,,47351,,37732,2013,29208,6032,21754,10058,14259,15950,8548,23766,4570,29664,1527,37024,,45801,,57251,,66185,2422,72586,7220v6448,4757,10608,11380,12433,19840l66554,30530c65202,26031,62739,22467,59147,19835,55607,17231,51149,15903,45801,15903v-8115,,-14581,2609,-19378,7776c21596,28798,19197,36428,19197,46532v,10970,2422,19197,7313,24685c31378,76652,37756,79350,45620,79350v3884,,7793,-755,11701,-2282c61206,75558,64565,73680,67379,71486r,-11701l46076,59785xe" filled="f" strokecolor="white" strokeweight=".92139mm">
                  <v:stroke endcap="round"/>
                  <v:path arrowok="t" textboxrect="0,0,86207,95258"/>
                </v:shape>
                <v:shape id="Shape 1344" o:spid="_x0000_s1349" style="position:absolute;left:5202;top:9046;width:627;height:699;visibility:visible;mso-wrap-style:square;v-text-anchor:top" coordsize="62710,69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" path="m17822,21941l1826,19015c3657,12573,6764,7776,11152,4663,15540,1556,22052,,30717,v7905,,13802,965,17641,2838c52196,4733,54893,7109,56496,9970v1574,2879,2376,8133,2376,15815l58690,46351v,5851,275,10198,820,12983c60060,62148,61113,65138,62710,68292r-17459,c44748,67151,44174,65413,43513,63084v-322,-1029,-526,-1738,-638,-2106c39880,63903,36656,66144,33181,67654v-3429,1463,-7086,2194,-10971,2194c15312,69848,9894,67999,5939,64272,1960,60498,,55771,,50101,,46327,866,42969,2651,40043v1825,-2972,4341,-5254,7588,-6857c13527,31612,18214,30237,24316,29073v8273,-1509,14007,-2949,17184,-4294l41500,22947v,-3335,-865,-5757,-2556,-7220c37299,14264,34140,13533,29524,13533v-3177,,-5641,638,-7402,1919c20338,16687,18922,18834,17822,21941xe" filled="f" strokecolor="white" strokeweight=".92139mm">
                  <v:stroke endcap="round"/>
                  <v:path arrowok="t" textboxrect="0,0,62710,69848"/>
                </v:shape>
                <v:shape id="Shape 1345" o:spid="_x0000_s1350" style="position:absolute;left:5379;top:9408;width:238;height:212;visibility:visible;mso-wrap-style:square;v-text-anchor:top" coordsize="23860,21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" path="m23860,c21601,802,18009,1714,13077,2744,8185,3791,4985,4821,3475,5851,1141,7448,,9508,,12064v,2446,913,4576,2744,6401c4616,20250,6992,21116,9876,21116v3154,,6167,-1024,9052,-3107c21051,16435,22444,14493,23128,12158v480,-1509,732,-4388,732,-8595l23860,xe" filled="f" strokecolor="white" strokeweight=".92139mm">
                  <v:stroke endcap="round"/>
                  <v:path arrowok="t" textboxrect="0,0,23860,21116"/>
                </v:shape>
                <v:shape id="Shape 1347" o:spid="_x0000_s1351" style="position:absolute;left:5961;top:9062;width:607;height:683;visibility:visible;mso-wrap-style:square;v-text-anchor:top" coordsize="60703,68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" path="m44338,66735r,-9964c41892,60317,38698,63125,34743,65185v-3979,2054,-8139,3107,-12527,3107c17693,68292,13644,67309,10058,65366,6518,63353,3955,60592,2381,57046,778,53460,,48521,,42238l,,17646,r,30624c17646,40020,17945,45777,18559,47907v661,2147,1855,3815,3569,5026c23883,54168,26077,54758,28710,54758v3037,,5758,-819,8133,-2463c39219,50645,40822,48615,41688,46169v918,-2422,1374,-8436,1374,-18009l43062,,60703,r,66735l44338,66735xe" filled="f" strokecolor="white" strokeweight=".92139mm">
                  <v:stroke endcap="round"/>
                  <v:path arrowok="t" textboxrect="0,0,60703,68292"/>
                </v:shape>
                <v:shape id="Shape 1349" o:spid="_x0000_s1352" style="position:absolute;left:6750;top:9046;width:608;height:683;visibility:visible;mso-wrap-style:square;v-text-anchor:top" coordsize="60791,68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" path="m60791,68292r-17641,l43150,34193v,-7174,-415,-11813,-1193,-13896c41225,18173,39991,16529,38300,15359,36656,14147,34602,13533,32180,13533v-3066,,-5810,866,-8232,2557c21502,17740,19835,19981,18922,22766v-872,2744,-1282,7840,-1282,15265l17640,68292,,68292,,1556r16359,l16359,11339c22210,3797,29547,,38394,v3885,,7448,714,10695,2106c52313,3522,54759,5307,56403,7501v1644,2194,2767,4704,3381,7495c60451,17740,60791,21672,60791,26791r,41501xe" filled="f" strokecolor="white" strokeweight=".92139mm">
                  <v:stroke endcap="round"/>
                  <v:path arrowok="t" textboxrect="0,0,60791,68292"/>
                </v:shape>
                <v:shape id="Shape 1351" o:spid="_x0000_s1353" style="position:absolute;left:7464;top:8826;width:394;height:919;visibility:visible;mso-wrap-style:square;v-text-anchor:top" coordsize="39400,91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" path="m37937,23585r,14077l25873,37662r,26879c25873,69983,25960,73136,26142,74049v234,913,754,1691,1556,2288c28547,76881,29570,77156,30805,77156v1580,,3932,-544,7038,-1644l39400,89226v-4160,1761,-8823,2651,-13990,2651c22233,91877,19378,91327,16821,90232,14259,89133,12363,87763,11152,86119,9987,84429,9163,82094,8683,79168,8320,77156,8133,73019,8133,66735r,-29073l,37662,,23585r8133,l8133,10327,25873,r,23585l37937,23585xe" filled="f" strokecolor="white" strokeweight=".92139mm">
                  <v:stroke endcap="round"/>
                  <v:path arrowok="t" textboxrect="0,0,39400,91877"/>
                </v:shape>
                <v:shape id="Shape 1353" o:spid="_x0000_s1354" style="position:absolute;left:7959;top:9046;width:432;height:683;visibility:visible;mso-wrap-style:square;v-text-anchor:top" coordsize="43244,68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" path="m17646,68292l,68292,,1556r16365,l16365,11064c19150,6565,21689,3616,23954,2194,26189,731,28751,,31630,v4025,,7887,1147,11614,3388l37756,18746c34760,16868,31999,15909,29436,15909v-2446,,-4546,684,-6307,2012c21414,19267,20069,21736,19109,25328v-983,3540,-1463,10971,-1463,22304l17646,68292xe" filled="f" strokecolor="white" strokeweight=".92139mm">
                  <v:stroke endcap="round"/>
                  <v:path arrowok="t" textboxrect="0,0,43244,68292"/>
                </v:shape>
                <v:shape id="Shape 1355" o:spid="_x0000_s1355" style="position:absolute;left:8384;top:9062;width:685;height:938;visibility:visible;mso-wrap-style:square;v-text-anchor:top" coordsize="68561,93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" path="m,l18741,,34737,47357,50277,,68561,,45070,64178,40863,75880v-1604,3885,-3084,6857,-4482,8864c34965,86804,33368,88495,31536,89776v-1825,1281,-4089,2241,-6763,2926c22146,93433,19150,93796,15815,93796v-3429,,-6746,-340,-9964,-1007l4201,78893v2791,550,5307,825,7501,825c15838,79718,18875,78484,20841,76062v1942,-2376,3428,-5442,4482,-9139l,xe" filled="f" strokecolor="white" strokeweight=".92139mm">
                  <v:stroke endcap="round"/>
                  <v:path arrowok="t" textboxrect="0,0,68561,93796"/>
                </v:shape>
                <v:shape id="Shape 1357" o:spid="_x0000_s1356" style="position:absolute;left:9494;top:9046;width:627;height:699;visibility:visible;mso-wrap-style:square;v-text-anchor:top" coordsize="62716,69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" path="m17828,21941l1831,19015c3657,12573,6764,7776,11152,4663,15540,1556,22058,,30717,v7910,,13808,965,17647,2838c52202,4733,54899,7109,56496,9970v1580,2879,2381,8133,2381,15815l58690,46351v,5851,275,10198,825,12983c60065,62148,61113,65138,62716,68292r-17459,c44753,67151,44180,65413,43519,63084v-322,-1029,-527,-1738,-644,-2106c39886,63903,36662,66144,33186,67654v-3428,1463,-7085,2194,-10970,2194c15312,69848,9900,67999,5944,64272,1966,60498,,55771,,50101,,46327,872,42969,2650,40043v1832,-2972,4342,-5254,7589,-6857c13533,31612,18214,30237,24316,29073v8279,-1509,14013,-2949,17190,-4294l41506,22947v,-3335,-872,-5757,-2562,-7220c37299,14264,34146,13533,29529,13533v-3177,,-5646,638,-7407,1919c20344,16687,18928,18834,17828,21941xe" filled="f" strokecolor="white" strokeweight=".92139mm">
                  <v:stroke endcap="round"/>
                  <v:path arrowok="t" textboxrect="0,0,62716,69848"/>
                </v:shape>
                <v:shape id="Shape 1358" o:spid="_x0000_s1357" style="position:absolute;left:9670;top:9408;width:239;height:212;visibility:visible;mso-wrap-style:square;v-text-anchor:top" coordsize="23860,21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" path="m23860,c21596,802,18009,1714,13071,2744,8180,3791,4979,4821,3476,5851,1141,7448,,9508,,12064v,2446,913,4576,2744,6401c4616,20250,6992,21116,9871,21116v3153,,6172,-1024,9051,-3107c21046,16435,22444,14493,23129,12158v479,-1509,731,-4388,731,-8595l23860,xe" filled="f" strokecolor="white" strokeweight=".92139mm">
                  <v:stroke endcap="round"/>
                  <v:path arrowok="t" textboxrect="0,0,23860,21116"/>
                </v:shape>
                <v:shape id="Shape 1360" o:spid="_x0000_s1358" style="position:absolute;left:10255;top:9046;width:608;height:683;visibility:visible;mso-wrap-style:square;v-text-anchor:top" coordsize="60791,68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" path="m60791,68292r-17641,l43150,34193v,-7174,-409,-11813,-1187,-13896c41231,18173,39997,16529,38306,15359,36656,14147,34602,13533,32180,13533v-3066,,-5804,866,-8226,2557c21508,17740,19834,19981,18922,22766v-866,2744,-1282,7840,-1282,15265l17640,68292,,68292,,1556r16365,l16365,11339c22216,3797,29553,,38394,v3884,,7453,714,10695,2106c52313,3522,54758,5307,56403,7501v1649,2194,2767,4704,3387,7495c60451,17740,60791,21672,60791,26791r,41501xe" filled="f" strokecolor="white" strokeweight=".92139mm">
                  <v:stroke endcap="round"/>
                  <v:path arrowok="t" textboxrect="0,0,60791,68292"/>
                </v:shape>
                <v:shape id="Shape 1362" o:spid="_x0000_s1359" style="position:absolute;left:11003;top:9046;width:651;height:954;visibility:visible;mso-wrap-style:square;v-text-anchor:top" coordsize="65091,95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" path="m2288,72680r20203,2469c22783,77460,23538,79081,24773,79993v1691,1282,4347,1919,7957,1919c37346,81912,40798,81205,43057,79812v1579,-913,2767,-2422,3569,-4482c47170,73867,47445,71153,47445,67197r,-9689c42144,64705,35468,68292,27423,68292v-8958,,-16067,-3768,-21297,-11334c2036,50926,,43472,,34561,,23363,2674,14791,8045,8870,13393,2972,20109,,28154,v8233,,15020,3639,20391,10882l48545,1556r16546,l65091,61434v,7864,-684,13738,-2012,17647c61797,82966,59972,86031,57596,88226v-2334,2235,-5441,3972,-9326,5207c44361,94714,39423,95352,33461,95352v-11339,,-19384,-1966,-24135,-5851c4616,85663,2288,80772,2288,74874v,-615,,-1346,,-2194xe" filled="f" strokecolor="white" strokeweight=".92139mm">
                  <v:stroke endcap="round"/>
                  <v:path arrowok="t" textboxrect="0,0,65091,95352"/>
                </v:shape>
                <v:shape id="Shape 1363" o:spid="_x0000_s1360" style="position:absolute;left:11184;top:9182;width:296;height:405;visibility:visible;mso-wrap-style:square;v-text-anchor:top" coordsize="29617,4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" path="m,20022v,7085,1369,12252,4113,15540c6857,38856,10239,40500,14259,40500v4324,,7957,-1668,10882,-5032c28108,32063,29617,27060,29617,20478v,-6951,-1439,-12088,-4294,-15452c22509,1691,18922,,14534,,10327,,6857,1644,4113,4938,1369,8226,,13258,,20022xe" filled="f" strokecolor="white" strokeweight=".92139mm">
                  <v:stroke endcap="round"/>
                  <v:path arrowok="t" textboxrect="0,0,29617,40500"/>
                </v:shape>
                <v:shape id="Shape 1365" o:spid="_x0000_s1361" style="position:absolute;left:11829;top:8808;width:176;height:921;visibility:visible;mso-wrap-style:square;v-text-anchor:top" coordsize="17646,92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" path="m,l17646,r,92152l,92152,,xe" filled="f" strokecolor="white" strokeweight=".92139mm">
                  <v:stroke endcap="round"/>
                  <v:path arrowok="t" textboxrect="0,0,17646,92152"/>
                </v:shape>
                <v:shape id="Shape 1366" o:spid="_x0000_s1362" style="position:absolute;left:12135;top:9046;width:626;height:699;visibility:visible;mso-wrap-style:square;v-text-anchor:top" coordsize="62575,69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" path="m43788,47082r17553,2926c59076,56479,55513,61417,50645,64822v-4891,3358,-10970,5026,-18284,5026c20706,69848,12111,66057,6582,58421,2194,52342,,44660,,35380,,24369,2855,15704,8589,9420,14376,3159,21713,,30624,v9876,,17669,3294,23403,9876c59808,16458,62575,26516,62347,40043r-44250,c18214,45303,19606,49370,22304,52295v2744,2879,6149,4295,10239,4295c35287,56590,37592,55858,39494,54396v1872,-1504,3311,-3950,4294,-7314xe" filled="f" strokecolor="white" strokeweight=".92139mm">
                  <v:stroke endcap="round"/>
                  <v:path arrowok="t" textboxrect="0,0,62575,69848"/>
                </v:shape>
                <v:shape id="Shape 1367" o:spid="_x0000_s1363" style="position:absolute;left:12318;top:9182;width:265;height:156;visibility:visible;mso-wrap-style:square;v-text-anchor:top" coordsize="26487,15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" path="m26487,15634c26346,10514,25024,6652,22461,4020,19951,1346,16909,,13322,,9484,,6307,1416,3815,4207,1252,7015,,10836,64,15634r26423,xe" filled="f" strokecolor="white" strokeweight=".92139mm">
                  <v:stroke endcap="round"/>
                  <v:path arrowok="t" textboxrect="0,0,26487,15634"/>
                </v:shape>
                <v:rect id="Rectangle 1369" o:spid="_x0000_s1364" style="position:absolute;left:4155;top:8564;width:11511;height:19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" filled="f" stroked="f">
                  <v:textbox inset="0,0,0,0">
                    <w:txbxContent>
                      <w:p w14:paraId="47C12455" w14:textId="77777777" w:rsidR="000B4D66" w:rsidRDefault="00000000">
                        <w:pPr>
                          <w:spacing w:after="160" w:line="259" w:lineRule="auto"/>
                          <w:ind w:left="0" w:firstLine="0"/>
                          <w:jc w:val="left"/>
                        </w:pPr>
                        <w:r>
                          <w:rPr>
                            <w:rFonts w:ascii="Arial" w:eastAsia="Arial" w:hAnsi="Arial" w:cs="Arial"/>
                            <w:b/>
                            <w:color w:val="00AA00"/>
                          </w:rPr>
                          <w:t>Gauntry angle</w:t>
                        </w:r>
                      </w:p>
                    </w:txbxContent>
                  </v:textbox>
                </v:rect>
                <v:shape id="Shape 1370" o:spid="_x0000_s1365" style="position:absolute;left:9062;top:10816;width:26;height:1968;visibility:visible;mso-wrap-style:square;v-text-anchor:top" coordsize="2539,196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" path="m2539,196719l,e" filled="f" strokecolor="#0a0" strokeweight=".36856mm">
                  <v:stroke endcap="round"/>
                  <v:path arrowok="t" textboxrect="0,0,2539,196719"/>
                </v:shape>
                <v:shape id="Picture 30957" o:spid="_x0000_s1366" type="#_x0000_t75" style="position:absolute;left:41010;top:599;width:21549;height:25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">
                  <v:imagedata r:id="rId27" o:title=""/>
                </v:shape>
                <w10:anchorlock/>
              </v:group>
            </w:pict>
          </mc:Fallback>
        </mc:AlternateContent>
      </w:r>
      <w:commentRangeEnd w:id="38"/>
      <w:r w:rsidR="00E44EBB">
        <w:rPr>
          <w:rStyle w:val="CommentReference"/>
        </w:rPr>
        <w:commentReference w:id="38"/>
      </w:r>
    </w:p>
    <w:p w14:paraId="15235D9D" w14:textId="77777777" w:rsidR="000B4D66" w:rsidRDefault="00000000">
      <w:pPr>
        <w:spacing w:after="0" w:line="259" w:lineRule="auto"/>
        <w:ind w:left="0" w:right="229" w:firstLine="0"/>
        <w:jc w:val="right"/>
      </w:pPr>
      <w:r>
        <w:rPr>
          <w:sz w:val="18"/>
        </w:rPr>
        <w:t>(b) Sketch of a Multi-Leaf Collimator</w:t>
      </w:r>
    </w:p>
    <w:p w14:paraId="08CB1EDD" w14:textId="77777777" w:rsidR="000B4D66" w:rsidRDefault="00000000">
      <w:pPr>
        <w:tabs>
          <w:tab w:val="center" w:pos="2742"/>
          <w:tab w:val="center" w:pos="8227"/>
        </w:tabs>
        <w:spacing w:after="203" w:line="250" w:lineRule="auto"/>
        <w:ind w:left="0" w:firstLine="0"/>
        <w:jc w:val="left"/>
      </w:pPr>
      <w:r>
        <w:rPr>
          <w:sz w:val="22"/>
        </w:rPr>
        <w:tab/>
      </w:r>
      <w:r>
        <w:rPr>
          <w:sz w:val="18"/>
        </w:rPr>
        <w:t>(a) Sketch of a Multi-Leaf Collimator.</w:t>
      </w:r>
      <w:r>
        <w:rPr>
          <w:sz w:val="18"/>
        </w:rPr>
        <w:tab/>
        <w:t>Filtering the Irradiation Source.</w:t>
      </w:r>
    </w:p>
    <w:p w14:paraId="736BBB0E" w14:textId="77777777" w:rsidR="000B4D66" w:rsidRDefault="00000000">
      <w:pPr>
        <w:spacing w:after="388" w:line="297" w:lineRule="auto"/>
        <w:jc w:val="center"/>
      </w:pPr>
      <w:r>
        <w:t>Figure 4: MLC-LINAC Machines Irradiation Filtering System.</w:t>
      </w:r>
    </w:p>
    <w:p w14:paraId="06F3FFD3" w14:textId="77777777" w:rsidR="000B4D66" w:rsidRDefault="00000000">
      <w:pPr>
        <w:spacing w:after="324"/>
        <w:ind w:left="-5"/>
      </w:pPr>
      <w:r>
        <w:t>for the three irradiation angles. Modern technology avoids single-use molds using motorized blockers to stop the rays and dynamically modulate the radiation beam.</w:t>
      </w:r>
    </w:p>
    <w:p w14:paraId="59A9FF2B" w14:textId="77777777" w:rsidR="000B4D66" w:rsidRDefault="00000000">
      <w:pPr>
        <w:pStyle w:val="Heading2"/>
        <w:tabs>
          <w:tab w:val="center" w:pos="3268"/>
        </w:tabs>
        <w:ind w:left="-15" w:firstLine="0"/>
      </w:pPr>
      <w:r>
        <w:t>5.2</w:t>
      </w:r>
      <w:r>
        <w:tab/>
        <w:t>Multi-Leaf Collimator - LINear ACcelerators</w:t>
      </w:r>
    </w:p>
    <w:p w14:paraId="69AEF354" w14:textId="77777777" w:rsidR="000B4D66" w:rsidRDefault="00000000">
      <w:pPr>
        <w:spacing w:after="322"/>
        <w:ind w:left="-5"/>
      </w:pPr>
      <w:r>
        <w:t>Multi-Leaf Collimator (MLC) technology combined with Linear Accelerators (LINAC) was a revolution in the radiotherapy world [</w:t>
      </w:r>
      <w:r>
        <w:rPr>
          <w:color w:val="63003C"/>
        </w:rPr>
        <w:t>BTK</w:t>
      </w:r>
      <w:r>
        <w:rPr>
          <w:rFonts w:ascii="Cambria" w:eastAsia="Cambria" w:hAnsi="Cambria" w:cs="Cambria"/>
          <w:color w:val="63003C"/>
          <w:vertAlign w:val="superscript"/>
        </w:rPr>
        <w:t>+</w:t>
      </w:r>
      <w:r>
        <w:rPr>
          <w:color w:val="63003C"/>
        </w:rPr>
        <w:t>13</w:t>
      </w:r>
      <w:r>
        <w:t>] [</w:t>
      </w:r>
      <w:r>
        <w:rPr>
          <w:color w:val="63003C"/>
        </w:rPr>
        <w:t>XLLJ17</w:t>
      </w:r>
      <w:r>
        <w:t>]. They are capable of turning around the patient to deliver irradiation from multiple angles ( gure 4a). Moreover, an array of motorized leaf pairs can shape the radiation beam with high precision ( gure 4b). Additionally, MLC systems are sometimes equipped with jaws, which help to shape the beams better. The MLC-LINAC is the most common type of radiation therapy machine used today. This manuscript will focus on the MLC-LINAC system due to its widespread use and versatility in clinical settings.</w:t>
      </w:r>
    </w:p>
    <w:p w14:paraId="77B9CE21" w14:textId="77777777" w:rsidR="000B4D66" w:rsidRDefault="00000000">
      <w:pPr>
        <w:pStyle w:val="Heading2"/>
        <w:tabs>
          <w:tab w:val="center" w:pos="1392"/>
        </w:tabs>
        <w:ind w:left="-15" w:firstLine="0"/>
      </w:pPr>
      <w:r>
        <w:lastRenderedPageBreak/>
        <w:t>5.3</w:t>
      </w:r>
      <w:r>
        <w:tab/>
        <w:t>Tomotherapy</w:t>
      </w:r>
    </w:p>
    <w:p w14:paraId="2E25C86B" w14:textId="77777777" w:rsidR="000B4D66" w:rsidRDefault="00000000">
      <w:pPr>
        <w:spacing w:after="335"/>
        <w:ind w:left="-5"/>
      </w:pPr>
      <w:r>
        <w:t>Tomotherapy systems have an irradiation head that rapidly rotates around the patient, equipped with a single layer of binary blockers that can be activated and deactivated almost instantaneously [</w:t>
      </w:r>
      <w:r>
        <w:rPr>
          <w:color w:val="63003C"/>
        </w:rPr>
        <w:t>MBR</w:t>
      </w:r>
      <w:r>
        <w:rPr>
          <w:rFonts w:ascii="Cambria" w:eastAsia="Cambria" w:hAnsi="Cambria" w:cs="Cambria"/>
          <w:color w:val="63003C"/>
          <w:vertAlign w:val="superscript"/>
        </w:rPr>
        <w:t>+</w:t>
      </w:r>
      <w:r>
        <w:rPr>
          <w:color w:val="63003C"/>
        </w:rPr>
        <w:t>99</w:t>
      </w:r>
      <w:r>
        <w:t>]. The tomotherapy machines follow a helical path [</w:t>
      </w:r>
      <w:r>
        <w:rPr>
          <w:color w:val="63003C"/>
        </w:rPr>
        <w:t>JMB</w:t>
      </w:r>
      <w:r>
        <w:rPr>
          <w:rFonts w:ascii="Cambria" w:eastAsia="Cambria" w:hAnsi="Cambria" w:cs="Cambria"/>
          <w:color w:val="63003C"/>
          <w:vertAlign w:val="superscript"/>
        </w:rPr>
        <w:t>+</w:t>
      </w:r>
      <w:r>
        <w:rPr>
          <w:color w:val="63003C"/>
        </w:rPr>
        <w:t>04</w:t>
      </w:r>
      <w:r>
        <w:t>], rotating around the patient while simultaneously moving along their body.</w:t>
      </w:r>
    </w:p>
    <w:p w14:paraId="7A867115" w14:textId="77777777" w:rsidR="000B4D66" w:rsidRDefault="00000000">
      <w:pPr>
        <w:pStyle w:val="Heading2"/>
        <w:tabs>
          <w:tab w:val="center" w:pos="1295"/>
        </w:tabs>
        <w:ind w:left="-15" w:firstLine="0"/>
      </w:pPr>
      <w:r>
        <w:t>5.4</w:t>
      </w:r>
      <w:r>
        <w:tab/>
        <w:t>CyberKnife</w:t>
      </w:r>
    </w:p>
    <w:p w14:paraId="12AD2606" w14:textId="77777777" w:rsidR="000B4D66" w:rsidRDefault="00000000">
      <w:pPr>
        <w:spacing w:after="322"/>
        <w:ind w:left="-5"/>
      </w:pPr>
      <w:r>
        <w:t>CyberKnife systems are another non-invasive alternative to conventional MLC-LINAC radiotherapy machines with higher exibility [</w:t>
      </w:r>
      <w:r>
        <w:rPr>
          <w:color w:val="63003C"/>
        </w:rPr>
        <w:t>KND</w:t>
      </w:r>
      <w:r>
        <w:rPr>
          <w:rFonts w:ascii="Cambria" w:eastAsia="Cambria" w:hAnsi="Cambria" w:cs="Cambria"/>
          <w:color w:val="63003C"/>
          <w:vertAlign w:val="superscript"/>
        </w:rPr>
        <w:t>+</w:t>
      </w:r>
      <w:r>
        <w:rPr>
          <w:color w:val="63003C"/>
        </w:rPr>
        <w:t>20</w:t>
      </w:r>
      <w:r>
        <w:t>]. These CyberKnife machines have the irradiation head mounted on a robotic arm, which allows a vast array of motions around the patient. This exibility enables the delivery of even more complex-shaped doses. CyberKnife technology is particularly bene cial for treating unusual tumors in challenging or sensitive body areas.</w:t>
      </w:r>
    </w:p>
    <w:p w14:paraId="17985D2B" w14:textId="77777777" w:rsidR="000B4D66" w:rsidRDefault="00000000">
      <w:pPr>
        <w:pStyle w:val="Heading2"/>
        <w:tabs>
          <w:tab w:val="center" w:pos="1477"/>
        </w:tabs>
        <w:spacing w:after="81"/>
        <w:ind w:left="-15" w:firstLine="0"/>
      </w:pPr>
      <w:r>
        <w:t>5.5</w:t>
      </w:r>
      <w:r>
        <w:tab/>
        <w:t>Brachytherapy</w:t>
      </w:r>
    </w:p>
    <w:p w14:paraId="4B3AFBCF" w14:textId="564AD739" w:rsidR="000B4D66" w:rsidRDefault="00000000">
      <w:pPr>
        <w:ind w:left="-5"/>
      </w:pPr>
      <w:r>
        <w:t>Brachytherapy involves the placement of a radioactive source directly inside the body of the patient [</w:t>
      </w:r>
      <w:r>
        <w:rPr>
          <w:color w:val="63003C"/>
        </w:rPr>
        <w:t>CDB</w:t>
      </w:r>
      <w:r>
        <w:rPr>
          <w:rFonts w:ascii="Cambria" w:eastAsia="Cambria" w:hAnsi="Cambria" w:cs="Cambria"/>
          <w:color w:val="63003C"/>
          <w:vertAlign w:val="superscript"/>
        </w:rPr>
        <w:t>+</w:t>
      </w:r>
      <w:r>
        <w:rPr>
          <w:color w:val="63003C"/>
        </w:rPr>
        <w:t>19</w:t>
      </w:r>
      <w:r>
        <w:t>]. This technique allows for delivering localized high-dose radiation. Although brachytherapy involves an invasive procedure, it signi</w:t>
      </w:r>
      <w:r w:rsidR="00E44EBB">
        <w:t>fi</w:t>
      </w:r>
      <w:r>
        <w:t>cantly minimizes radiation exposure to surrounding healthy tissues. The localized character of brachytherapy makes it a good treatment option for some types of cancer.</w:t>
      </w:r>
    </w:p>
    <w:p w14:paraId="30DB0F17" w14:textId="102F9966" w:rsidR="000B4D66" w:rsidRDefault="00000000">
      <w:pPr>
        <w:pStyle w:val="Heading1"/>
        <w:tabs>
          <w:tab w:val="center" w:pos="2058"/>
        </w:tabs>
        <w:ind w:left="-15" w:firstLine="0"/>
      </w:pPr>
      <w:r>
        <w:t>6</w:t>
      </w:r>
      <w:r>
        <w:tab/>
        <w:t>Irradiations techniques</w:t>
      </w:r>
      <w:r w:rsidR="00E44EBB">
        <w:t xml:space="preserve"> </w:t>
      </w:r>
    </w:p>
    <w:p w14:paraId="5EDEA57E" w14:textId="77777777" w:rsidR="000B4D66" w:rsidRDefault="00000000">
      <w:pPr>
        <w:spacing w:after="320"/>
        <w:ind w:left="-5"/>
      </w:pPr>
      <w:r>
        <w:t>This section describes the main irradiation techniques that can be used with MLC-LINAC machines. The techniques have evolved over the years of MLC usage. Better irradiation techniques improve tumor targeting while keeping exposure of healthy tissues to a minimum.</w:t>
      </w:r>
    </w:p>
    <w:p w14:paraId="1E7FBF32" w14:textId="77777777" w:rsidR="000B4D66" w:rsidRDefault="00000000">
      <w:pPr>
        <w:pStyle w:val="Heading2"/>
        <w:tabs>
          <w:tab w:val="center" w:pos="2950"/>
        </w:tabs>
        <w:ind w:left="-15" w:firstLine="0"/>
      </w:pPr>
      <w:r>
        <w:t>6.1</w:t>
      </w:r>
      <w:r>
        <w:tab/>
        <w:t>3-Dimensional Conformal Radiotherapy</w:t>
      </w:r>
    </w:p>
    <w:p w14:paraId="25D6B4A3" w14:textId="1EA2C214" w:rsidR="000B4D66" w:rsidRDefault="00000000">
      <w:pPr>
        <w:spacing w:after="320"/>
        <w:ind w:left="-5"/>
      </w:pPr>
      <w:r>
        <w:t xml:space="preserve">Three-Dimensional Conformal Radiotherapy (3D CRT) shapes radiation beams to closely </w:t>
      </w:r>
      <w:r w:rsidR="00E44EBB">
        <w:t>fi</w:t>
      </w:r>
      <w:r>
        <w:t>t the contours of the tumor. The MLC leaves are positioned to match the tumor’s contour projection on a plane perpendicular to the radiation rays, typically using three angles. Such shaping of the beams can be done with mold (which is single-use) or with an MLC. Although 3D CRT targets the Principal Target Volume (PTV) more than Organs At Risk (OARs), modern techniques provide superior sparing of healthy tissues. Consequently, advanced and less naive methods have largely supplanted 3D CRT in contemporary clinical practice.</w:t>
      </w:r>
      <w:r w:rsidR="00E44EBB">
        <w:t xml:space="preserve"> </w:t>
      </w:r>
    </w:p>
    <w:p w14:paraId="38DC9207" w14:textId="77777777" w:rsidR="000B4D66" w:rsidRDefault="00000000">
      <w:pPr>
        <w:pStyle w:val="Heading2"/>
        <w:tabs>
          <w:tab w:val="center" w:pos="2697"/>
        </w:tabs>
        <w:ind w:left="-15" w:firstLine="0"/>
      </w:pPr>
      <w:r>
        <w:t>6.2</w:t>
      </w:r>
      <w:r>
        <w:tab/>
        <w:t>Intensity Modulated RadioTherapy</w:t>
      </w:r>
    </w:p>
    <w:p w14:paraId="00DAF4F5" w14:textId="09F80457" w:rsidR="000B4D66" w:rsidRDefault="00000000">
      <w:pPr>
        <w:ind w:left="-5"/>
      </w:pPr>
      <w:r>
        <w:t>Intensity Modulated RadioTherapy (IMRT) represents a signi</w:t>
      </w:r>
      <w:r w:rsidR="00E44EBB">
        <w:t>fi</w:t>
      </w:r>
      <w:r>
        <w:t>cant advancement over 3D CRT by taking better advantage of the MLC capabilities. Instead of delivering radiation with uniform intensity from each angle, IMRT dynamically adjusts the beam intensity to improve patient outcomes [</w:t>
      </w:r>
      <w:r>
        <w:rPr>
          <w:color w:val="63003C"/>
        </w:rPr>
        <w:t>MT00</w:t>
      </w:r>
      <w:r>
        <w:t>].</w:t>
      </w:r>
      <w:r w:rsidR="00E44EBB">
        <w:t xml:space="preserve"> </w:t>
      </w:r>
    </w:p>
    <w:p w14:paraId="6AF40962" w14:textId="02C7BD0C" w:rsidR="000B4D66" w:rsidRDefault="00000000">
      <w:pPr>
        <w:spacing w:after="320"/>
        <w:ind w:left="-5"/>
      </w:pPr>
      <w:r>
        <w:t>Number of Beams The choice of the number of beams in IMRT is a balance between treatment complexity and e</w:t>
      </w:r>
      <w:r w:rsidR="00E44EBB">
        <w:t>ff</w:t>
      </w:r>
      <w:r>
        <w:t>ectiveness. Using many beams can evenly spread the unwanted dose across all organs, but adds complexity to treatment planning and prolongs the delivery time, which can increase patient movement and reduce dose precision. Conversely, fewer beams simplify planning and shorten treatment time but may result in less optimal dose distribution. Research indicates that 50 beams are needed for "nearly optimal IMRT" [</w:t>
      </w:r>
      <w:r>
        <w:rPr>
          <w:color w:val="63003C"/>
        </w:rPr>
        <w:t>FPM11</w:t>
      </w:r>
      <w:r>
        <w:t>]. Beams at exactly 180 degrees from each other tend to have (very) similar in</w:t>
      </w:r>
      <w:r w:rsidR="00E44EBB">
        <w:t>fl</w:t>
      </w:r>
      <w:r>
        <w:t>uence on the dose distribution on the patient. Therefore, dosimetrists tend to choose an odd number of equispaced beams. In practice, the number of beams used is below 25.</w:t>
      </w:r>
    </w:p>
    <w:p w14:paraId="2F18DF27" w14:textId="77777777" w:rsidR="000B4D66" w:rsidRDefault="00000000">
      <w:pPr>
        <w:pStyle w:val="Heading2"/>
        <w:tabs>
          <w:tab w:val="center" w:pos="2697"/>
        </w:tabs>
        <w:ind w:left="-15" w:firstLine="0"/>
      </w:pPr>
      <w:r>
        <w:t>6.3</w:t>
      </w:r>
      <w:r>
        <w:tab/>
        <w:t>Volumetric Modulated ArcTherapy</w:t>
      </w:r>
    </w:p>
    <w:p w14:paraId="6835A56B" w14:textId="6E0CCDC5" w:rsidR="000B4D66" w:rsidRDefault="00000000">
      <w:pPr>
        <w:spacing w:after="133"/>
        <w:ind w:left="-5"/>
      </w:pPr>
      <w:r>
        <w:t>Volumetric Modulated Arc Therapy (VMAT) enhances IMRT by allowing the MLC LINAC head to rotate while delivering radiation. Unlike IMRT, which stops the head at speci</w:t>
      </w:r>
      <w:r w:rsidR="00E465BB">
        <w:t>fi</w:t>
      </w:r>
      <w:r>
        <w:t>c positions around the patient, VMAT continuously irradiates while rotating. This technique can better distribute the unwanted dose and reduces the irradiation time [</w:t>
      </w:r>
      <w:r>
        <w:rPr>
          <w:color w:val="63003C"/>
        </w:rPr>
        <w:t>HTF</w:t>
      </w:r>
      <w:r>
        <w:rPr>
          <w:rFonts w:ascii="Cambria" w:eastAsia="Cambria" w:hAnsi="Cambria" w:cs="Cambria"/>
          <w:color w:val="63003C"/>
          <w:vertAlign w:val="superscript"/>
        </w:rPr>
        <w:t>+</w:t>
      </w:r>
      <w:r>
        <w:rPr>
          <w:color w:val="63003C"/>
        </w:rPr>
        <w:t>11</w:t>
      </w:r>
      <w:r>
        <w:t>].</w:t>
      </w:r>
    </w:p>
    <w:p w14:paraId="6D17FA4C" w14:textId="2C2881D6" w:rsidR="000B4D66" w:rsidRDefault="00000000">
      <w:pPr>
        <w:spacing w:after="437"/>
        <w:ind w:left="-5"/>
      </w:pPr>
      <w:r>
        <w:lastRenderedPageBreak/>
        <w:t>However, the mechanical constraints of the machine complicate the optimization problem for VMAT compared to IMRT, making the optimization more computationally intensive. Studies have demonstrated that</w:t>
      </w:r>
      <w:del w:id="39" w:author="Mélanie KOJAARTINIAN" w:date="2024-09-18T15:51:00Z" w16du:dateUtc="2024-09-18T13:51:00Z">
        <w:r w:rsidDel="00E465BB">
          <w:delText>,</w:delText>
        </w:r>
      </w:del>
      <w:r>
        <w:t xml:space="preserve"> IMRT with a Sliding Window and more than 7 angles can achieve equally e</w:t>
      </w:r>
      <w:r w:rsidR="00E465BB">
        <w:t>ff</w:t>
      </w:r>
      <w:r>
        <w:t>ective dose distribution [</w:t>
      </w:r>
      <w:r>
        <w:rPr>
          <w:color w:val="63003C"/>
        </w:rPr>
        <w:t>Bor09</w:t>
      </w:r>
      <w:r>
        <w:t>] [</w:t>
      </w:r>
      <w:r>
        <w:rPr>
          <w:color w:val="63003C"/>
        </w:rPr>
        <w:t>QLL</w:t>
      </w:r>
      <w:r>
        <w:rPr>
          <w:rFonts w:ascii="Cambria" w:eastAsia="Cambria" w:hAnsi="Cambria" w:cs="Cambria"/>
          <w:color w:val="63003C"/>
          <w:vertAlign w:val="superscript"/>
        </w:rPr>
        <w:t>+</w:t>
      </w:r>
      <w:r>
        <w:rPr>
          <w:color w:val="63003C"/>
        </w:rPr>
        <w:t>12</w:t>
      </w:r>
      <w:r>
        <w:t>]. While demonstrated with IMRT Sliding Window, the techniques developed in this manuscript apply to VMAT, given su</w:t>
      </w:r>
      <w:r w:rsidR="00E465BB">
        <w:t>fi</w:t>
      </w:r>
      <w:r>
        <w:t>cient computational resources.</w:t>
      </w:r>
    </w:p>
    <w:p w14:paraId="4BEA1C30" w14:textId="77777777" w:rsidR="000B4D66" w:rsidRDefault="00000000">
      <w:pPr>
        <w:pStyle w:val="Heading1"/>
        <w:tabs>
          <w:tab w:val="center" w:pos="1589"/>
        </w:tabs>
        <w:ind w:left="-15" w:firstLine="0"/>
      </w:pPr>
      <w:r>
        <w:t>7</w:t>
      </w:r>
      <w:r>
        <w:tab/>
      </w:r>
      <w:commentRangeStart w:id="40"/>
      <w:r>
        <w:t>Dosimetry steps</w:t>
      </w:r>
      <w:commentRangeEnd w:id="40"/>
      <w:r w:rsidR="00873D51">
        <w:rPr>
          <w:rStyle w:val="CommentReference"/>
        </w:rPr>
        <w:commentReference w:id="40"/>
      </w:r>
    </w:p>
    <w:p w14:paraId="6F482A89" w14:textId="76A88C34" w:rsidR="000B4D66" w:rsidRDefault="00000000">
      <w:pPr>
        <w:spacing w:after="319"/>
        <w:ind w:left="-5"/>
      </w:pPr>
      <w:r>
        <w:t>Dosimetry aims to design a treatment plan (i.e., machine instructions) that delivers the best possible dose for the patient. The "best" dose is di</w:t>
      </w:r>
      <w:r w:rsidR="00E465BB">
        <w:t>ffi</w:t>
      </w:r>
      <w:r>
        <w:t>cult to de</w:t>
      </w:r>
      <w:r w:rsidR="00E465BB">
        <w:t>fi</w:t>
      </w:r>
      <w:r>
        <w:t>ne, so doctors formulate high-level clinical dose requirements. These requirements are abstract, so transitioning to machine instructions requires a series of sub-steps. For IntensityModulated Radiation Therapy (IMRT), three main steps are typically followed: Beam Orientation Optimization (BOO), Fluence Map Optimization (FMO), and Leaf Sequencing (LS).</w:t>
      </w:r>
    </w:p>
    <w:p w14:paraId="3E94C673" w14:textId="77777777" w:rsidR="000B4D66" w:rsidRDefault="00000000">
      <w:pPr>
        <w:pStyle w:val="Heading2"/>
        <w:tabs>
          <w:tab w:val="center" w:pos="2536"/>
        </w:tabs>
        <w:ind w:left="-15" w:firstLine="0"/>
      </w:pPr>
      <w:r>
        <w:t>7.1</w:t>
      </w:r>
      <w:r>
        <w:tab/>
        <w:t>Beams Orientation Optimization</w:t>
      </w:r>
    </w:p>
    <w:p w14:paraId="6C8E0D34" w14:textId="4A717C18" w:rsidR="000B4D66" w:rsidRDefault="00000000">
      <w:pPr>
        <w:ind w:left="-5"/>
      </w:pPr>
      <w:r>
        <w:t>Beam Orientation Optimization (BOO) is the initial dosimetry step. This step determines the optimal number of radiation beams and their respective angles. The beams’ orientation signi</w:t>
      </w:r>
      <w:r w:rsidR="00E465BB">
        <w:t>fi</w:t>
      </w:r>
      <w:r>
        <w:t>cantly impacts the dose distribution within the patient: beams close to each other tend to have similar e</w:t>
      </w:r>
      <w:r w:rsidR="00E465BB">
        <w:t>ff</w:t>
      </w:r>
      <w:r>
        <w:t>ects on the body. In contrast, far-apart beams tend to create doses impacting di</w:t>
      </w:r>
      <w:r w:rsidR="00E465BB">
        <w:t>ff</w:t>
      </w:r>
      <w:r>
        <w:t>erent tissues in the body. There is one exception to this rule of thumbs: Beams</w:t>
      </w:r>
      <w:r w:rsidR="00E465BB">
        <w:t xml:space="preserve"> </w:t>
      </w:r>
    </w:p>
    <w:p w14:paraId="209D8585" w14:textId="77777777" w:rsidR="000B4D66" w:rsidRDefault="00000000">
      <w:pPr>
        <w:tabs>
          <w:tab w:val="center" w:pos="3615"/>
          <w:tab w:val="center" w:pos="6357"/>
        </w:tabs>
        <w:spacing w:after="0" w:line="259" w:lineRule="auto"/>
        <w:ind w:left="0" w:firstLine="0"/>
        <w:jc w:val="left"/>
      </w:pPr>
      <w:r>
        <w:rPr>
          <w:sz w:val="22"/>
        </w:rPr>
        <w:tab/>
      </w:r>
      <w:r>
        <w:rPr>
          <w:sz w:val="11"/>
        </w:rPr>
        <w:t>Optimal fluence map</w:t>
      </w:r>
      <w:r>
        <w:rPr>
          <w:sz w:val="11"/>
        </w:rPr>
        <w:tab/>
        <w:t>Level sets of fluence map</w:t>
      </w:r>
    </w:p>
    <w:p w14:paraId="5617FBEF" w14:textId="77777777" w:rsidR="000B4D66" w:rsidRDefault="00000000">
      <w:pPr>
        <w:spacing w:after="283" w:line="259" w:lineRule="auto"/>
        <w:ind w:left="2472" w:firstLine="0"/>
        <w:jc w:val="left"/>
      </w:pPr>
      <w:r>
        <w:rPr>
          <w:noProof/>
          <w:sz w:val="22"/>
        </w:rPr>
        <mc:AlternateContent>
          <mc:Choice Requires="wpg">
            <w:drawing>
              <wp:inline distT="0" distB="0" distL="0" distR="0" wp14:anchorId="02A548E2" wp14:editId="19E9AE91">
                <wp:extent cx="3192442" cy="1451110"/>
                <wp:effectExtent l="0" t="0" r="0" b="0"/>
                <wp:docPr id="24790" name="Group 24790"/>
                <wp:cNvGraphicFramePr/>
                <a:graphic xmlns:a="http://schemas.openxmlformats.org/drawingml/2006/main">
                  <a:graphicData uri="http://schemas.microsoft.com/office/word/2010/wordprocessingGroup">
                    <wpg:wgp>
                      <wpg:cNvGrpSpPr/>
                      <wpg:grpSpPr>
                        <a:xfrm>
                          <a:off x="0" y="0"/>
                          <a:ext cx="3192442" cy="1451110"/>
                          <a:chOff x="0" y="0"/>
                          <a:chExt cx="3192442" cy="1451110"/>
                        </a:xfrm>
                      </wpg:grpSpPr>
                      <pic:pic xmlns:pic="http://schemas.openxmlformats.org/drawingml/2006/picture">
                        <pic:nvPicPr>
                          <pic:cNvPr id="30961" name="Picture 30961"/>
                          <pic:cNvPicPr/>
                        </pic:nvPicPr>
                        <pic:blipFill>
                          <a:blip r:embed="rId28"/>
                          <a:stretch>
                            <a:fillRect/>
                          </a:stretch>
                        </pic:blipFill>
                        <pic:spPr>
                          <a:xfrm>
                            <a:off x="-1961" y="-4417"/>
                            <a:ext cx="1453896" cy="1456944"/>
                          </a:xfrm>
                          <a:prstGeom prst="rect">
                            <a:avLst/>
                          </a:prstGeom>
                        </pic:spPr>
                      </pic:pic>
                      <wps:wsp>
                        <wps:cNvPr id="1984" name="Shape 1984"/>
                        <wps:cNvSpPr/>
                        <wps:spPr>
                          <a:xfrm>
                            <a:off x="0" y="0"/>
                            <a:ext cx="0" cy="1451110"/>
                          </a:xfrm>
                          <a:custGeom>
                            <a:avLst/>
                            <a:gdLst/>
                            <a:ahLst/>
                            <a:cxnLst/>
                            <a:rect l="0" t="0" r="0" b="0"/>
                            <a:pathLst>
                              <a:path h="1451110">
                                <a:moveTo>
                                  <a:pt x="0" y="1451110"/>
                                </a:moveTo>
                                <a:lnTo>
                                  <a:pt x="0" y="0"/>
                                </a:lnTo>
                              </a:path>
                            </a:pathLst>
                          </a:custGeom>
                          <a:ln w="4577" cap="sq">
                            <a:miter lim="127000"/>
                          </a:ln>
                        </wps:spPr>
                        <wps:style>
                          <a:lnRef idx="1">
                            <a:srgbClr val="000000"/>
                          </a:lnRef>
                          <a:fillRef idx="0">
                            <a:srgbClr val="000000">
                              <a:alpha val="0"/>
                            </a:srgbClr>
                          </a:fillRef>
                          <a:effectRef idx="0">
                            <a:scrgbClr r="0" g="0" b="0"/>
                          </a:effectRef>
                          <a:fontRef idx="none"/>
                        </wps:style>
                        <wps:bodyPr/>
                      </wps:wsp>
                      <wps:wsp>
                        <wps:cNvPr id="1985" name="Shape 1985"/>
                        <wps:cNvSpPr/>
                        <wps:spPr>
                          <a:xfrm>
                            <a:off x="1451110" y="0"/>
                            <a:ext cx="0" cy="1451110"/>
                          </a:xfrm>
                          <a:custGeom>
                            <a:avLst/>
                            <a:gdLst/>
                            <a:ahLst/>
                            <a:cxnLst/>
                            <a:rect l="0" t="0" r="0" b="0"/>
                            <a:pathLst>
                              <a:path h="1451110">
                                <a:moveTo>
                                  <a:pt x="0" y="1451110"/>
                                </a:moveTo>
                                <a:lnTo>
                                  <a:pt x="0" y="0"/>
                                </a:lnTo>
                              </a:path>
                            </a:pathLst>
                          </a:custGeom>
                          <a:ln w="4577" cap="sq">
                            <a:miter lim="127000"/>
                          </a:ln>
                        </wps:spPr>
                        <wps:style>
                          <a:lnRef idx="1">
                            <a:srgbClr val="000000"/>
                          </a:lnRef>
                          <a:fillRef idx="0">
                            <a:srgbClr val="000000">
                              <a:alpha val="0"/>
                            </a:srgbClr>
                          </a:fillRef>
                          <a:effectRef idx="0">
                            <a:scrgbClr r="0" g="0" b="0"/>
                          </a:effectRef>
                          <a:fontRef idx="none"/>
                        </wps:style>
                        <wps:bodyPr/>
                      </wps:wsp>
                      <wps:wsp>
                        <wps:cNvPr id="1986" name="Shape 1986"/>
                        <wps:cNvSpPr/>
                        <wps:spPr>
                          <a:xfrm>
                            <a:off x="0" y="1451110"/>
                            <a:ext cx="1451110" cy="0"/>
                          </a:xfrm>
                          <a:custGeom>
                            <a:avLst/>
                            <a:gdLst/>
                            <a:ahLst/>
                            <a:cxnLst/>
                            <a:rect l="0" t="0" r="0" b="0"/>
                            <a:pathLst>
                              <a:path w="1451110">
                                <a:moveTo>
                                  <a:pt x="0" y="0"/>
                                </a:moveTo>
                                <a:lnTo>
                                  <a:pt x="1451110" y="0"/>
                                </a:lnTo>
                              </a:path>
                            </a:pathLst>
                          </a:custGeom>
                          <a:ln w="4577" cap="sq">
                            <a:miter lim="127000"/>
                          </a:ln>
                        </wps:spPr>
                        <wps:style>
                          <a:lnRef idx="1">
                            <a:srgbClr val="000000"/>
                          </a:lnRef>
                          <a:fillRef idx="0">
                            <a:srgbClr val="000000">
                              <a:alpha val="0"/>
                            </a:srgbClr>
                          </a:fillRef>
                          <a:effectRef idx="0">
                            <a:scrgbClr r="0" g="0" b="0"/>
                          </a:effectRef>
                          <a:fontRef idx="none"/>
                        </wps:style>
                        <wps:bodyPr/>
                      </wps:wsp>
                      <wps:wsp>
                        <wps:cNvPr id="1987" name="Shape 1987"/>
                        <wps:cNvSpPr/>
                        <wps:spPr>
                          <a:xfrm>
                            <a:off x="0" y="0"/>
                            <a:ext cx="1451110" cy="0"/>
                          </a:xfrm>
                          <a:custGeom>
                            <a:avLst/>
                            <a:gdLst/>
                            <a:ahLst/>
                            <a:cxnLst/>
                            <a:rect l="0" t="0" r="0" b="0"/>
                            <a:pathLst>
                              <a:path w="1451110">
                                <a:moveTo>
                                  <a:pt x="0" y="0"/>
                                </a:moveTo>
                                <a:lnTo>
                                  <a:pt x="1451110" y="0"/>
                                </a:lnTo>
                              </a:path>
                            </a:pathLst>
                          </a:custGeom>
                          <a:ln w="4577" cap="sq">
                            <a:miter lim="127000"/>
                          </a:ln>
                        </wps:spPr>
                        <wps:style>
                          <a:lnRef idx="1">
                            <a:srgbClr val="000000"/>
                          </a:lnRef>
                          <a:fillRef idx="0">
                            <a:srgbClr val="000000">
                              <a:alpha val="0"/>
                            </a:srgbClr>
                          </a:fillRef>
                          <a:effectRef idx="0">
                            <a:scrgbClr r="0" g="0" b="0"/>
                          </a:effectRef>
                          <a:fontRef idx="none"/>
                        </wps:style>
                        <wps:bodyPr/>
                      </wps:wsp>
                      <wps:wsp>
                        <wps:cNvPr id="1990" name="Shape 1990"/>
                        <wps:cNvSpPr/>
                        <wps:spPr>
                          <a:xfrm>
                            <a:off x="2122807" y="336217"/>
                            <a:ext cx="688160" cy="688115"/>
                          </a:xfrm>
                          <a:custGeom>
                            <a:avLst/>
                            <a:gdLst/>
                            <a:ahLst/>
                            <a:cxnLst/>
                            <a:rect l="0" t="0" r="0" b="0"/>
                            <a:pathLst>
                              <a:path w="688160" h="688115">
                                <a:moveTo>
                                  <a:pt x="131544" y="676901"/>
                                </a:moveTo>
                                <a:lnTo>
                                  <a:pt x="146202" y="679465"/>
                                </a:lnTo>
                                <a:lnTo>
                                  <a:pt x="160859" y="681504"/>
                                </a:lnTo>
                                <a:lnTo>
                                  <a:pt x="175517" y="683118"/>
                                </a:lnTo>
                                <a:lnTo>
                                  <a:pt x="190174" y="684387"/>
                                </a:lnTo>
                                <a:lnTo>
                                  <a:pt x="204832" y="685376"/>
                                </a:lnTo>
                                <a:lnTo>
                                  <a:pt x="219490" y="686140"/>
                                </a:lnTo>
                                <a:lnTo>
                                  <a:pt x="234148" y="686723"/>
                                </a:lnTo>
                                <a:lnTo>
                                  <a:pt x="248805" y="687164"/>
                                </a:lnTo>
                                <a:lnTo>
                                  <a:pt x="263463" y="687491"/>
                                </a:lnTo>
                                <a:lnTo>
                                  <a:pt x="278121" y="687729"/>
                                </a:lnTo>
                                <a:lnTo>
                                  <a:pt x="292778" y="687898"/>
                                </a:lnTo>
                                <a:lnTo>
                                  <a:pt x="307436" y="688012"/>
                                </a:lnTo>
                                <a:lnTo>
                                  <a:pt x="322094" y="688082"/>
                                </a:lnTo>
                                <a:lnTo>
                                  <a:pt x="336752" y="688115"/>
                                </a:lnTo>
                                <a:lnTo>
                                  <a:pt x="351409" y="688115"/>
                                </a:lnTo>
                                <a:lnTo>
                                  <a:pt x="366067" y="688082"/>
                                </a:lnTo>
                                <a:lnTo>
                                  <a:pt x="380724" y="688012"/>
                                </a:lnTo>
                                <a:lnTo>
                                  <a:pt x="395382" y="687898"/>
                                </a:lnTo>
                                <a:lnTo>
                                  <a:pt x="410040" y="687729"/>
                                </a:lnTo>
                                <a:lnTo>
                                  <a:pt x="424697" y="687491"/>
                                </a:lnTo>
                                <a:lnTo>
                                  <a:pt x="439355" y="687164"/>
                                </a:lnTo>
                                <a:lnTo>
                                  <a:pt x="454013" y="686723"/>
                                </a:lnTo>
                                <a:lnTo>
                                  <a:pt x="468671" y="686140"/>
                                </a:lnTo>
                                <a:lnTo>
                                  <a:pt x="483328" y="685376"/>
                                </a:lnTo>
                                <a:lnTo>
                                  <a:pt x="497986" y="684387"/>
                                </a:lnTo>
                                <a:lnTo>
                                  <a:pt x="512644" y="683118"/>
                                </a:lnTo>
                                <a:lnTo>
                                  <a:pt x="527301" y="681504"/>
                                </a:lnTo>
                                <a:lnTo>
                                  <a:pt x="541959" y="679465"/>
                                </a:lnTo>
                                <a:lnTo>
                                  <a:pt x="556616" y="676901"/>
                                </a:lnTo>
                                <a:lnTo>
                                  <a:pt x="564677" y="675163"/>
                                </a:lnTo>
                                <a:lnTo>
                                  <a:pt x="571274" y="673607"/>
                                </a:lnTo>
                                <a:lnTo>
                                  <a:pt x="585932" y="669359"/>
                                </a:lnTo>
                                <a:lnTo>
                                  <a:pt x="600590" y="664045"/>
                                </a:lnTo>
                                <a:lnTo>
                                  <a:pt x="608567" y="660505"/>
                                </a:lnTo>
                                <a:lnTo>
                                  <a:pt x="615247" y="657179"/>
                                </a:lnTo>
                                <a:lnTo>
                                  <a:pt x="629905" y="648218"/>
                                </a:lnTo>
                                <a:lnTo>
                                  <a:pt x="633119" y="645847"/>
                                </a:lnTo>
                                <a:lnTo>
                                  <a:pt x="644562" y="636091"/>
                                </a:lnTo>
                                <a:lnTo>
                                  <a:pt x="649327" y="631190"/>
                                </a:lnTo>
                                <a:lnTo>
                                  <a:pt x="659220" y="619082"/>
                                </a:lnTo>
                                <a:lnTo>
                                  <a:pt x="660976" y="616532"/>
                                </a:lnTo>
                                <a:lnTo>
                                  <a:pt x="669396" y="601874"/>
                                </a:lnTo>
                                <a:lnTo>
                                  <a:pt x="673878" y="592045"/>
                                </a:lnTo>
                                <a:lnTo>
                                  <a:pt x="675771" y="587217"/>
                                </a:lnTo>
                                <a:lnTo>
                                  <a:pt x="680338" y="572559"/>
                                </a:lnTo>
                                <a:lnTo>
                                  <a:pt x="683709" y="557901"/>
                                </a:lnTo>
                                <a:lnTo>
                                  <a:pt x="686051" y="543243"/>
                                </a:lnTo>
                                <a:lnTo>
                                  <a:pt x="687497" y="528586"/>
                                </a:lnTo>
                                <a:lnTo>
                                  <a:pt x="688160" y="513928"/>
                                </a:lnTo>
                                <a:lnTo>
                                  <a:pt x="688136" y="499270"/>
                                </a:lnTo>
                                <a:lnTo>
                                  <a:pt x="687502" y="484613"/>
                                </a:lnTo>
                                <a:lnTo>
                                  <a:pt x="686329" y="469955"/>
                                </a:lnTo>
                                <a:lnTo>
                                  <a:pt x="684674" y="455297"/>
                                </a:lnTo>
                                <a:lnTo>
                                  <a:pt x="682586" y="440640"/>
                                </a:lnTo>
                                <a:lnTo>
                                  <a:pt x="680110" y="425982"/>
                                </a:lnTo>
                                <a:lnTo>
                                  <a:pt x="677283" y="411324"/>
                                </a:lnTo>
                                <a:lnTo>
                                  <a:pt x="674138" y="396667"/>
                                </a:lnTo>
                                <a:lnTo>
                                  <a:pt x="673878" y="395585"/>
                                </a:lnTo>
                                <a:lnTo>
                                  <a:pt x="670467" y="382009"/>
                                </a:lnTo>
                                <a:lnTo>
                                  <a:pt x="666498" y="367351"/>
                                </a:lnTo>
                                <a:lnTo>
                                  <a:pt x="662278" y="352694"/>
                                </a:lnTo>
                                <a:lnTo>
                                  <a:pt x="659220" y="342715"/>
                                </a:lnTo>
                                <a:lnTo>
                                  <a:pt x="657724" y="338036"/>
                                </a:lnTo>
                                <a:lnTo>
                                  <a:pt x="652720" y="323378"/>
                                </a:lnTo>
                                <a:lnTo>
                                  <a:pt x="647515" y="308721"/>
                                </a:lnTo>
                                <a:lnTo>
                                  <a:pt x="644562" y="300791"/>
                                </a:lnTo>
                                <a:lnTo>
                                  <a:pt x="641945" y="294063"/>
                                </a:lnTo>
                                <a:lnTo>
                                  <a:pt x="635977" y="279405"/>
                                </a:lnTo>
                                <a:lnTo>
                                  <a:pt x="629905" y="264888"/>
                                </a:lnTo>
                                <a:lnTo>
                                  <a:pt x="629843" y="264748"/>
                                </a:lnTo>
                                <a:lnTo>
                                  <a:pt x="623098" y="250090"/>
                                </a:lnTo>
                                <a:lnTo>
                                  <a:pt x="616211" y="235432"/>
                                </a:lnTo>
                                <a:lnTo>
                                  <a:pt x="615247" y="233463"/>
                                </a:lnTo>
                                <a:lnTo>
                                  <a:pt x="608735" y="220775"/>
                                </a:lnTo>
                                <a:lnTo>
                                  <a:pt x="601063" y="206117"/>
                                </a:lnTo>
                                <a:lnTo>
                                  <a:pt x="600590" y="205247"/>
                                </a:lnTo>
                                <a:lnTo>
                                  <a:pt x="592710" y="191459"/>
                                </a:lnTo>
                                <a:lnTo>
                                  <a:pt x="585932" y="179824"/>
                                </a:lnTo>
                                <a:lnTo>
                                  <a:pt x="584076" y="176802"/>
                                </a:lnTo>
                                <a:lnTo>
                                  <a:pt x="574798" y="162144"/>
                                </a:lnTo>
                                <a:lnTo>
                                  <a:pt x="571274" y="156715"/>
                                </a:lnTo>
                                <a:lnTo>
                                  <a:pt x="564942" y="147486"/>
                                </a:lnTo>
                                <a:lnTo>
                                  <a:pt x="556616" y="135616"/>
                                </a:lnTo>
                                <a:lnTo>
                                  <a:pt x="554542" y="132829"/>
                                </a:lnTo>
                                <a:lnTo>
                                  <a:pt x="543340" y="118171"/>
                                </a:lnTo>
                                <a:lnTo>
                                  <a:pt x="541959" y="116412"/>
                                </a:lnTo>
                                <a:lnTo>
                                  <a:pt x="531168" y="103513"/>
                                </a:lnTo>
                                <a:lnTo>
                                  <a:pt x="527301" y="99001"/>
                                </a:lnTo>
                                <a:lnTo>
                                  <a:pt x="517986" y="88855"/>
                                </a:lnTo>
                                <a:lnTo>
                                  <a:pt x="512644" y="83181"/>
                                </a:lnTo>
                                <a:lnTo>
                                  <a:pt x="503523" y="74198"/>
                                </a:lnTo>
                                <a:lnTo>
                                  <a:pt x="497986" y="68887"/>
                                </a:lnTo>
                                <a:lnTo>
                                  <a:pt x="487399" y="59540"/>
                                </a:lnTo>
                                <a:lnTo>
                                  <a:pt x="483328" y="56044"/>
                                </a:lnTo>
                                <a:lnTo>
                                  <a:pt x="469076" y="44882"/>
                                </a:lnTo>
                                <a:lnTo>
                                  <a:pt x="468671" y="44574"/>
                                </a:lnTo>
                                <a:lnTo>
                                  <a:pt x="454013" y="34585"/>
                                </a:lnTo>
                                <a:lnTo>
                                  <a:pt x="446806" y="30225"/>
                                </a:lnTo>
                                <a:lnTo>
                                  <a:pt x="439355" y="25859"/>
                                </a:lnTo>
                                <a:lnTo>
                                  <a:pt x="424697" y="18413"/>
                                </a:lnTo>
                                <a:lnTo>
                                  <a:pt x="418043" y="15567"/>
                                </a:lnTo>
                                <a:lnTo>
                                  <a:pt x="410040" y="12261"/>
                                </a:lnTo>
                                <a:lnTo>
                                  <a:pt x="395382" y="7380"/>
                                </a:lnTo>
                                <a:lnTo>
                                  <a:pt x="380724" y="3685"/>
                                </a:lnTo>
                                <a:lnTo>
                                  <a:pt x="366067" y="1205"/>
                                </a:lnTo>
                                <a:lnTo>
                                  <a:pt x="362580" y="909"/>
                                </a:lnTo>
                                <a:lnTo>
                                  <a:pt x="351409" y="0"/>
                                </a:lnTo>
                                <a:lnTo>
                                  <a:pt x="336752" y="0"/>
                                </a:lnTo>
                                <a:lnTo>
                                  <a:pt x="325581" y="909"/>
                                </a:lnTo>
                                <a:lnTo>
                                  <a:pt x="322094" y="1205"/>
                                </a:lnTo>
                                <a:lnTo>
                                  <a:pt x="307436" y="3685"/>
                                </a:lnTo>
                                <a:lnTo>
                                  <a:pt x="292778" y="7380"/>
                                </a:lnTo>
                                <a:lnTo>
                                  <a:pt x="278121" y="12261"/>
                                </a:lnTo>
                                <a:lnTo>
                                  <a:pt x="270117" y="15567"/>
                                </a:lnTo>
                                <a:lnTo>
                                  <a:pt x="263463" y="18413"/>
                                </a:lnTo>
                                <a:lnTo>
                                  <a:pt x="248805" y="25859"/>
                                </a:lnTo>
                                <a:lnTo>
                                  <a:pt x="241354" y="30225"/>
                                </a:lnTo>
                                <a:lnTo>
                                  <a:pt x="234148" y="34585"/>
                                </a:lnTo>
                                <a:lnTo>
                                  <a:pt x="219490" y="44574"/>
                                </a:lnTo>
                                <a:lnTo>
                                  <a:pt x="219084" y="44882"/>
                                </a:lnTo>
                                <a:lnTo>
                                  <a:pt x="204832" y="56044"/>
                                </a:lnTo>
                                <a:lnTo>
                                  <a:pt x="200761" y="59540"/>
                                </a:lnTo>
                                <a:lnTo>
                                  <a:pt x="190174" y="68887"/>
                                </a:lnTo>
                                <a:lnTo>
                                  <a:pt x="184638" y="74198"/>
                                </a:lnTo>
                                <a:lnTo>
                                  <a:pt x="175517" y="83181"/>
                                </a:lnTo>
                                <a:lnTo>
                                  <a:pt x="170174" y="88855"/>
                                </a:lnTo>
                                <a:lnTo>
                                  <a:pt x="160859" y="99001"/>
                                </a:lnTo>
                                <a:lnTo>
                                  <a:pt x="156993" y="103513"/>
                                </a:lnTo>
                                <a:lnTo>
                                  <a:pt x="146202" y="116412"/>
                                </a:lnTo>
                                <a:lnTo>
                                  <a:pt x="144821" y="118171"/>
                                </a:lnTo>
                                <a:lnTo>
                                  <a:pt x="133619" y="132829"/>
                                </a:lnTo>
                                <a:lnTo>
                                  <a:pt x="131544" y="135616"/>
                                </a:lnTo>
                                <a:lnTo>
                                  <a:pt x="123218" y="147486"/>
                                </a:lnTo>
                                <a:lnTo>
                                  <a:pt x="116886" y="156715"/>
                                </a:lnTo>
                                <a:lnTo>
                                  <a:pt x="113363" y="162144"/>
                                </a:lnTo>
                                <a:lnTo>
                                  <a:pt x="104084" y="176802"/>
                                </a:lnTo>
                                <a:lnTo>
                                  <a:pt x="102229" y="179824"/>
                                </a:lnTo>
                                <a:lnTo>
                                  <a:pt x="95450" y="191459"/>
                                </a:lnTo>
                                <a:lnTo>
                                  <a:pt x="87571" y="205247"/>
                                </a:lnTo>
                                <a:lnTo>
                                  <a:pt x="87098" y="206117"/>
                                </a:lnTo>
                                <a:lnTo>
                                  <a:pt x="79425" y="220775"/>
                                </a:lnTo>
                                <a:lnTo>
                                  <a:pt x="72913" y="233463"/>
                                </a:lnTo>
                                <a:lnTo>
                                  <a:pt x="71949" y="235432"/>
                                </a:lnTo>
                                <a:lnTo>
                                  <a:pt x="65062" y="250090"/>
                                </a:lnTo>
                                <a:lnTo>
                                  <a:pt x="58317" y="264748"/>
                                </a:lnTo>
                                <a:lnTo>
                                  <a:pt x="58255" y="264888"/>
                                </a:lnTo>
                                <a:lnTo>
                                  <a:pt x="52183" y="279405"/>
                                </a:lnTo>
                                <a:lnTo>
                                  <a:pt x="46216" y="294063"/>
                                </a:lnTo>
                                <a:lnTo>
                                  <a:pt x="43598" y="300791"/>
                                </a:lnTo>
                                <a:lnTo>
                                  <a:pt x="40645" y="308721"/>
                                </a:lnTo>
                                <a:lnTo>
                                  <a:pt x="35440" y="323378"/>
                                </a:lnTo>
                                <a:lnTo>
                                  <a:pt x="30436" y="338036"/>
                                </a:lnTo>
                                <a:lnTo>
                                  <a:pt x="28940" y="342715"/>
                                </a:lnTo>
                                <a:lnTo>
                                  <a:pt x="25882" y="352694"/>
                                </a:lnTo>
                                <a:lnTo>
                                  <a:pt x="21662" y="367351"/>
                                </a:lnTo>
                                <a:lnTo>
                                  <a:pt x="17693" y="382009"/>
                                </a:lnTo>
                                <a:lnTo>
                                  <a:pt x="14282" y="395585"/>
                                </a:lnTo>
                                <a:lnTo>
                                  <a:pt x="14022" y="396667"/>
                                </a:lnTo>
                                <a:lnTo>
                                  <a:pt x="10877" y="411324"/>
                                </a:lnTo>
                                <a:lnTo>
                                  <a:pt x="8050" y="425982"/>
                                </a:lnTo>
                                <a:lnTo>
                                  <a:pt x="5574" y="440640"/>
                                </a:lnTo>
                                <a:lnTo>
                                  <a:pt x="3487" y="455297"/>
                                </a:lnTo>
                                <a:lnTo>
                                  <a:pt x="1831" y="469955"/>
                                </a:lnTo>
                                <a:lnTo>
                                  <a:pt x="658" y="484613"/>
                                </a:lnTo>
                                <a:lnTo>
                                  <a:pt x="25" y="499270"/>
                                </a:lnTo>
                                <a:lnTo>
                                  <a:pt x="0" y="513928"/>
                                </a:lnTo>
                                <a:lnTo>
                                  <a:pt x="664" y="528586"/>
                                </a:lnTo>
                                <a:lnTo>
                                  <a:pt x="2109" y="543243"/>
                                </a:lnTo>
                                <a:lnTo>
                                  <a:pt x="4451" y="557901"/>
                                </a:lnTo>
                                <a:lnTo>
                                  <a:pt x="7823" y="572559"/>
                                </a:lnTo>
                                <a:lnTo>
                                  <a:pt x="12389" y="587217"/>
                                </a:lnTo>
                                <a:lnTo>
                                  <a:pt x="14282" y="592045"/>
                                </a:lnTo>
                                <a:lnTo>
                                  <a:pt x="18765" y="601874"/>
                                </a:lnTo>
                                <a:lnTo>
                                  <a:pt x="27184" y="616532"/>
                                </a:lnTo>
                                <a:lnTo>
                                  <a:pt x="28940" y="619082"/>
                                </a:lnTo>
                                <a:lnTo>
                                  <a:pt x="38834" y="631190"/>
                                </a:lnTo>
                                <a:lnTo>
                                  <a:pt x="43598" y="636091"/>
                                </a:lnTo>
                                <a:lnTo>
                                  <a:pt x="55042" y="645847"/>
                                </a:lnTo>
                                <a:lnTo>
                                  <a:pt x="58255" y="648218"/>
                                </a:lnTo>
                                <a:lnTo>
                                  <a:pt x="72913" y="657179"/>
                                </a:lnTo>
                                <a:lnTo>
                                  <a:pt x="79593" y="660505"/>
                                </a:lnTo>
                                <a:lnTo>
                                  <a:pt x="87571" y="664045"/>
                                </a:lnTo>
                                <a:lnTo>
                                  <a:pt x="102229" y="669359"/>
                                </a:lnTo>
                                <a:lnTo>
                                  <a:pt x="116886" y="673607"/>
                                </a:lnTo>
                                <a:lnTo>
                                  <a:pt x="123483" y="675163"/>
                                </a:lnTo>
                                <a:lnTo>
                                  <a:pt x="131544" y="676901"/>
                                </a:lnTo>
                                <a:close/>
                              </a:path>
                            </a:pathLst>
                          </a:custGeom>
                          <a:ln w="28606" cap="flat">
                            <a:round/>
                          </a:ln>
                        </wps:spPr>
                        <wps:style>
                          <a:lnRef idx="1">
                            <a:srgbClr val="FFFF17"/>
                          </a:lnRef>
                          <a:fillRef idx="0">
                            <a:srgbClr val="000000">
                              <a:alpha val="0"/>
                            </a:srgbClr>
                          </a:fillRef>
                          <a:effectRef idx="0">
                            <a:scrgbClr r="0" g="0" b="0"/>
                          </a:effectRef>
                          <a:fontRef idx="none"/>
                        </wps:style>
                        <wps:bodyPr/>
                      </wps:wsp>
                      <wps:wsp>
                        <wps:cNvPr id="1991" name="Shape 1991"/>
                        <wps:cNvSpPr/>
                        <wps:spPr>
                          <a:xfrm>
                            <a:off x="2197940" y="411363"/>
                            <a:ext cx="537894" cy="537788"/>
                          </a:xfrm>
                          <a:custGeom>
                            <a:avLst/>
                            <a:gdLst/>
                            <a:ahLst/>
                            <a:cxnLst/>
                            <a:rect l="0" t="0" r="0" b="0"/>
                            <a:pathLst>
                              <a:path w="537894" h="537788">
                                <a:moveTo>
                                  <a:pt x="144356" y="528644"/>
                                </a:moveTo>
                                <a:lnTo>
                                  <a:pt x="159014" y="530970"/>
                                </a:lnTo>
                                <a:lnTo>
                                  <a:pt x="173672" y="532860"/>
                                </a:lnTo>
                                <a:lnTo>
                                  <a:pt x="188330" y="534379"/>
                                </a:lnTo>
                                <a:lnTo>
                                  <a:pt x="202987" y="535575"/>
                                </a:lnTo>
                                <a:lnTo>
                                  <a:pt x="217645" y="536488"/>
                                </a:lnTo>
                                <a:lnTo>
                                  <a:pt x="232302" y="537149"/>
                                </a:lnTo>
                                <a:lnTo>
                                  <a:pt x="246960" y="537577"/>
                                </a:lnTo>
                                <a:lnTo>
                                  <a:pt x="261618" y="537788"/>
                                </a:lnTo>
                                <a:lnTo>
                                  <a:pt x="276275" y="537788"/>
                                </a:lnTo>
                                <a:lnTo>
                                  <a:pt x="290933" y="537577"/>
                                </a:lnTo>
                                <a:lnTo>
                                  <a:pt x="305591" y="537149"/>
                                </a:lnTo>
                                <a:lnTo>
                                  <a:pt x="320249" y="536488"/>
                                </a:lnTo>
                                <a:lnTo>
                                  <a:pt x="334906" y="535575"/>
                                </a:lnTo>
                                <a:lnTo>
                                  <a:pt x="349564" y="534379"/>
                                </a:lnTo>
                                <a:lnTo>
                                  <a:pt x="364222" y="532860"/>
                                </a:lnTo>
                                <a:lnTo>
                                  <a:pt x="378879" y="530970"/>
                                </a:lnTo>
                                <a:lnTo>
                                  <a:pt x="393537" y="528644"/>
                                </a:lnTo>
                                <a:lnTo>
                                  <a:pt x="403499" y="526728"/>
                                </a:lnTo>
                                <a:lnTo>
                                  <a:pt x="408194" y="525745"/>
                                </a:lnTo>
                                <a:lnTo>
                                  <a:pt x="422852" y="522060"/>
                                </a:lnTo>
                                <a:lnTo>
                                  <a:pt x="437510" y="517577"/>
                                </a:lnTo>
                                <a:lnTo>
                                  <a:pt x="452168" y="512124"/>
                                </a:lnTo>
                                <a:lnTo>
                                  <a:pt x="452290" y="512071"/>
                                </a:lnTo>
                                <a:lnTo>
                                  <a:pt x="466825" y="504950"/>
                                </a:lnTo>
                                <a:lnTo>
                                  <a:pt x="479430" y="497413"/>
                                </a:lnTo>
                                <a:lnTo>
                                  <a:pt x="481483" y="496009"/>
                                </a:lnTo>
                                <a:lnTo>
                                  <a:pt x="496141" y="484035"/>
                                </a:lnTo>
                                <a:lnTo>
                                  <a:pt x="497463" y="482756"/>
                                </a:lnTo>
                                <a:lnTo>
                                  <a:pt x="510209" y="468098"/>
                                </a:lnTo>
                                <a:lnTo>
                                  <a:pt x="510798" y="467278"/>
                                </a:lnTo>
                                <a:lnTo>
                                  <a:pt x="519298" y="453440"/>
                                </a:lnTo>
                                <a:lnTo>
                                  <a:pt x="525456" y="440550"/>
                                </a:lnTo>
                                <a:lnTo>
                                  <a:pt x="526185" y="438782"/>
                                </a:lnTo>
                                <a:lnTo>
                                  <a:pt x="530926" y="424125"/>
                                </a:lnTo>
                                <a:lnTo>
                                  <a:pt x="534301" y="409467"/>
                                </a:lnTo>
                                <a:lnTo>
                                  <a:pt x="536492" y="394809"/>
                                </a:lnTo>
                                <a:lnTo>
                                  <a:pt x="537647" y="380152"/>
                                </a:lnTo>
                                <a:lnTo>
                                  <a:pt x="537894" y="365494"/>
                                </a:lnTo>
                                <a:lnTo>
                                  <a:pt x="537337" y="350836"/>
                                </a:lnTo>
                                <a:lnTo>
                                  <a:pt x="536067" y="336179"/>
                                </a:lnTo>
                                <a:lnTo>
                                  <a:pt x="534161" y="321521"/>
                                </a:lnTo>
                                <a:lnTo>
                                  <a:pt x="531687" y="306863"/>
                                </a:lnTo>
                                <a:lnTo>
                                  <a:pt x="528700" y="292206"/>
                                </a:lnTo>
                                <a:lnTo>
                                  <a:pt x="525456" y="278445"/>
                                </a:lnTo>
                                <a:lnTo>
                                  <a:pt x="525234" y="277548"/>
                                </a:lnTo>
                                <a:lnTo>
                                  <a:pt x="521047" y="262890"/>
                                </a:lnTo>
                                <a:lnTo>
                                  <a:pt x="516455" y="248233"/>
                                </a:lnTo>
                                <a:lnTo>
                                  <a:pt x="511494" y="233575"/>
                                </a:lnTo>
                                <a:lnTo>
                                  <a:pt x="510798" y="231700"/>
                                </a:lnTo>
                                <a:lnTo>
                                  <a:pt x="505812" y="218917"/>
                                </a:lnTo>
                                <a:lnTo>
                                  <a:pt x="499745" y="204260"/>
                                </a:lnTo>
                                <a:lnTo>
                                  <a:pt x="496141" y="196063"/>
                                </a:lnTo>
                                <a:lnTo>
                                  <a:pt x="493143" y="189602"/>
                                </a:lnTo>
                                <a:lnTo>
                                  <a:pt x="485939" y="174944"/>
                                </a:lnTo>
                                <a:lnTo>
                                  <a:pt x="481483" y="166299"/>
                                </a:lnTo>
                                <a:lnTo>
                                  <a:pt x="478201" y="160287"/>
                                </a:lnTo>
                                <a:lnTo>
                                  <a:pt x="469805" y="145629"/>
                                </a:lnTo>
                                <a:lnTo>
                                  <a:pt x="466825" y="140658"/>
                                </a:lnTo>
                                <a:lnTo>
                                  <a:pt x="460647" y="130971"/>
                                </a:lnTo>
                                <a:lnTo>
                                  <a:pt x="452168" y="118160"/>
                                </a:lnTo>
                                <a:lnTo>
                                  <a:pt x="450861" y="116313"/>
                                </a:lnTo>
                                <a:lnTo>
                                  <a:pt x="440013" y="101656"/>
                                </a:lnTo>
                                <a:lnTo>
                                  <a:pt x="437510" y="98403"/>
                                </a:lnTo>
                                <a:lnTo>
                                  <a:pt x="428065" y="86998"/>
                                </a:lnTo>
                                <a:lnTo>
                                  <a:pt x="422852" y="80935"/>
                                </a:lnTo>
                                <a:lnTo>
                                  <a:pt x="414841" y="72340"/>
                                </a:lnTo>
                                <a:lnTo>
                                  <a:pt x="408194" y="65481"/>
                                </a:lnTo>
                                <a:lnTo>
                                  <a:pt x="399927" y="57683"/>
                                </a:lnTo>
                                <a:lnTo>
                                  <a:pt x="393537" y="51891"/>
                                </a:lnTo>
                                <a:lnTo>
                                  <a:pt x="382708" y="43025"/>
                                </a:lnTo>
                                <a:lnTo>
                                  <a:pt x="378879" y="40014"/>
                                </a:lnTo>
                                <a:lnTo>
                                  <a:pt x="364222" y="29785"/>
                                </a:lnTo>
                                <a:lnTo>
                                  <a:pt x="361883" y="28367"/>
                                </a:lnTo>
                                <a:lnTo>
                                  <a:pt x="349564" y="21226"/>
                                </a:lnTo>
                                <a:lnTo>
                                  <a:pt x="334906" y="14017"/>
                                </a:lnTo>
                                <a:lnTo>
                                  <a:pt x="334130" y="13710"/>
                                </a:lnTo>
                                <a:lnTo>
                                  <a:pt x="320249" y="8459"/>
                                </a:lnTo>
                                <a:lnTo>
                                  <a:pt x="305591" y="4252"/>
                                </a:lnTo>
                                <a:lnTo>
                                  <a:pt x="290933" y="1422"/>
                                </a:lnTo>
                                <a:lnTo>
                                  <a:pt x="276275" y="0"/>
                                </a:lnTo>
                                <a:lnTo>
                                  <a:pt x="261618" y="0"/>
                                </a:lnTo>
                                <a:lnTo>
                                  <a:pt x="246960" y="1422"/>
                                </a:lnTo>
                                <a:lnTo>
                                  <a:pt x="232302" y="4252"/>
                                </a:lnTo>
                                <a:lnTo>
                                  <a:pt x="217645" y="8459"/>
                                </a:lnTo>
                                <a:lnTo>
                                  <a:pt x="203763" y="13710"/>
                                </a:lnTo>
                                <a:lnTo>
                                  <a:pt x="202987" y="14017"/>
                                </a:lnTo>
                                <a:lnTo>
                                  <a:pt x="188330" y="21226"/>
                                </a:lnTo>
                                <a:lnTo>
                                  <a:pt x="176011" y="28367"/>
                                </a:lnTo>
                                <a:lnTo>
                                  <a:pt x="173672" y="29785"/>
                                </a:lnTo>
                                <a:lnTo>
                                  <a:pt x="159014" y="40014"/>
                                </a:lnTo>
                                <a:lnTo>
                                  <a:pt x="155185" y="43025"/>
                                </a:lnTo>
                                <a:lnTo>
                                  <a:pt x="144356" y="51891"/>
                                </a:lnTo>
                                <a:lnTo>
                                  <a:pt x="137967" y="57683"/>
                                </a:lnTo>
                                <a:lnTo>
                                  <a:pt x="129699" y="65481"/>
                                </a:lnTo>
                                <a:lnTo>
                                  <a:pt x="123053" y="72340"/>
                                </a:lnTo>
                                <a:lnTo>
                                  <a:pt x="115041" y="80935"/>
                                </a:lnTo>
                                <a:lnTo>
                                  <a:pt x="109829" y="86998"/>
                                </a:lnTo>
                                <a:lnTo>
                                  <a:pt x="100383" y="98403"/>
                                </a:lnTo>
                                <a:lnTo>
                                  <a:pt x="97880" y="101656"/>
                                </a:lnTo>
                                <a:lnTo>
                                  <a:pt x="87032" y="116313"/>
                                </a:lnTo>
                                <a:lnTo>
                                  <a:pt x="85726" y="118160"/>
                                </a:lnTo>
                                <a:lnTo>
                                  <a:pt x="77246" y="130971"/>
                                </a:lnTo>
                                <a:lnTo>
                                  <a:pt x="71068" y="140658"/>
                                </a:lnTo>
                                <a:lnTo>
                                  <a:pt x="68088" y="145629"/>
                                </a:lnTo>
                                <a:lnTo>
                                  <a:pt x="59692" y="160287"/>
                                </a:lnTo>
                                <a:lnTo>
                                  <a:pt x="56411" y="166299"/>
                                </a:lnTo>
                                <a:lnTo>
                                  <a:pt x="51954" y="174944"/>
                                </a:lnTo>
                                <a:lnTo>
                                  <a:pt x="44750" y="189602"/>
                                </a:lnTo>
                                <a:lnTo>
                                  <a:pt x="41752" y="196063"/>
                                </a:lnTo>
                                <a:lnTo>
                                  <a:pt x="38148" y="204260"/>
                                </a:lnTo>
                                <a:lnTo>
                                  <a:pt x="32082" y="218917"/>
                                </a:lnTo>
                                <a:lnTo>
                                  <a:pt x="27095" y="231700"/>
                                </a:lnTo>
                                <a:lnTo>
                                  <a:pt x="26400" y="233575"/>
                                </a:lnTo>
                                <a:lnTo>
                                  <a:pt x="21439" y="248233"/>
                                </a:lnTo>
                                <a:lnTo>
                                  <a:pt x="16846" y="262890"/>
                                </a:lnTo>
                                <a:lnTo>
                                  <a:pt x="12659" y="277548"/>
                                </a:lnTo>
                                <a:lnTo>
                                  <a:pt x="12437" y="278445"/>
                                </a:lnTo>
                                <a:lnTo>
                                  <a:pt x="9194" y="292206"/>
                                </a:lnTo>
                                <a:lnTo>
                                  <a:pt x="6207" y="306863"/>
                                </a:lnTo>
                                <a:lnTo>
                                  <a:pt x="3732" y="321521"/>
                                </a:lnTo>
                                <a:lnTo>
                                  <a:pt x="1826" y="336179"/>
                                </a:lnTo>
                                <a:lnTo>
                                  <a:pt x="557" y="350836"/>
                                </a:lnTo>
                                <a:lnTo>
                                  <a:pt x="0" y="365494"/>
                                </a:lnTo>
                                <a:lnTo>
                                  <a:pt x="246" y="380152"/>
                                </a:lnTo>
                                <a:lnTo>
                                  <a:pt x="1402" y="394809"/>
                                </a:lnTo>
                                <a:lnTo>
                                  <a:pt x="3592" y="409467"/>
                                </a:lnTo>
                                <a:lnTo>
                                  <a:pt x="6968" y="424125"/>
                                </a:lnTo>
                                <a:lnTo>
                                  <a:pt x="11709" y="438782"/>
                                </a:lnTo>
                                <a:lnTo>
                                  <a:pt x="12437" y="440550"/>
                                </a:lnTo>
                                <a:lnTo>
                                  <a:pt x="18596" y="453440"/>
                                </a:lnTo>
                                <a:lnTo>
                                  <a:pt x="27095" y="467278"/>
                                </a:lnTo>
                                <a:lnTo>
                                  <a:pt x="27684" y="468098"/>
                                </a:lnTo>
                                <a:lnTo>
                                  <a:pt x="40431" y="482756"/>
                                </a:lnTo>
                                <a:lnTo>
                                  <a:pt x="41752" y="484035"/>
                                </a:lnTo>
                                <a:lnTo>
                                  <a:pt x="56411" y="496009"/>
                                </a:lnTo>
                                <a:lnTo>
                                  <a:pt x="58463" y="497413"/>
                                </a:lnTo>
                                <a:lnTo>
                                  <a:pt x="71068" y="504950"/>
                                </a:lnTo>
                                <a:lnTo>
                                  <a:pt x="85603" y="512071"/>
                                </a:lnTo>
                                <a:lnTo>
                                  <a:pt x="85726" y="512124"/>
                                </a:lnTo>
                                <a:lnTo>
                                  <a:pt x="100383" y="517577"/>
                                </a:lnTo>
                                <a:lnTo>
                                  <a:pt x="115041" y="522060"/>
                                </a:lnTo>
                                <a:lnTo>
                                  <a:pt x="129699" y="525745"/>
                                </a:lnTo>
                                <a:lnTo>
                                  <a:pt x="134395" y="526728"/>
                                </a:lnTo>
                                <a:lnTo>
                                  <a:pt x="144356" y="528644"/>
                                </a:lnTo>
                                <a:close/>
                              </a:path>
                            </a:pathLst>
                          </a:custGeom>
                          <a:ln w="28606" cap="flat">
                            <a:round/>
                          </a:ln>
                        </wps:spPr>
                        <wps:style>
                          <a:lnRef idx="1">
                            <a:srgbClr val="FF5900"/>
                          </a:lnRef>
                          <a:fillRef idx="0">
                            <a:srgbClr val="000000">
                              <a:alpha val="0"/>
                            </a:srgbClr>
                          </a:fillRef>
                          <a:effectRef idx="0">
                            <a:scrgbClr r="0" g="0" b="0"/>
                          </a:effectRef>
                          <a:fontRef idx="none"/>
                        </wps:style>
                        <wps:bodyPr/>
                      </wps:wsp>
                      <wps:wsp>
                        <wps:cNvPr id="1992" name="Shape 1992"/>
                        <wps:cNvSpPr/>
                        <wps:spPr>
                          <a:xfrm>
                            <a:off x="2268229" y="481777"/>
                            <a:ext cx="397316" cy="397048"/>
                          </a:xfrm>
                          <a:custGeom>
                            <a:avLst/>
                            <a:gdLst/>
                            <a:ahLst/>
                            <a:cxnLst/>
                            <a:rect l="0" t="0" r="0" b="0"/>
                            <a:pathLst>
                              <a:path w="397316" h="397048">
                                <a:moveTo>
                                  <a:pt x="103383" y="385233"/>
                                </a:moveTo>
                                <a:lnTo>
                                  <a:pt x="118041" y="388859"/>
                                </a:lnTo>
                                <a:lnTo>
                                  <a:pt x="132698" y="391723"/>
                                </a:lnTo>
                                <a:lnTo>
                                  <a:pt x="147356" y="393915"/>
                                </a:lnTo>
                                <a:lnTo>
                                  <a:pt x="162014" y="395505"/>
                                </a:lnTo>
                                <a:lnTo>
                                  <a:pt x="176671" y="396539"/>
                                </a:lnTo>
                                <a:lnTo>
                                  <a:pt x="191329" y="397048"/>
                                </a:lnTo>
                                <a:lnTo>
                                  <a:pt x="205987" y="397048"/>
                                </a:lnTo>
                                <a:lnTo>
                                  <a:pt x="220645" y="396539"/>
                                </a:lnTo>
                                <a:lnTo>
                                  <a:pt x="235302" y="395505"/>
                                </a:lnTo>
                                <a:lnTo>
                                  <a:pt x="249960" y="393915"/>
                                </a:lnTo>
                                <a:lnTo>
                                  <a:pt x="264618" y="391723"/>
                                </a:lnTo>
                                <a:lnTo>
                                  <a:pt x="279275" y="388859"/>
                                </a:lnTo>
                                <a:lnTo>
                                  <a:pt x="293933" y="385233"/>
                                </a:lnTo>
                                <a:lnTo>
                                  <a:pt x="301196" y="383026"/>
                                </a:lnTo>
                                <a:lnTo>
                                  <a:pt x="308590" y="380515"/>
                                </a:lnTo>
                                <a:lnTo>
                                  <a:pt x="323249" y="374445"/>
                                </a:lnTo>
                                <a:lnTo>
                                  <a:pt x="335258" y="368368"/>
                                </a:lnTo>
                                <a:lnTo>
                                  <a:pt x="337906" y="366831"/>
                                </a:lnTo>
                                <a:lnTo>
                                  <a:pt x="352564" y="356620"/>
                                </a:lnTo>
                                <a:lnTo>
                                  <a:pt x="356060" y="353710"/>
                                </a:lnTo>
                                <a:lnTo>
                                  <a:pt x="367221" y="342612"/>
                                </a:lnTo>
                                <a:lnTo>
                                  <a:pt x="370236" y="339052"/>
                                </a:lnTo>
                                <a:lnTo>
                                  <a:pt x="380259" y="324395"/>
                                </a:lnTo>
                                <a:lnTo>
                                  <a:pt x="381879" y="321360"/>
                                </a:lnTo>
                                <a:lnTo>
                                  <a:pt x="387189" y="309737"/>
                                </a:lnTo>
                                <a:lnTo>
                                  <a:pt x="392035" y="295080"/>
                                </a:lnTo>
                                <a:lnTo>
                                  <a:pt x="395216" y="280422"/>
                                </a:lnTo>
                                <a:lnTo>
                                  <a:pt x="396537" y="269331"/>
                                </a:lnTo>
                                <a:lnTo>
                                  <a:pt x="396906" y="265764"/>
                                </a:lnTo>
                                <a:lnTo>
                                  <a:pt x="397316" y="251106"/>
                                </a:lnTo>
                                <a:lnTo>
                                  <a:pt x="396703" y="236449"/>
                                </a:lnTo>
                                <a:lnTo>
                                  <a:pt x="396537" y="234903"/>
                                </a:lnTo>
                                <a:lnTo>
                                  <a:pt x="395045" y="221791"/>
                                </a:lnTo>
                                <a:lnTo>
                                  <a:pt x="392480" y="207133"/>
                                </a:lnTo>
                                <a:lnTo>
                                  <a:pt x="389118" y="192476"/>
                                </a:lnTo>
                                <a:lnTo>
                                  <a:pt x="385039" y="177818"/>
                                </a:lnTo>
                                <a:lnTo>
                                  <a:pt x="381879" y="168120"/>
                                </a:lnTo>
                                <a:lnTo>
                                  <a:pt x="380157" y="163160"/>
                                </a:lnTo>
                                <a:lnTo>
                                  <a:pt x="374313" y="148503"/>
                                </a:lnTo>
                                <a:lnTo>
                                  <a:pt x="367891" y="133845"/>
                                </a:lnTo>
                                <a:lnTo>
                                  <a:pt x="367221" y="132471"/>
                                </a:lnTo>
                                <a:lnTo>
                                  <a:pt x="360275" y="119187"/>
                                </a:lnTo>
                                <a:lnTo>
                                  <a:pt x="352564" y="105448"/>
                                </a:lnTo>
                                <a:lnTo>
                                  <a:pt x="352006" y="104530"/>
                                </a:lnTo>
                                <a:lnTo>
                                  <a:pt x="342330" y="89872"/>
                                </a:lnTo>
                                <a:lnTo>
                                  <a:pt x="337906" y="83593"/>
                                </a:lnTo>
                                <a:lnTo>
                                  <a:pt x="331464" y="75214"/>
                                </a:lnTo>
                                <a:lnTo>
                                  <a:pt x="323249" y="65186"/>
                                </a:lnTo>
                                <a:lnTo>
                                  <a:pt x="319061" y="60557"/>
                                </a:lnTo>
                                <a:lnTo>
                                  <a:pt x="308590" y="49691"/>
                                </a:lnTo>
                                <a:lnTo>
                                  <a:pt x="304495" y="45899"/>
                                </a:lnTo>
                                <a:lnTo>
                                  <a:pt x="293933" y="36715"/>
                                </a:lnTo>
                                <a:lnTo>
                                  <a:pt x="286734" y="31241"/>
                                </a:lnTo>
                                <a:lnTo>
                                  <a:pt x="279275" y="25912"/>
                                </a:lnTo>
                                <a:lnTo>
                                  <a:pt x="264618" y="17009"/>
                                </a:lnTo>
                                <a:lnTo>
                                  <a:pt x="263754" y="16584"/>
                                </a:lnTo>
                                <a:lnTo>
                                  <a:pt x="249960" y="10231"/>
                                </a:lnTo>
                                <a:lnTo>
                                  <a:pt x="235302" y="5081"/>
                                </a:lnTo>
                                <a:lnTo>
                                  <a:pt x="221997" y="1926"/>
                                </a:lnTo>
                                <a:lnTo>
                                  <a:pt x="220645" y="1626"/>
                                </a:lnTo>
                                <a:lnTo>
                                  <a:pt x="205987" y="0"/>
                                </a:lnTo>
                                <a:lnTo>
                                  <a:pt x="191329" y="0"/>
                                </a:lnTo>
                                <a:lnTo>
                                  <a:pt x="176671" y="1626"/>
                                </a:lnTo>
                                <a:lnTo>
                                  <a:pt x="175319" y="1926"/>
                                </a:lnTo>
                                <a:lnTo>
                                  <a:pt x="162014" y="5081"/>
                                </a:lnTo>
                                <a:lnTo>
                                  <a:pt x="147356" y="10231"/>
                                </a:lnTo>
                                <a:lnTo>
                                  <a:pt x="133562" y="16584"/>
                                </a:lnTo>
                                <a:lnTo>
                                  <a:pt x="132698" y="17009"/>
                                </a:lnTo>
                                <a:lnTo>
                                  <a:pt x="118041" y="25912"/>
                                </a:lnTo>
                                <a:lnTo>
                                  <a:pt x="110582" y="31241"/>
                                </a:lnTo>
                                <a:lnTo>
                                  <a:pt x="103383" y="36715"/>
                                </a:lnTo>
                                <a:lnTo>
                                  <a:pt x="92821" y="45899"/>
                                </a:lnTo>
                                <a:lnTo>
                                  <a:pt x="88726" y="49691"/>
                                </a:lnTo>
                                <a:lnTo>
                                  <a:pt x="78255" y="60557"/>
                                </a:lnTo>
                                <a:lnTo>
                                  <a:pt x="74068" y="65186"/>
                                </a:lnTo>
                                <a:lnTo>
                                  <a:pt x="65853" y="75214"/>
                                </a:lnTo>
                                <a:lnTo>
                                  <a:pt x="59410" y="83593"/>
                                </a:lnTo>
                                <a:lnTo>
                                  <a:pt x="54987" y="89872"/>
                                </a:lnTo>
                                <a:lnTo>
                                  <a:pt x="45309" y="104530"/>
                                </a:lnTo>
                                <a:lnTo>
                                  <a:pt x="44752" y="105448"/>
                                </a:lnTo>
                                <a:lnTo>
                                  <a:pt x="37041" y="119187"/>
                                </a:lnTo>
                                <a:lnTo>
                                  <a:pt x="30095" y="132471"/>
                                </a:lnTo>
                                <a:lnTo>
                                  <a:pt x="29425" y="133845"/>
                                </a:lnTo>
                                <a:lnTo>
                                  <a:pt x="23003" y="148503"/>
                                </a:lnTo>
                                <a:lnTo>
                                  <a:pt x="17159" y="163160"/>
                                </a:lnTo>
                                <a:lnTo>
                                  <a:pt x="15437" y="168120"/>
                                </a:lnTo>
                                <a:lnTo>
                                  <a:pt x="12276" y="177818"/>
                                </a:lnTo>
                                <a:lnTo>
                                  <a:pt x="8198" y="192476"/>
                                </a:lnTo>
                                <a:lnTo>
                                  <a:pt x="4836" y="207133"/>
                                </a:lnTo>
                                <a:lnTo>
                                  <a:pt x="2271" y="221791"/>
                                </a:lnTo>
                                <a:lnTo>
                                  <a:pt x="779" y="234903"/>
                                </a:lnTo>
                                <a:lnTo>
                                  <a:pt x="613" y="236449"/>
                                </a:lnTo>
                                <a:lnTo>
                                  <a:pt x="0" y="251106"/>
                                </a:lnTo>
                                <a:lnTo>
                                  <a:pt x="410" y="265764"/>
                                </a:lnTo>
                                <a:lnTo>
                                  <a:pt x="779" y="269331"/>
                                </a:lnTo>
                                <a:lnTo>
                                  <a:pt x="2100" y="280422"/>
                                </a:lnTo>
                                <a:lnTo>
                                  <a:pt x="5281" y="295080"/>
                                </a:lnTo>
                                <a:lnTo>
                                  <a:pt x="10127" y="309737"/>
                                </a:lnTo>
                                <a:lnTo>
                                  <a:pt x="15437" y="321360"/>
                                </a:lnTo>
                                <a:lnTo>
                                  <a:pt x="17057" y="324395"/>
                                </a:lnTo>
                                <a:lnTo>
                                  <a:pt x="27080" y="339052"/>
                                </a:lnTo>
                                <a:lnTo>
                                  <a:pt x="30095" y="342612"/>
                                </a:lnTo>
                                <a:lnTo>
                                  <a:pt x="41256" y="353710"/>
                                </a:lnTo>
                                <a:lnTo>
                                  <a:pt x="44752" y="356620"/>
                                </a:lnTo>
                                <a:lnTo>
                                  <a:pt x="59410" y="366831"/>
                                </a:lnTo>
                                <a:lnTo>
                                  <a:pt x="62058" y="368368"/>
                                </a:lnTo>
                                <a:lnTo>
                                  <a:pt x="74068" y="374445"/>
                                </a:lnTo>
                                <a:lnTo>
                                  <a:pt x="88726" y="380515"/>
                                </a:lnTo>
                                <a:lnTo>
                                  <a:pt x="96120" y="383026"/>
                                </a:lnTo>
                                <a:lnTo>
                                  <a:pt x="103383" y="385233"/>
                                </a:lnTo>
                                <a:close/>
                              </a:path>
                            </a:pathLst>
                          </a:custGeom>
                          <a:ln w="28606" cap="flat">
                            <a:round/>
                          </a:ln>
                        </wps:spPr>
                        <wps:style>
                          <a:lnRef idx="1">
                            <a:srgbClr val="D70000"/>
                          </a:lnRef>
                          <a:fillRef idx="0">
                            <a:srgbClr val="000000">
                              <a:alpha val="0"/>
                            </a:srgbClr>
                          </a:fillRef>
                          <a:effectRef idx="0">
                            <a:scrgbClr r="0" g="0" b="0"/>
                          </a:effectRef>
                          <a:fontRef idx="none"/>
                        </wps:style>
                        <wps:bodyPr/>
                      </wps:wsp>
                      <wps:wsp>
                        <wps:cNvPr id="1993" name="Shape 1993"/>
                        <wps:cNvSpPr/>
                        <wps:spPr>
                          <a:xfrm>
                            <a:off x="2352507" y="566018"/>
                            <a:ext cx="228760" cy="228593"/>
                          </a:xfrm>
                          <a:custGeom>
                            <a:avLst/>
                            <a:gdLst/>
                            <a:ahLst/>
                            <a:cxnLst/>
                            <a:rect l="0" t="0" r="0" b="0"/>
                            <a:pathLst>
                              <a:path w="228760" h="228593">
                                <a:moveTo>
                                  <a:pt x="92394" y="227344"/>
                                </a:moveTo>
                                <a:lnTo>
                                  <a:pt x="107052" y="228593"/>
                                </a:lnTo>
                                <a:lnTo>
                                  <a:pt x="121709" y="228593"/>
                                </a:lnTo>
                                <a:lnTo>
                                  <a:pt x="136367" y="227344"/>
                                </a:lnTo>
                                <a:lnTo>
                                  <a:pt x="147042" y="225497"/>
                                </a:lnTo>
                                <a:lnTo>
                                  <a:pt x="151024" y="224700"/>
                                </a:lnTo>
                                <a:lnTo>
                                  <a:pt x="165682" y="220185"/>
                                </a:lnTo>
                                <a:lnTo>
                                  <a:pt x="180340" y="213861"/>
                                </a:lnTo>
                                <a:lnTo>
                                  <a:pt x="185696" y="210839"/>
                                </a:lnTo>
                                <a:lnTo>
                                  <a:pt x="194997" y="204442"/>
                                </a:lnTo>
                                <a:lnTo>
                                  <a:pt x="204391" y="196181"/>
                                </a:lnTo>
                                <a:lnTo>
                                  <a:pt x="209655" y="190195"/>
                                </a:lnTo>
                                <a:lnTo>
                                  <a:pt x="215802" y="181523"/>
                                </a:lnTo>
                                <a:lnTo>
                                  <a:pt x="223105" y="166866"/>
                                </a:lnTo>
                                <a:lnTo>
                                  <a:pt x="224313" y="163000"/>
                                </a:lnTo>
                                <a:lnTo>
                                  <a:pt x="227099" y="152208"/>
                                </a:lnTo>
                                <a:lnTo>
                                  <a:pt x="228760" y="137550"/>
                                </a:lnTo>
                                <a:lnTo>
                                  <a:pt x="228510" y="122893"/>
                                </a:lnTo>
                                <a:lnTo>
                                  <a:pt x="226564" y="108235"/>
                                </a:lnTo>
                                <a:lnTo>
                                  <a:pt x="224313" y="98811"/>
                                </a:lnTo>
                                <a:lnTo>
                                  <a:pt x="222921" y="93577"/>
                                </a:lnTo>
                                <a:lnTo>
                                  <a:pt x="217369" y="78920"/>
                                </a:lnTo>
                                <a:lnTo>
                                  <a:pt x="210420" y="64262"/>
                                </a:lnTo>
                                <a:lnTo>
                                  <a:pt x="209655" y="62937"/>
                                </a:lnTo>
                                <a:lnTo>
                                  <a:pt x="200897" y="49604"/>
                                </a:lnTo>
                                <a:lnTo>
                                  <a:pt x="194997" y="41857"/>
                                </a:lnTo>
                                <a:lnTo>
                                  <a:pt x="188843" y="34947"/>
                                </a:lnTo>
                                <a:lnTo>
                                  <a:pt x="180340" y="26605"/>
                                </a:lnTo>
                                <a:lnTo>
                                  <a:pt x="172501" y="20289"/>
                                </a:lnTo>
                                <a:lnTo>
                                  <a:pt x="165682" y="15439"/>
                                </a:lnTo>
                                <a:lnTo>
                                  <a:pt x="151024" y="7437"/>
                                </a:lnTo>
                                <a:lnTo>
                                  <a:pt x="146151" y="5631"/>
                                </a:lnTo>
                                <a:lnTo>
                                  <a:pt x="136367" y="2425"/>
                                </a:lnTo>
                                <a:lnTo>
                                  <a:pt x="121709" y="0"/>
                                </a:lnTo>
                                <a:lnTo>
                                  <a:pt x="107052" y="0"/>
                                </a:lnTo>
                                <a:lnTo>
                                  <a:pt x="92394" y="2425"/>
                                </a:lnTo>
                                <a:lnTo>
                                  <a:pt x="82610" y="5631"/>
                                </a:lnTo>
                                <a:lnTo>
                                  <a:pt x="77736" y="7437"/>
                                </a:lnTo>
                                <a:lnTo>
                                  <a:pt x="63078" y="15439"/>
                                </a:lnTo>
                                <a:lnTo>
                                  <a:pt x="56259" y="20289"/>
                                </a:lnTo>
                                <a:lnTo>
                                  <a:pt x="48421" y="26605"/>
                                </a:lnTo>
                                <a:lnTo>
                                  <a:pt x="39917" y="34947"/>
                                </a:lnTo>
                                <a:lnTo>
                                  <a:pt x="33763" y="41857"/>
                                </a:lnTo>
                                <a:lnTo>
                                  <a:pt x="27864" y="49604"/>
                                </a:lnTo>
                                <a:lnTo>
                                  <a:pt x="19105" y="62937"/>
                                </a:lnTo>
                                <a:lnTo>
                                  <a:pt x="18341" y="64262"/>
                                </a:lnTo>
                                <a:lnTo>
                                  <a:pt x="11392" y="78920"/>
                                </a:lnTo>
                                <a:lnTo>
                                  <a:pt x="5840" y="93577"/>
                                </a:lnTo>
                                <a:lnTo>
                                  <a:pt x="4448" y="98811"/>
                                </a:lnTo>
                                <a:lnTo>
                                  <a:pt x="2196" y="108235"/>
                                </a:lnTo>
                                <a:lnTo>
                                  <a:pt x="250" y="122893"/>
                                </a:lnTo>
                                <a:lnTo>
                                  <a:pt x="0" y="137550"/>
                                </a:lnTo>
                                <a:lnTo>
                                  <a:pt x="1661" y="152208"/>
                                </a:lnTo>
                                <a:lnTo>
                                  <a:pt x="4448" y="163000"/>
                                </a:lnTo>
                                <a:lnTo>
                                  <a:pt x="5655" y="166866"/>
                                </a:lnTo>
                                <a:lnTo>
                                  <a:pt x="12959" y="181523"/>
                                </a:lnTo>
                                <a:lnTo>
                                  <a:pt x="19105" y="190195"/>
                                </a:lnTo>
                                <a:lnTo>
                                  <a:pt x="24370" y="196181"/>
                                </a:lnTo>
                                <a:lnTo>
                                  <a:pt x="33763" y="204442"/>
                                </a:lnTo>
                                <a:lnTo>
                                  <a:pt x="43064" y="210839"/>
                                </a:lnTo>
                                <a:lnTo>
                                  <a:pt x="48421" y="213861"/>
                                </a:lnTo>
                                <a:lnTo>
                                  <a:pt x="63078" y="220185"/>
                                </a:lnTo>
                                <a:lnTo>
                                  <a:pt x="77736" y="224700"/>
                                </a:lnTo>
                                <a:lnTo>
                                  <a:pt x="81718" y="225497"/>
                                </a:lnTo>
                                <a:lnTo>
                                  <a:pt x="92394" y="227344"/>
                                </a:lnTo>
                                <a:close/>
                              </a:path>
                            </a:pathLst>
                          </a:custGeom>
                          <a:ln w="28606" cap="flat">
                            <a:round/>
                          </a:ln>
                        </wps:spPr>
                        <wps:style>
                          <a:lnRef idx="1">
                            <a:srgbClr val="710000"/>
                          </a:lnRef>
                          <a:fillRef idx="0">
                            <a:srgbClr val="000000">
                              <a:alpha val="0"/>
                            </a:srgbClr>
                          </a:fillRef>
                          <a:effectRef idx="0">
                            <a:scrgbClr r="0" g="0" b="0"/>
                          </a:effectRef>
                          <a:fontRef idx="none"/>
                        </wps:style>
                        <wps:bodyPr/>
                      </wps:wsp>
                      <wps:wsp>
                        <wps:cNvPr id="1994" name="Shape 1994"/>
                        <wps:cNvSpPr/>
                        <wps:spPr>
                          <a:xfrm>
                            <a:off x="1741332" y="0"/>
                            <a:ext cx="0" cy="1451110"/>
                          </a:xfrm>
                          <a:custGeom>
                            <a:avLst/>
                            <a:gdLst/>
                            <a:ahLst/>
                            <a:cxnLst/>
                            <a:rect l="0" t="0" r="0" b="0"/>
                            <a:pathLst>
                              <a:path h="1451110">
                                <a:moveTo>
                                  <a:pt x="0" y="1451110"/>
                                </a:moveTo>
                                <a:lnTo>
                                  <a:pt x="0" y="0"/>
                                </a:lnTo>
                              </a:path>
                            </a:pathLst>
                          </a:custGeom>
                          <a:ln w="4577" cap="sq">
                            <a:miter lim="127000"/>
                          </a:ln>
                        </wps:spPr>
                        <wps:style>
                          <a:lnRef idx="1">
                            <a:srgbClr val="000000"/>
                          </a:lnRef>
                          <a:fillRef idx="0">
                            <a:srgbClr val="000000">
                              <a:alpha val="0"/>
                            </a:srgbClr>
                          </a:fillRef>
                          <a:effectRef idx="0">
                            <a:scrgbClr r="0" g="0" b="0"/>
                          </a:effectRef>
                          <a:fontRef idx="none"/>
                        </wps:style>
                        <wps:bodyPr/>
                      </wps:wsp>
                      <wps:wsp>
                        <wps:cNvPr id="1995" name="Shape 1995"/>
                        <wps:cNvSpPr/>
                        <wps:spPr>
                          <a:xfrm>
                            <a:off x="3192442" y="0"/>
                            <a:ext cx="0" cy="1451110"/>
                          </a:xfrm>
                          <a:custGeom>
                            <a:avLst/>
                            <a:gdLst/>
                            <a:ahLst/>
                            <a:cxnLst/>
                            <a:rect l="0" t="0" r="0" b="0"/>
                            <a:pathLst>
                              <a:path h="1451110">
                                <a:moveTo>
                                  <a:pt x="0" y="1451110"/>
                                </a:moveTo>
                                <a:lnTo>
                                  <a:pt x="0" y="0"/>
                                </a:lnTo>
                              </a:path>
                            </a:pathLst>
                          </a:custGeom>
                          <a:ln w="4577" cap="sq">
                            <a:miter lim="127000"/>
                          </a:ln>
                        </wps:spPr>
                        <wps:style>
                          <a:lnRef idx="1">
                            <a:srgbClr val="000000"/>
                          </a:lnRef>
                          <a:fillRef idx="0">
                            <a:srgbClr val="000000">
                              <a:alpha val="0"/>
                            </a:srgbClr>
                          </a:fillRef>
                          <a:effectRef idx="0">
                            <a:scrgbClr r="0" g="0" b="0"/>
                          </a:effectRef>
                          <a:fontRef idx="none"/>
                        </wps:style>
                        <wps:bodyPr/>
                      </wps:wsp>
                      <wps:wsp>
                        <wps:cNvPr id="1996" name="Shape 1996"/>
                        <wps:cNvSpPr/>
                        <wps:spPr>
                          <a:xfrm>
                            <a:off x="1741332" y="1451110"/>
                            <a:ext cx="1451110" cy="0"/>
                          </a:xfrm>
                          <a:custGeom>
                            <a:avLst/>
                            <a:gdLst/>
                            <a:ahLst/>
                            <a:cxnLst/>
                            <a:rect l="0" t="0" r="0" b="0"/>
                            <a:pathLst>
                              <a:path w="1451110">
                                <a:moveTo>
                                  <a:pt x="0" y="0"/>
                                </a:moveTo>
                                <a:lnTo>
                                  <a:pt x="1451110" y="0"/>
                                </a:lnTo>
                              </a:path>
                            </a:pathLst>
                          </a:custGeom>
                          <a:ln w="4577" cap="sq">
                            <a:miter lim="127000"/>
                          </a:ln>
                        </wps:spPr>
                        <wps:style>
                          <a:lnRef idx="1">
                            <a:srgbClr val="000000"/>
                          </a:lnRef>
                          <a:fillRef idx="0">
                            <a:srgbClr val="000000">
                              <a:alpha val="0"/>
                            </a:srgbClr>
                          </a:fillRef>
                          <a:effectRef idx="0">
                            <a:scrgbClr r="0" g="0" b="0"/>
                          </a:effectRef>
                          <a:fontRef idx="none"/>
                        </wps:style>
                        <wps:bodyPr/>
                      </wps:wsp>
                      <wps:wsp>
                        <wps:cNvPr id="1997" name="Shape 1997"/>
                        <wps:cNvSpPr/>
                        <wps:spPr>
                          <a:xfrm>
                            <a:off x="1741332" y="0"/>
                            <a:ext cx="1451110" cy="0"/>
                          </a:xfrm>
                          <a:custGeom>
                            <a:avLst/>
                            <a:gdLst/>
                            <a:ahLst/>
                            <a:cxnLst/>
                            <a:rect l="0" t="0" r="0" b="0"/>
                            <a:pathLst>
                              <a:path w="1451110">
                                <a:moveTo>
                                  <a:pt x="0" y="0"/>
                                </a:moveTo>
                                <a:lnTo>
                                  <a:pt x="1451110" y="0"/>
                                </a:lnTo>
                              </a:path>
                            </a:pathLst>
                          </a:custGeom>
                          <a:ln w="4577"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790" style="width:251.373pt;height:114.261pt;mso-position-horizontal-relative:char;mso-position-vertical-relative:line" coordsize="31924,14511">
                <v:shape id="Picture 30961" style="position:absolute;width:14538;height:14569;left:-19;top:-44;" filled="f">
                  <v:imagedata r:id="rId29"/>
                </v:shape>
                <v:shape id="Shape 1984" style="position:absolute;width:0;height:14511;left:0;top:0;" coordsize="0,1451110" path="m0,1451110l0,0">
                  <v:stroke weight="0.360392pt" endcap="square" joinstyle="miter" miterlimit="10" on="true" color="#000000"/>
                  <v:fill on="false" color="#000000" opacity="0"/>
                </v:shape>
                <v:shape id="Shape 1985" style="position:absolute;width:0;height:14511;left:14511;top:0;" coordsize="0,1451110" path="m0,1451110l0,0">
                  <v:stroke weight="0.360392pt" endcap="square" joinstyle="miter" miterlimit="10" on="true" color="#000000"/>
                  <v:fill on="false" color="#000000" opacity="0"/>
                </v:shape>
                <v:shape id="Shape 1986" style="position:absolute;width:14511;height:0;left:0;top:14511;" coordsize="1451110,0" path="m0,0l1451110,0">
                  <v:stroke weight="0.360392pt" endcap="square" joinstyle="miter" miterlimit="10" on="true" color="#000000"/>
                  <v:fill on="false" color="#000000" opacity="0"/>
                </v:shape>
                <v:shape id="Shape 1987" style="position:absolute;width:14511;height:0;left:0;top:0;" coordsize="1451110,0" path="m0,0l1451110,0">
                  <v:stroke weight="0.360392pt" endcap="square" joinstyle="miter" miterlimit="10" on="true" color="#000000"/>
                  <v:fill on="false" color="#000000" opacity="0"/>
                </v:shape>
                <v:shape id="Shape 1990" style="position:absolute;width:6881;height:6881;left:21228;top:3362;" coordsize="688160,688115" path="m131544,676901l146202,679465l160859,681504l175517,683118l190174,684387l204832,685376l219490,686140l234148,686723l248805,687164l263463,687491l278121,687729l292778,687898l307436,688012l322094,688082l336752,688115l351409,688115l366067,688082l380724,688012l395382,687898l410040,687729l424697,687491l439355,687164l454013,686723l468671,686140l483328,685376l497986,684387l512644,683118l527301,681504l541959,679465l556616,676901l564677,675163l571274,673607l585932,669359l600590,664045l608567,660505l615247,657179l629905,648218l633119,645847l644562,636091l649327,631190l659220,619082l660976,616532l669396,601874l673878,592045l675771,587217l680338,572559l683709,557901l686051,543243l687497,528586l688160,513928l688136,499270l687502,484613l686329,469955l684674,455297l682586,440640l680110,425982l677283,411324l674138,396667l673878,395585l670467,382009l666498,367351l662278,352694l659220,342715l657724,338036l652720,323378l647515,308721l644562,300791l641945,294063l635977,279405l629905,264888l629843,264748l623098,250090l616211,235432l615247,233463l608735,220775l601063,206117l600590,205247l592710,191459l585932,179824l584076,176802l574798,162144l571274,156715l564942,147486l556616,135616l554542,132829l543340,118171l541959,116412l531168,103513l527301,99001l517986,88855l512644,83181l503523,74198l497986,68887l487399,59540l483328,56044l469076,44882l468671,44574l454013,34585l446806,30225l439355,25859l424697,18413l418043,15567l410040,12261l395382,7380l380724,3685l366067,1205l362580,909l351409,0l336752,0l325581,909l322094,1205l307436,3685l292778,7380l278121,12261l270117,15567l263463,18413l248805,25859l241354,30225l234148,34585l219490,44574l219084,44882l204832,56044l200761,59540l190174,68887l184638,74198l175517,83181l170174,88855l160859,99001l156993,103513l146202,116412l144821,118171l133619,132829l131544,135616l123218,147486l116886,156715l113363,162144l104084,176802l102229,179824l95450,191459l87571,205247l87098,206117l79425,220775l72913,233463l71949,235432l65062,250090l58317,264748l58255,264888l52183,279405l46216,294063l43598,300791l40645,308721l35440,323378l30436,338036l28940,342715l25882,352694l21662,367351l17693,382009l14282,395585l14022,396667l10877,411324l8050,425982l5574,440640l3487,455297l1831,469955l658,484613l25,499270l0,513928l664,528586l2109,543243l4451,557901l7823,572559l12389,587217l14282,592045l18765,601874l27184,616532l28940,619082l38834,631190l43598,636091l55042,645847l58255,648218l72913,657179l79593,660505l87571,664045l102229,669359l116886,673607l123483,675163l131544,676901x">
                  <v:stroke weight="2.25245pt" endcap="flat" joinstyle="round" on="true" color="#ffff17"/>
                  <v:fill on="false" color="#000000" opacity="0"/>
                </v:shape>
                <v:shape id="Shape 1991" style="position:absolute;width:5378;height:5377;left:21979;top:4113;" coordsize="537894,537788" path="m144356,528644l159014,530970l173672,532860l188330,534379l202987,535575l217645,536488l232302,537149l246960,537577l261618,537788l276275,537788l290933,537577l305591,537149l320249,536488l334906,535575l349564,534379l364222,532860l378879,530970l393537,528644l403499,526728l408194,525745l422852,522060l437510,517577l452168,512124l452290,512071l466825,504950l479430,497413l481483,496009l496141,484035l497463,482756l510209,468098l510798,467278l519298,453440l525456,440550l526185,438782l530926,424125l534301,409467l536492,394809l537647,380152l537894,365494l537337,350836l536067,336179l534161,321521l531687,306863l528700,292206l525456,278445l525234,277548l521047,262890l516455,248233l511494,233575l510798,231700l505812,218917l499745,204260l496141,196063l493143,189602l485939,174944l481483,166299l478201,160287l469805,145629l466825,140658l460647,130971l452168,118160l450861,116313l440013,101656l437510,98403l428065,86998l422852,80935l414841,72340l408194,65481l399927,57683l393537,51891l382708,43025l378879,40014l364222,29785l361883,28367l349564,21226l334906,14017l334130,13710l320249,8459l305591,4252l290933,1422l276275,0l261618,0l246960,1422l232302,4252l217645,8459l203763,13710l202987,14017l188330,21226l176011,28367l173672,29785l159014,40014l155185,43025l144356,51891l137967,57683l129699,65481l123053,72340l115041,80935l109829,86998l100383,98403l97880,101656l87032,116313l85726,118160l77246,130971l71068,140658l68088,145629l59692,160287l56411,166299l51954,174944l44750,189602l41752,196063l38148,204260l32082,218917l27095,231700l26400,233575l21439,248233l16846,262890l12659,277548l12437,278445l9194,292206l6207,306863l3732,321521l1826,336179l557,350836l0,365494l246,380152l1402,394809l3592,409467l6968,424125l11709,438782l12437,440550l18596,453440l27095,467278l27684,468098l40431,482756l41752,484035l56411,496009l58463,497413l71068,504950l85603,512071l85726,512124l100383,517577l115041,522060l129699,525745l134395,526728l144356,528644x">
                  <v:stroke weight="2.25245pt" endcap="flat" joinstyle="round" on="true" color="#ff5900"/>
                  <v:fill on="false" color="#000000" opacity="0"/>
                </v:shape>
                <v:shape id="Shape 1992" style="position:absolute;width:3973;height:3970;left:22682;top:4817;" coordsize="397316,397048" path="m103383,385233l118041,388859l132698,391723l147356,393915l162014,395505l176671,396539l191329,397048l205987,397048l220645,396539l235302,395505l249960,393915l264618,391723l279275,388859l293933,385233l301196,383026l308590,380515l323249,374445l335258,368368l337906,366831l352564,356620l356060,353710l367221,342612l370236,339052l380259,324395l381879,321360l387189,309737l392035,295080l395216,280422l396537,269331l396906,265764l397316,251106l396703,236449l396537,234903l395045,221791l392480,207133l389118,192476l385039,177818l381879,168120l380157,163160l374313,148503l367891,133845l367221,132471l360275,119187l352564,105448l352006,104530l342330,89872l337906,83593l331464,75214l323249,65186l319061,60557l308590,49691l304495,45899l293933,36715l286734,31241l279275,25912l264618,17009l263754,16584l249960,10231l235302,5081l221997,1926l220645,1626l205987,0l191329,0l176671,1626l175319,1926l162014,5081l147356,10231l133562,16584l132698,17009l118041,25912l110582,31241l103383,36715l92821,45899l88726,49691l78255,60557l74068,65186l65853,75214l59410,83593l54987,89872l45309,104530l44752,105448l37041,119187l30095,132471l29425,133845l23003,148503l17159,163160l15437,168120l12276,177818l8198,192476l4836,207133l2271,221791l779,234903l613,236449l0,251106l410,265764l779,269331l2100,280422l5281,295080l10127,309737l15437,321360l17057,324395l27080,339052l30095,342612l41256,353710l44752,356620l59410,366831l62058,368368l74068,374445l88726,380515l96120,383026l103383,385233x">
                  <v:stroke weight="2.25245pt" endcap="flat" joinstyle="round" on="true" color="#d70000"/>
                  <v:fill on="false" color="#000000" opacity="0"/>
                </v:shape>
                <v:shape id="Shape 1993" style="position:absolute;width:2287;height:2285;left:23525;top:5660;" coordsize="228760,228593" path="m92394,227344l107052,228593l121709,228593l136367,227344l147042,225497l151024,224700l165682,220185l180340,213861l185696,210839l194997,204442l204391,196181l209655,190195l215802,181523l223105,166866l224313,163000l227099,152208l228760,137550l228510,122893l226564,108235l224313,98811l222921,93577l217369,78920l210420,64262l209655,62937l200897,49604l194997,41857l188843,34947l180340,26605l172501,20289l165682,15439l151024,7437l146151,5631l136367,2425l121709,0l107052,0l92394,2425l82610,5631l77736,7437l63078,15439l56259,20289l48421,26605l39917,34947l33763,41857l27864,49604l19105,62937l18341,64262l11392,78920l5840,93577l4448,98811l2196,108235l250,122893l0,137550l1661,152208l4448,163000l5655,166866l12959,181523l19105,190195l24370,196181l33763,204442l43064,210839l48421,213861l63078,220185l77736,224700l81718,225497l92394,227344x">
                  <v:stroke weight="2.25245pt" endcap="flat" joinstyle="round" on="true" color="#710000"/>
                  <v:fill on="false" color="#000000" opacity="0"/>
                </v:shape>
                <v:shape id="Shape 1994" style="position:absolute;width:0;height:14511;left:17413;top:0;" coordsize="0,1451110" path="m0,1451110l0,0">
                  <v:stroke weight="0.360392pt" endcap="square" joinstyle="miter" miterlimit="10" on="true" color="#000000"/>
                  <v:fill on="false" color="#000000" opacity="0"/>
                </v:shape>
                <v:shape id="Shape 1995" style="position:absolute;width:0;height:14511;left:31924;top:0;" coordsize="0,1451110" path="m0,1451110l0,0">
                  <v:stroke weight="0.360392pt" endcap="square" joinstyle="miter" miterlimit="10" on="true" color="#000000"/>
                  <v:fill on="false" color="#000000" opacity="0"/>
                </v:shape>
                <v:shape id="Shape 1996" style="position:absolute;width:14511;height:0;left:17413;top:14511;" coordsize="1451110,0" path="m0,0l1451110,0">
                  <v:stroke weight="0.360392pt" endcap="square" joinstyle="miter" miterlimit="10" on="true" color="#000000"/>
                  <v:fill on="false" color="#000000" opacity="0"/>
                </v:shape>
                <v:shape id="Shape 1997" style="position:absolute;width:14511;height:0;left:17413;top:0;" coordsize="1451110,0" path="m0,0l1451110,0">
                  <v:stroke weight="0.360392pt" endcap="square" joinstyle="miter" miterlimit="10" on="true" color="#000000"/>
                  <v:fill on="false" color="#000000" opacity="0"/>
                </v:shape>
              </v:group>
            </w:pict>
          </mc:Fallback>
        </mc:AlternateContent>
      </w:r>
    </w:p>
    <w:p w14:paraId="7128D7A3" w14:textId="420B39A3" w:rsidR="000B4D66" w:rsidRDefault="00000000" w:rsidP="00E465BB">
      <w:pPr>
        <w:tabs>
          <w:tab w:val="center" w:pos="3790"/>
          <w:tab w:val="center" w:pos="6088"/>
        </w:tabs>
        <w:spacing w:after="388" w:line="297" w:lineRule="auto"/>
        <w:ind w:left="0" w:firstLine="0"/>
        <w:jc w:val="center"/>
      </w:pPr>
      <w:r>
        <w:t>Figure 5: Example of a</w:t>
      </w:r>
      <w:r w:rsidR="00E465BB">
        <w:t xml:space="preserve"> fl</w:t>
      </w:r>
      <w:r>
        <w:t>uence map discretization</w:t>
      </w:r>
      <w:del w:id="41" w:author="Mélanie KOJAARTINIAN" w:date="2024-09-18T15:53:00Z" w16du:dateUtc="2024-09-18T13:53:00Z">
        <w:r w:rsidDel="00E465BB">
          <w:delText>.</w:delText>
        </w:r>
      </w:del>
    </w:p>
    <w:p w14:paraId="46E583EC" w14:textId="2A2E1540" w:rsidR="000B4D66" w:rsidRDefault="00000000">
      <w:pPr>
        <w:spacing w:after="323"/>
        <w:ind w:left="-5"/>
      </w:pPr>
      <w:r>
        <w:t>exactly 180 from each other can have a similar biological e</w:t>
      </w:r>
      <w:r w:rsidR="00E465BB">
        <w:t>ff</w:t>
      </w:r>
      <w:r>
        <w:t>ect because rays will follow the same line, just entering the body from opposite directions. Despite its importance, the practical bene</w:t>
      </w:r>
      <w:r w:rsidR="00E465BB">
        <w:t>fi</w:t>
      </w:r>
      <w:r>
        <w:t>ts of BOO are questionable. Research [</w:t>
      </w:r>
      <w:r>
        <w:rPr>
          <w:color w:val="63003C"/>
        </w:rPr>
        <w:t>RDV</w:t>
      </w:r>
      <w:r>
        <w:rPr>
          <w:rFonts w:ascii="Cambria" w:eastAsia="Cambria" w:hAnsi="Cambria" w:cs="Cambria"/>
          <w:color w:val="63003C"/>
          <w:vertAlign w:val="superscript"/>
        </w:rPr>
        <w:t>+</w:t>
      </w:r>
      <w:r>
        <w:rPr>
          <w:color w:val="63003C"/>
        </w:rPr>
        <w:t>19</w:t>
      </w:r>
      <w:r>
        <w:t>] suggests that an extensive BOO process o</w:t>
      </w:r>
      <w:r w:rsidR="00E465BB">
        <w:t>ff</w:t>
      </w:r>
      <w:r>
        <w:t>ers only slight improvement over more straightforward strategies, like using equispaced beam angles. When using equispaced beams, it’s common to use an odd number of beams to avoid beams at exactly 180 having the same e</w:t>
      </w:r>
      <w:r w:rsidR="00E465BB">
        <w:t>ff</w:t>
      </w:r>
      <w:r>
        <w:t>ect. Employing an odd number of beams is standard practice when utilizing equispaced beam arrangements. This approach avoids beams positioned at precisely 180 from each other, with similar clinical e</w:t>
      </w:r>
      <w:r w:rsidR="00E465BB">
        <w:t>ff</w:t>
      </w:r>
      <w:r>
        <w:t>ects (as mentioned before). Therefore, this manuscript will assume the use of an odd number of equispaced beams and no further BOO.</w:t>
      </w:r>
    </w:p>
    <w:p w14:paraId="6E02CA60" w14:textId="081CFDE5" w:rsidR="000B4D66" w:rsidRDefault="00000000">
      <w:pPr>
        <w:pStyle w:val="Heading2"/>
        <w:tabs>
          <w:tab w:val="center" w:pos="2195"/>
        </w:tabs>
        <w:ind w:left="-15" w:firstLine="0"/>
      </w:pPr>
      <w:r>
        <w:t>7.2</w:t>
      </w:r>
      <w:r>
        <w:tab/>
        <w:t>Fluence Map Optimization</w:t>
      </w:r>
    </w:p>
    <w:p w14:paraId="7C1AB650" w14:textId="32D469E8" w:rsidR="000B4D66" w:rsidRDefault="00000000">
      <w:pPr>
        <w:spacing w:after="323"/>
        <w:ind w:left="-5"/>
      </w:pPr>
      <w:r>
        <w:t xml:space="preserve">Fluence Map Optimization (FMO) is the critical step in the IMRT planning process. FMO aims to create </w:t>
      </w:r>
      <w:r w:rsidR="000F5C9F">
        <w:t>fl</w:t>
      </w:r>
      <w:r>
        <w:t xml:space="preserve">uence maps, i.e., a two-dimensional radiation intensity distribution on each beam’s cross-sectional area. The </w:t>
      </w:r>
      <w:r w:rsidR="000F5C9F">
        <w:t>fl</w:t>
      </w:r>
      <w:r>
        <w:t xml:space="preserve">uence maps should be optimized to shape the dose distribution according to the treatment plan’s objectives. At this stage, the physical constraints of the MLC still need to be considered; the primary focus is on achieving the desired dose distribution within the patient. The output of FMO is a set of idealized </w:t>
      </w:r>
      <w:r w:rsidR="000F5C9F">
        <w:t>fl</w:t>
      </w:r>
      <w:r>
        <w:t>uence maps for each beam.</w:t>
      </w:r>
    </w:p>
    <w:p w14:paraId="27D11B6B" w14:textId="77777777" w:rsidR="000B4D66" w:rsidRDefault="00000000">
      <w:pPr>
        <w:pStyle w:val="Heading2"/>
        <w:tabs>
          <w:tab w:val="center" w:pos="1563"/>
        </w:tabs>
        <w:ind w:left="-15" w:firstLine="0"/>
      </w:pPr>
      <w:r>
        <w:lastRenderedPageBreak/>
        <w:t>7.3</w:t>
      </w:r>
      <w:r>
        <w:tab/>
        <w:t>Leaf Sequencing</w:t>
      </w:r>
    </w:p>
    <w:p w14:paraId="1C159132" w14:textId="246BFDC8" w:rsidR="000B4D66" w:rsidRDefault="00000000">
      <w:pPr>
        <w:ind w:left="-5"/>
      </w:pPr>
      <w:r>
        <w:t>Leaf Sequencing (LS) determines the speci</w:t>
      </w:r>
      <w:r w:rsidR="000F5C9F">
        <w:t>fi</w:t>
      </w:r>
      <w:r>
        <w:t xml:space="preserve">c positions and movements of the MLC leaves. </w:t>
      </w:r>
      <w:commentRangeStart w:id="42"/>
      <w:commentRangeStart w:id="43"/>
      <w:r>
        <w:t xml:space="preserve">The objective is to ensure that the delivered </w:t>
      </w:r>
      <w:r w:rsidR="000F5C9F">
        <w:t>fl</w:t>
      </w:r>
      <w:r>
        <w:t xml:space="preserve">uence map closely approximates the ideal </w:t>
      </w:r>
      <w:r w:rsidR="000F5C9F">
        <w:t>fl</w:t>
      </w:r>
      <w:r>
        <w:t xml:space="preserve">uence map generated during the Fluence Map Optimization (FMO) step. </w:t>
      </w:r>
      <w:commentRangeEnd w:id="42"/>
      <w:r w:rsidR="00A56F6E">
        <w:rPr>
          <w:rStyle w:val="CommentReference"/>
        </w:rPr>
        <w:commentReference w:id="42"/>
      </w:r>
      <w:commentRangeEnd w:id="43"/>
      <w:r w:rsidR="00F8105C">
        <w:rPr>
          <w:rStyle w:val="CommentReference"/>
        </w:rPr>
        <w:commentReference w:id="43"/>
      </w:r>
      <w:r>
        <w:t>This approximation must be attained while considering the physical limitations of the treatment machine, such as irradiation power, leaf speed, or collimator speed, along with a soft constraint on the total treatment duration.</w:t>
      </w:r>
    </w:p>
    <w:p w14:paraId="026FDCEC" w14:textId="206714AB" w:rsidR="000B4D66" w:rsidRDefault="00000000">
      <w:pPr>
        <w:spacing w:after="124"/>
        <w:ind w:left="-5"/>
      </w:pPr>
      <w:r w:rsidRPr="000F5C9F">
        <w:rPr>
          <w:b/>
          <w:bCs/>
        </w:rPr>
        <w:t>Step and Shoot</w:t>
      </w:r>
      <w:r>
        <w:t xml:space="preserve"> The "Step and Shoot" technique in IMRT involves sequentially moving the MLC leaves to di</w:t>
      </w:r>
      <w:r w:rsidR="000F5C9F">
        <w:t>ff</w:t>
      </w:r>
      <w:r>
        <w:t>erent positions to deliver varying radiation intensities. This technique for leaf sequencing is relatively simple computationally.</w:t>
      </w:r>
    </w:p>
    <w:p w14:paraId="187AEE3A" w14:textId="428013FA" w:rsidR="000B4D66" w:rsidRDefault="00000000">
      <w:pPr>
        <w:ind w:left="-5"/>
      </w:pPr>
      <w:r>
        <w:t xml:space="preserve">The </w:t>
      </w:r>
      <w:r w:rsidR="000F5C9F">
        <w:t>fl</w:t>
      </w:r>
      <w:r>
        <w:t>uence maps are divided into discrete levels (</w:t>
      </w:r>
      <w:r w:rsidR="000F5C9F">
        <w:t>fi</w:t>
      </w:r>
      <w:r>
        <w:t>gure 5). Then, the MLC leaves are positioned so that the open area of the irradiation head matches the level set (</w:t>
      </w:r>
      <w:r w:rsidR="000F5C9F">
        <w:t>fi</w:t>
      </w:r>
      <w:r>
        <w:t>gure 6). Note that convex level sets can all be matched with the MLC leaves; if the level set is concave, changing the collimator angle may allow the leaves to match the level set shape (</w:t>
      </w:r>
      <w:r w:rsidR="000F5C9F">
        <w:t>fi</w:t>
      </w:r>
      <w:r>
        <w:t>gures 7a, 7b, 7c). Each level set is delivered as a static beam in sequence. As the level sets are re</w:t>
      </w:r>
      <w:r w:rsidR="000F5C9F">
        <w:t>fi</w:t>
      </w:r>
      <w:r>
        <w:t>ned, the irradiation time increases Dosimetrists must set a tradeo between achieving greater accuracy and maintaining an e</w:t>
      </w:r>
      <w:r w:rsidR="000F5C9F">
        <w:t>ffi</w:t>
      </w:r>
      <w:r>
        <w:t>cient treatment time.</w:t>
      </w:r>
      <w:r w:rsidR="000F5C9F">
        <w:t xml:space="preserve">  </w:t>
      </w:r>
    </w:p>
    <w:p w14:paraId="3F11EC28" w14:textId="08760777" w:rsidR="000B4D66" w:rsidRDefault="00000000">
      <w:pPr>
        <w:spacing w:after="123"/>
        <w:ind w:left="-5"/>
      </w:pPr>
      <w:r w:rsidRPr="000F5C9F">
        <w:rPr>
          <w:b/>
          <w:bCs/>
        </w:rPr>
        <w:t>Sliding Window</w:t>
      </w:r>
      <w:r>
        <w:t xml:space="preserve"> The "Sliding Window" technique employs a continuous sweep motion of the MLC leaves. This approach enables the delivery of any continuous, positively de</w:t>
      </w:r>
      <w:r w:rsidR="000F5C9F">
        <w:t>fi</w:t>
      </w:r>
      <w:r>
        <w:t xml:space="preserve">ned </w:t>
      </w:r>
      <w:r w:rsidR="000F5C9F">
        <w:t>fl</w:t>
      </w:r>
      <w:r>
        <w:t>uence within the irradiation window of the MLC-LINAC. In contrast with step and shoot, a sliding window is more computationally intensive: Finding the appropriate leaf motions requires solving a linear programming problem for each pair of leaves (sometimes called "Inverse Sliding Window Algorithm").</w:t>
      </w:r>
    </w:p>
    <w:p w14:paraId="2D9D9725" w14:textId="77777777" w:rsidR="000B4D66" w:rsidRDefault="00000000">
      <w:pPr>
        <w:tabs>
          <w:tab w:val="center" w:pos="2374"/>
          <w:tab w:val="center" w:pos="6292"/>
          <w:tab w:val="center" w:pos="8735"/>
          <w:tab w:val="right" w:pos="9972"/>
        </w:tabs>
        <w:ind w:left="-15" w:firstLine="0"/>
        <w:jc w:val="left"/>
      </w:pPr>
      <w:r>
        <w:t>The</w:t>
      </w:r>
      <w:r>
        <w:tab/>
        <w:t>uence is segmented in a one-dimensional</w:t>
      </w:r>
      <w:r>
        <w:tab/>
        <w:t>uence curve along each leaf pair axis (see</w:t>
      </w:r>
      <w:r>
        <w:tab/>
        <w:t>gure 8).</w:t>
      </w:r>
      <w:r>
        <w:tab/>
        <w:t>Suppose</w:t>
      </w:r>
    </w:p>
    <w:p w14:paraId="11BC2D67" w14:textId="77777777" w:rsidR="000B4D66" w:rsidRDefault="00000000">
      <w:pPr>
        <w:spacing w:after="0" w:line="259" w:lineRule="auto"/>
        <w:ind w:left="136" w:right="386"/>
        <w:jc w:val="center"/>
      </w:pPr>
      <w:r>
        <w:rPr>
          <w:sz w:val="11"/>
        </w:rPr>
        <w:t>Leaves positions</w:t>
      </w:r>
    </w:p>
    <w:p w14:paraId="7B267C6A" w14:textId="77777777" w:rsidR="000B4D66" w:rsidRDefault="00000000">
      <w:pPr>
        <w:spacing w:after="283" w:line="259" w:lineRule="auto"/>
        <w:ind w:left="955" w:firstLine="0"/>
        <w:jc w:val="left"/>
      </w:pPr>
      <w:r>
        <w:rPr>
          <w:noProof/>
          <w:sz w:val="22"/>
        </w:rPr>
        <mc:AlternateContent>
          <mc:Choice Requires="wpg">
            <w:drawing>
              <wp:inline distT="0" distB="0" distL="0" distR="0" wp14:anchorId="34DAA774" wp14:editId="4356CF27">
                <wp:extent cx="5119360" cy="1232151"/>
                <wp:effectExtent l="0" t="0" r="0" b="0"/>
                <wp:docPr id="30737" name="Group 30737"/>
                <wp:cNvGraphicFramePr/>
                <a:graphic xmlns:a="http://schemas.openxmlformats.org/drawingml/2006/main">
                  <a:graphicData uri="http://schemas.microsoft.com/office/word/2010/wordprocessingGroup">
                    <wpg:wgp>
                      <wpg:cNvGrpSpPr/>
                      <wpg:grpSpPr>
                        <a:xfrm>
                          <a:off x="0" y="0"/>
                          <a:ext cx="5119360" cy="1232151"/>
                          <a:chOff x="0" y="0"/>
                          <a:chExt cx="5119360" cy="1232151"/>
                        </a:xfrm>
                      </wpg:grpSpPr>
                      <wps:wsp>
                        <wps:cNvPr id="33428" name="Shape 33428"/>
                        <wps:cNvSpPr/>
                        <wps:spPr>
                          <a:xfrm>
                            <a:off x="208670" y="223581"/>
                            <a:ext cx="347783" cy="69557"/>
                          </a:xfrm>
                          <a:custGeom>
                            <a:avLst/>
                            <a:gdLst/>
                            <a:ahLst/>
                            <a:cxnLst/>
                            <a:rect l="0" t="0" r="0" b="0"/>
                            <a:pathLst>
                              <a:path w="347783" h="69557">
                                <a:moveTo>
                                  <a:pt x="0" y="0"/>
                                </a:moveTo>
                                <a:lnTo>
                                  <a:pt x="347783" y="0"/>
                                </a:lnTo>
                                <a:lnTo>
                                  <a:pt x="347783" y="69557"/>
                                </a:lnTo>
                                <a:lnTo>
                                  <a:pt x="0" y="69557"/>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429" name="Shape 33429"/>
                        <wps:cNvSpPr/>
                        <wps:spPr>
                          <a:xfrm>
                            <a:off x="556452" y="1058260"/>
                            <a:ext cx="347783" cy="69556"/>
                          </a:xfrm>
                          <a:custGeom>
                            <a:avLst/>
                            <a:gdLst/>
                            <a:ahLst/>
                            <a:cxnLst/>
                            <a:rect l="0" t="0" r="0" b="0"/>
                            <a:pathLst>
                              <a:path w="347783" h="69556">
                                <a:moveTo>
                                  <a:pt x="0" y="0"/>
                                </a:moveTo>
                                <a:lnTo>
                                  <a:pt x="347783" y="0"/>
                                </a:lnTo>
                                <a:lnTo>
                                  <a:pt x="347783" y="69556"/>
                                </a:lnTo>
                                <a:lnTo>
                                  <a:pt x="0" y="69556"/>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430" name="Shape 33430"/>
                        <wps:cNvSpPr/>
                        <wps:spPr>
                          <a:xfrm>
                            <a:off x="208670" y="293138"/>
                            <a:ext cx="347783" cy="69557"/>
                          </a:xfrm>
                          <a:custGeom>
                            <a:avLst/>
                            <a:gdLst/>
                            <a:ahLst/>
                            <a:cxnLst/>
                            <a:rect l="0" t="0" r="0" b="0"/>
                            <a:pathLst>
                              <a:path w="347783" h="69557">
                                <a:moveTo>
                                  <a:pt x="0" y="0"/>
                                </a:moveTo>
                                <a:lnTo>
                                  <a:pt x="347783" y="0"/>
                                </a:lnTo>
                                <a:lnTo>
                                  <a:pt x="347783" y="69557"/>
                                </a:lnTo>
                                <a:lnTo>
                                  <a:pt x="0" y="69557"/>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431" name="Shape 33431"/>
                        <wps:cNvSpPr/>
                        <wps:spPr>
                          <a:xfrm>
                            <a:off x="556452" y="988703"/>
                            <a:ext cx="347783" cy="69557"/>
                          </a:xfrm>
                          <a:custGeom>
                            <a:avLst/>
                            <a:gdLst/>
                            <a:ahLst/>
                            <a:cxnLst/>
                            <a:rect l="0" t="0" r="0" b="0"/>
                            <a:pathLst>
                              <a:path w="347783" h="69557">
                                <a:moveTo>
                                  <a:pt x="0" y="0"/>
                                </a:moveTo>
                                <a:lnTo>
                                  <a:pt x="347783" y="0"/>
                                </a:lnTo>
                                <a:lnTo>
                                  <a:pt x="347783" y="69557"/>
                                </a:lnTo>
                                <a:lnTo>
                                  <a:pt x="0" y="69557"/>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432" name="Shape 33432"/>
                        <wps:cNvSpPr/>
                        <wps:spPr>
                          <a:xfrm>
                            <a:off x="133549" y="362694"/>
                            <a:ext cx="347783" cy="69557"/>
                          </a:xfrm>
                          <a:custGeom>
                            <a:avLst/>
                            <a:gdLst/>
                            <a:ahLst/>
                            <a:cxnLst/>
                            <a:rect l="0" t="0" r="0" b="0"/>
                            <a:pathLst>
                              <a:path w="347783" h="69557">
                                <a:moveTo>
                                  <a:pt x="0" y="0"/>
                                </a:moveTo>
                                <a:lnTo>
                                  <a:pt x="347783" y="0"/>
                                </a:lnTo>
                                <a:lnTo>
                                  <a:pt x="347783" y="69557"/>
                                </a:lnTo>
                                <a:lnTo>
                                  <a:pt x="0" y="69557"/>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433" name="Shape 33433"/>
                        <wps:cNvSpPr/>
                        <wps:spPr>
                          <a:xfrm>
                            <a:off x="556452" y="919147"/>
                            <a:ext cx="347783" cy="69556"/>
                          </a:xfrm>
                          <a:custGeom>
                            <a:avLst/>
                            <a:gdLst/>
                            <a:ahLst/>
                            <a:cxnLst/>
                            <a:rect l="0" t="0" r="0" b="0"/>
                            <a:pathLst>
                              <a:path w="347783" h="69556">
                                <a:moveTo>
                                  <a:pt x="0" y="0"/>
                                </a:moveTo>
                                <a:lnTo>
                                  <a:pt x="347783" y="0"/>
                                </a:lnTo>
                                <a:lnTo>
                                  <a:pt x="347783" y="69556"/>
                                </a:lnTo>
                                <a:lnTo>
                                  <a:pt x="0" y="69556"/>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434" name="Shape 33434"/>
                        <wps:cNvSpPr/>
                        <wps:spPr>
                          <a:xfrm>
                            <a:off x="55645" y="432251"/>
                            <a:ext cx="347783" cy="69556"/>
                          </a:xfrm>
                          <a:custGeom>
                            <a:avLst/>
                            <a:gdLst/>
                            <a:ahLst/>
                            <a:cxnLst/>
                            <a:rect l="0" t="0" r="0" b="0"/>
                            <a:pathLst>
                              <a:path w="347783" h="69556">
                                <a:moveTo>
                                  <a:pt x="0" y="0"/>
                                </a:moveTo>
                                <a:lnTo>
                                  <a:pt x="347783" y="0"/>
                                </a:lnTo>
                                <a:lnTo>
                                  <a:pt x="347783" y="69556"/>
                                </a:lnTo>
                                <a:lnTo>
                                  <a:pt x="0" y="69556"/>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435" name="Shape 33435"/>
                        <wps:cNvSpPr/>
                        <wps:spPr>
                          <a:xfrm>
                            <a:off x="759557" y="849590"/>
                            <a:ext cx="347782" cy="69557"/>
                          </a:xfrm>
                          <a:custGeom>
                            <a:avLst/>
                            <a:gdLst/>
                            <a:ahLst/>
                            <a:cxnLst/>
                            <a:rect l="0" t="0" r="0" b="0"/>
                            <a:pathLst>
                              <a:path w="347782" h="69557">
                                <a:moveTo>
                                  <a:pt x="0" y="0"/>
                                </a:moveTo>
                                <a:lnTo>
                                  <a:pt x="347782" y="0"/>
                                </a:lnTo>
                                <a:lnTo>
                                  <a:pt x="347782" y="69557"/>
                                </a:lnTo>
                                <a:lnTo>
                                  <a:pt x="0" y="69557"/>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436" name="Shape 33436"/>
                        <wps:cNvSpPr/>
                        <wps:spPr>
                          <a:xfrm>
                            <a:off x="8347" y="501807"/>
                            <a:ext cx="347783" cy="69557"/>
                          </a:xfrm>
                          <a:custGeom>
                            <a:avLst/>
                            <a:gdLst/>
                            <a:ahLst/>
                            <a:cxnLst/>
                            <a:rect l="0" t="0" r="0" b="0"/>
                            <a:pathLst>
                              <a:path w="347783" h="69557">
                                <a:moveTo>
                                  <a:pt x="0" y="0"/>
                                </a:moveTo>
                                <a:lnTo>
                                  <a:pt x="347783" y="0"/>
                                </a:lnTo>
                                <a:lnTo>
                                  <a:pt x="347783" y="69557"/>
                                </a:lnTo>
                                <a:lnTo>
                                  <a:pt x="0" y="69557"/>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437" name="Shape 33437"/>
                        <wps:cNvSpPr/>
                        <wps:spPr>
                          <a:xfrm>
                            <a:off x="815202" y="780034"/>
                            <a:ext cx="297702" cy="69556"/>
                          </a:xfrm>
                          <a:custGeom>
                            <a:avLst/>
                            <a:gdLst/>
                            <a:ahLst/>
                            <a:cxnLst/>
                            <a:rect l="0" t="0" r="0" b="0"/>
                            <a:pathLst>
                              <a:path w="297702" h="69556">
                                <a:moveTo>
                                  <a:pt x="0" y="0"/>
                                </a:moveTo>
                                <a:lnTo>
                                  <a:pt x="297702" y="0"/>
                                </a:lnTo>
                                <a:lnTo>
                                  <a:pt x="297702" y="69556"/>
                                </a:lnTo>
                                <a:lnTo>
                                  <a:pt x="0" y="69556"/>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438" name="Shape 33438"/>
                        <wps:cNvSpPr/>
                        <wps:spPr>
                          <a:xfrm>
                            <a:off x="0" y="571364"/>
                            <a:ext cx="325525" cy="69556"/>
                          </a:xfrm>
                          <a:custGeom>
                            <a:avLst/>
                            <a:gdLst/>
                            <a:ahLst/>
                            <a:cxnLst/>
                            <a:rect l="0" t="0" r="0" b="0"/>
                            <a:pathLst>
                              <a:path w="325525" h="69556">
                                <a:moveTo>
                                  <a:pt x="0" y="0"/>
                                </a:moveTo>
                                <a:lnTo>
                                  <a:pt x="325525" y="0"/>
                                </a:lnTo>
                                <a:lnTo>
                                  <a:pt x="325525" y="69556"/>
                                </a:lnTo>
                                <a:lnTo>
                                  <a:pt x="0" y="69556"/>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439" name="Shape 33439"/>
                        <wps:cNvSpPr/>
                        <wps:spPr>
                          <a:xfrm>
                            <a:off x="820767" y="710477"/>
                            <a:ext cx="292138" cy="69557"/>
                          </a:xfrm>
                          <a:custGeom>
                            <a:avLst/>
                            <a:gdLst/>
                            <a:ahLst/>
                            <a:cxnLst/>
                            <a:rect l="0" t="0" r="0" b="0"/>
                            <a:pathLst>
                              <a:path w="292138" h="69557">
                                <a:moveTo>
                                  <a:pt x="0" y="0"/>
                                </a:moveTo>
                                <a:lnTo>
                                  <a:pt x="292138" y="0"/>
                                </a:lnTo>
                                <a:lnTo>
                                  <a:pt x="292138" y="69557"/>
                                </a:lnTo>
                                <a:lnTo>
                                  <a:pt x="0" y="69557"/>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440" name="Shape 33440"/>
                        <wps:cNvSpPr/>
                        <wps:spPr>
                          <a:xfrm>
                            <a:off x="0" y="640920"/>
                            <a:ext cx="303266" cy="69557"/>
                          </a:xfrm>
                          <a:custGeom>
                            <a:avLst/>
                            <a:gdLst/>
                            <a:ahLst/>
                            <a:cxnLst/>
                            <a:rect l="0" t="0" r="0" b="0"/>
                            <a:pathLst>
                              <a:path w="303266" h="69557">
                                <a:moveTo>
                                  <a:pt x="0" y="0"/>
                                </a:moveTo>
                                <a:lnTo>
                                  <a:pt x="303266" y="0"/>
                                </a:lnTo>
                                <a:lnTo>
                                  <a:pt x="303266" y="69557"/>
                                </a:lnTo>
                                <a:lnTo>
                                  <a:pt x="0" y="69557"/>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441" name="Shape 33441"/>
                        <wps:cNvSpPr/>
                        <wps:spPr>
                          <a:xfrm>
                            <a:off x="809638" y="640920"/>
                            <a:ext cx="303267" cy="69557"/>
                          </a:xfrm>
                          <a:custGeom>
                            <a:avLst/>
                            <a:gdLst/>
                            <a:ahLst/>
                            <a:cxnLst/>
                            <a:rect l="0" t="0" r="0" b="0"/>
                            <a:pathLst>
                              <a:path w="303267" h="69557">
                                <a:moveTo>
                                  <a:pt x="0" y="0"/>
                                </a:moveTo>
                                <a:lnTo>
                                  <a:pt x="303267" y="0"/>
                                </a:lnTo>
                                <a:lnTo>
                                  <a:pt x="303267" y="69557"/>
                                </a:lnTo>
                                <a:lnTo>
                                  <a:pt x="0" y="69557"/>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442" name="Shape 33442"/>
                        <wps:cNvSpPr/>
                        <wps:spPr>
                          <a:xfrm>
                            <a:off x="0" y="710477"/>
                            <a:ext cx="292137" cy="69557"/>
                          </a:xfrm>
                          <a:custGeom>
                            <a:avLst/>
                            <a:gdLst/>
                            <a:ahLst/>
                            <a:cxnLst/>
                            <a:rect l="0" t="0" r="0" b="0"/>
                            <a:pathLst>
                              <a:path w="292137" h="69557">
                                <a:moveTo>
                                  <a:pt x="0" y="0"/>
                                </a:moveTo>
                                <a:lnTo>
                                  <a:pt x="292137" y="0"/>
                                </a:lnTo>
                                <a:lnTo>
                                  <a:pt x="292137" y="69557"/>
                                </a:lnTo>
                                <a:lnTo>
                                  <a:pt x="0" y="69557"/>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443" name="Shape 33443"/>
                        <wps:cNvSpPr/>
                        <wps:spPr>
                          <a:xfrm>
                            <a:off x="787380" y="571364"/>
                            <a:ext cx="325525" cy="69556"/>
                          </a:xfrm>
                          <a:custGeom>
                            <a:avLst/>
                            <a:gdLst/>
                            <a:ahLst/>
                            <a:cxnLst/>
                            <a:rect l="0" t="0" r="0" b="0"/>
                            <a:pathLst>
                              <a:path w="325525" h="69556">
                                <a:moveTo>
                                  <a:pt x="0" y="0"/>
                                </a:moveTo>
                                <a:lnTo>
                                  <a:pt x="325525" y="0"/>
                                </a:lnTo>
                                <a:lnTo>
                                  <a:pt x="325525" y="69556"/>
                                </a:lnTo>
                                <a:lnTo>
                                  <a:pt x="0" y="69556"/>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444" name="Shape 33444"/>
                        <wps:cNvSpPr/>
                        <wps:spPr>
                          <a:xfrm>
                            <a:off x="0" y="780034"/>
                            <a:ext cx="297702" cy="69556"/>
                          </a:xfrm>
                          <a:custGeom>
                            <a:avLst/>
                            <a:gdLst/>
                            <a:ahLst/>
                            <a:cxnLst/>
                            <a:rect l="0" t="0" r="0" b="0"/>
                            <a:pathLst>
                              <a:path w="297702" h="69556">
                                <a:moveTo>
                                  <a:pt x="0" y="0"/>
                                </a:moveTo>
                                <a:lnTo>
                                  <a:pt x="297702" y="0"/>
                                </a:lnTo>
                                <a:lnTo>
                                  <a:pt x="297702" y="69556"/>
                                </a:lnTo>
                                <a:lnTo>
                                  <a:pt x="0" y="69556"/>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445" name="Shape 33445"/>
                        <wps:cNvSpPr/>
                        <wps:spPr>
                          <a:xfrm>
                            <a:off x="756775" y="501807"/>
                            <a:ext cx="347783" cy="69557"/>
                          </a:xfrm>
                          <a:custGeom>
                            <a:avLst/>
                            <a:gdLst/>
                            <a:ahLst/>
                            <a:cxnLst/>
                            <a:rect l="0" t="0" r="0" b="0"/>
                            <a:pathLst>
                              <a:path w="347783" h="69557">
                                <a:moveTo>
                                  <a:pt x="0" y="0"/>
                                </a:moveTo>
                                <a:lnTo>
                                  <a:pt x="347783" y="0"/>
                                </a:lnTo>
                                <a:lnTo>
                                  <a:pt x="347783" y="69557"/>
                                </a:lnTo>
                                <a:lnTo>
                                  <a:pt x="0" y="69557"/>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446" name="Shape 33446"/>
                        <wps:cNvSpPr/>
                        <wps:spPr>
                          <a:xfrm>
                            <a:off x="5564" y="849590"/>
                            <a:ext cx="347783" cy="69557"/>
                          </a:xfrm>
                          <a:custGeom>
                            <a:avLst/>
                            <a:gdLst/>
                            <a:ahLst/>
                            <a:cxnLst/>
                            <a:rect l="0" t="0" r="0" b="0"/>
                            <a:pathLst>
                              <a:path w="347783" h="69557">
                                <a:moveTo>
                                  <a:pt x="0" y="0"/>
                                </a:moveTo>
                                <a:lnTo>
                                  <a:pt x="347783" y="0"/>
                                </a:lnTo>
                                <a:lnTo>
                                  <a:pt x="347783" y="69557"/>
                                </a:lnTo>
                                <a:lnTo>
                                  <a:pt x="0" y="69557"/>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447" name="Shape 33447"/>
                        <wps:cNvSpPr/>
                        <wps:spPr>
                          <a:xfrm>
                            <a:off x="709476" y="432251"/>
                            <a:ext cx="347783" cy="69556"/>
                          </a:xfrm>
                          <a:custGeom>
                            <a:avLst/>
                            <a:gdLst/>
                            <a:ahLst/>
                            <a:cxnLst/>
                            <a:rect l="0" t="0" r="0" b="0"/>
                            <a:pathLst>
                              <a:path w="347783" h="69556">
                                <a:moveTo>
                                  <a:pt x="0" y="0"/>
                                </a:moveTo>
                                <a:lnTo>
                                  <a:pt x="347783" y="0"/>
                                </a:lnTo>
                                <a:lnTo>
                                  <a:pt x="347783" y="69556"/>
                                </a:lnTo>
                                <a:lnTo>
                                  <a:pt x="0" y="69556"/>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448" name="Shape 33448"/>
                        <wps:cNvSpPr/>
                        <wps:spPr>
                          <a:xfrm>
                            <a:off x="208670" y="919147"/>
                            <a:ext cx="347783" cy="69556"/>
                          </a:xfrm>
                          <a:custGeom>
                            <a:avLst/>
                            <a:gdLst/>
                            <a:ahLst/>
                            <a:cxnLst/>
                            <a:rect l="0" t="0" r="0" b="0"/>
                            <a:pathLst>
                              <a:path w="347783" h="69556">
                                <a:moveTo>
                                  <a:pt x="0" y="0"/>
                                </a:moveTo>
                                <a:lnTo>
                                  <a:pt x="347783" y="0"/>
                                </a:lnTo>
                                <a:lnTo>
                                  <a:pt x="347783" y="69556"/>
                                </a:lnTo>
                                <a:lnTo>
                                  <a:pt x="0" y="69556"/>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449" name="Shape 33449"/>
                        <wps:cNvSpPr/>
                        <wps:spPr>
                          <a:xfrm>
                            <a:off x="631573" y="362694"/>
                            <a:ext cx="347783" cy="69557"/>
                          </a:xfrm>
                          <a:custGeom>
                            <a:avLst/>
                            <a:gdLst/>
                            <a:ahLst/>
                            <a:cxnLst/>
                            <a:rect l="0" t="0" r="0" b="0"/>
                            <a:pathLst>
                              <a:path w="347783" h="69557">
                                <a:moveTo>
                                  <a:pt x="0" y="0"/>
                                </a:moveTo>
                                <a:lnTo>
                                  <a:pt x="347783" y="0"/>
                                </a:lnTo>
                                <a:lnTo>
                                  <a:pt x="347783" y="69557"/>
                                </a:lnTo>
                                <a:lnTo>
                                  <a:pt x="0" y="69557"/>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450" name="Shape 33450"/>
                        <wps:cNvSpPr/>
                        <wps:spPr>
                          <a:xfrm>
                            <a:off x="208670" y="988703"/>
                            <a:ext cx="347783" cy="69557"/>
                          </a:xfrm>
                          <a:custGeom>
                            <a:avLst/>
                            <a:gdLst/>
                            <a:ahLst/>
                            <a:cxnLst/>
                            <a:rect l="0" t="0" r="0" b="0"/>
                            <a:pathLst>
                              <a:path w="347783" h="69557">
                                <a:moveTo>
                                  <a:pt x="0" y="0"/>
                                </a:moveTo>
                                <a:lnTo>
                                  <a:pt x="347783" y="0"/>
                                </a:lnTo>
                                <a:lnTo>
                                  <a:pt x="347783" y="69557"/>
                                </a:lnTo>
                                <a:lnTo>
                                  <a:pt x="0" y="69557"/>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451" name="Shape 33451"/>
                        <wps:cNvSpPr/>
                        <wps:spPr>
                          <a:xfrm>
                            <a:off x="556452" y="293138"/>
                            <a:ext cx="347783" cy="69557"/>
                          </a:xfrm>
                          <a:custGeom>
                            <a:avLst/>
                            <a:gdLst/>
                            <a:ahLst/>
                            <a:cxnLst/>
                            <a:rect l="0" t="0" r="0" b="0"/>
                            <a:pathLst>
                              <a:path w="347783" h="69557">
                                <a:moveTo>
                                  <a:pt x="0" y="0"/>
                                </a:moveTo>
                                <a:lnTo>
                                  <a:pt x="347783" y="0"/>
                                </a:lnTo>
                                <a:lnTo>
                                  <a:pt x="347783" y="69557"/>
                                </a:lnTo>
                                <a:lnTo>
                                  <a:pt x="0" y="69557"/>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452" name="Shape 33452"/>
                        <wps:cNvSpPr/>
                        <wps:spPr>
                          <a:xfrm>
                            <a:off x="208670" y="1058260"/>
                            <a:ext cx="347783" cy="69556"/>
                          </a:xfrm>
                          <a:custGeom>
                            <a:avLst/>
                            <a:gdLst/>
                            <a:ahLst/>
                            <a:cxnLst/>
                            <a:rect l="0" t="0" r="0" b="0"/>
                            <a:pathLst>
                              <a:path w="347783" h="69556">
                                <a:moveTo>
                                  <a:pt x="0" y="0"/>
                                </a:moveTo>
                                <a:lnTo>
                                  <a:pt x="347783" y="0"/>
                                </a:lnTo>
                                <a:lnTo>
                                  <a:pt x="347783" y="69556"/>
                                </a:lnTo>
                                <a:lnTo>
                                  <a:pt x="0" y="69556"/>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453" name="Shape 33453"/>
                        <wps:cNvSpPr/>
                        <wps:spPr>
                          <a:xfrm>
                            <a:off x="556452" y="223581"/>
                            <a:ext cx="347783" cy="69557"/>
                          </a:xfrm>
                          <a:custGeom>
                            <a:avLst/>
                            <a:gdLst/>
                            <a:ahLst/>
                            <a:cxnLst/>
                            <a:rect l="0" t="0" r="0" b="0"/>
                            <a:pathLst>
                              <a:path w="347783" h="69557">
                                <a:moveTo>
                                  <a:pt x="0" y="0"/>
                                </a:moveTo>
                                <a:lnTo>
                                  <a:pt x="347783" y="0"/>
                                </a:lnTo>
                                <a:lnTo>
                                  <a:pt x="347783" y="69557"/>
                                </a:lnTo>
                                <a:lnTo>
                                  <a:pt x="0" y="69557"/>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2106" name="Shape 2106"/>
                        <wps:cNvSpPr/>
                        <wps:spPr>
                          <a:xfrm>
                            <a:off x="292566" y="377102"/>
                            <a:ext cx="527773" cy="527739"/>
                          </a:xfrm>
                          <a:custGeom>
                            <a:avLst/>
                            <a:gdLst/>
                            <a:ahLst/>
                            <a:cxnLst/>
                            <a:rect l="0" t="0" r="0" b="0"/>
                            <a:pathLst>
                              <a:path w="527773" h="527739">
                                <a:moveTo>
                                  <a:pt x="100885" y="519138"/>
                                </a:moveTo>
                                <a:lnTo>
                                  <a:pt x="112127" y="521104"/>
                                </a:lnTo>
                                <a:lnTo>
                                  <a:pt x="123368" y="522668"/>
                                </a:lnTo>
                                <a:lnTo>
                                  <a:pt x="134610" y="523906"/>
                                </a:lnTo>
                                <a:lnTo>
                                  <a:pt x="145851" y="524879"/>
                                </a:lnTo>
                                <a:lnTo>
                                  <a:pt x="157093" y="525638"/>
                                </a:lnTo>
                                <a:lnTo>
                                  <a:pt x="168334" y="526223"/>
                                </a:lnTo>
                                <a:lnTo>
                                  <a:pt x="179575" y="526671"/>
                                </a:lnTo>
                                <a:lnTo>
                                  <a:pt x="190817" y="527009"/>
                                </a:lnTo>
                                <a:lnTo>
                                  <a:pt x="202058" y="527260"/>
                                </a:lnTo>
                                <a:lnTo>
                                  <a:pt x="213300" y="527442"/>
                                </a:lnTo>
                                <a:lnTo>
                                  <a:pt x="224541" y="527572"/>
                                </a:lnTo>
                                <a:lnTo>
                                  <a:pt x="235783" y="527659"/>
                                </a:lnTo>
                                <a:lnTo>
                                  <a:pt x="247024" y="527713"/>
                                </a:lnTo>
                                <a:lnTo>
                                  <a:pt x="258266" y="527739"/>
                                </a:lnTo>
                                <a:lnTo>
                                  <a:pt x="269507" y="527739"/>
                                </a:lnTo>
                                <a:lnTo>
                                  <a:pt x="280749" y="527713"/>
                                </a:lnTo>
                                <a:lnTo>
                                  <a:pt x="291990" y="527659"/>
                                </a:lnTo>
                                <a:lnTo>
                                  <a:pt x="303232" y="527572"/>
                                </a:lnTo>
                                <a:lnTo>
                                  <a:pt x="314473" y="527442"/>
                                </a:lnTo>
                                <a:lnTo>
                                  <a:pt x="325714" y="527260"/>
                                </a:lnTo>
                                <a:lnTo>
                                  <a:pt x="336956" y="527009"/>
                                </a:lnTo>
                                <a:lnTo>
                                  <a:pt x="348197" y="526671"/>
                                </a:lnTo>
                                <a:lnTo>
                                  <a:pt x="359439" y="526223"/>
                                </a:lnTo>
                                <a:lnTo>
                                  <a:pt x="370680" y="525638"/>
                                </a:lnTo>
                                <a:lnTo>
                                  <a:pt x="381922" y="524879"/>
                                </a:lnTo>
                                <a:lnTo>
                                  <a:pt x="393163" y="523906"/>
                                </a:lnTo>
                                <a:lnTo>
                                  <a:pt x="404405" y="522668"/>
                                </a:lnTo>
                                <a:lnTo>
                                  <a:pt x="415646" y="521104"/>
                                </a:lnTo>
                                <a:lnTo>
                                  <a:pt x="426888" y="519138"/>
                                </a:lnTo>
                                <a:lnTo>
                                  <a:pt x="433069" y="517805"/>
                                </a:lnTo>
                                <a:lnTo>
                                  <a:pt x="438129" y="516612"/>
                                </a:lnTo>
                                <a:lnTo>
                                  <a:pt x="449371" y="513354"/>
                                </a:lnTo>
                                <a:lnTo>
                                  <a:pt x="460612" y="509278"/>
                                </a:lnTo>
                                <a:lnTo>
                                  <a:pt x="466730" y="506563"/>
                                </a:lnTo>
                                <a:lnTo>
                                  <a:pt x="471853" y="504012"/>
                                </a:lnTo>
                                <a:lnTo>
                                  <a:pt x="483095" y="497140"/>
                                </a:lnTo>
                                <a:lnTo>
                                  <a:pt x="485560" y="495322"/>
                                </a:lnTo>
                                <a:lnTo>
                                  <a:pt x="494336" y="487839"/>
                                </a:lnTo>
                                <a:lnTo>
                                  <a:pt x="497990" y="484080"/>
                                </a:lnTo>
                                <a:lnTo>
                                  <a:pt x="505578" y="474794"/>
                                </a:lnTo>
                                <a:lnTo>
                                  <a:pt x="506924" y="472839"/>
                                </a:lnTo>
                                <a:lnTo>
                                  <a:pt x="513382" y="461597"/>
                                </a:lnTo>
                                <a:lnTo>
                                  <a:pt x="516819" y="454059"/>
                                </a:lnTo>
                                <a:lnTo>
                                  <a:pt x="518271" y="450356"/>
                                </a:lnTo>
                                <a:lnTo>
                                  <a:pt x="521773" y="439114"/>
                                </a:lnTo>
                                <a:lnTo>
                                  <a:pt x="524359" y="427873"/>
                                </a:lnTo>
                                <a:lnTo>
                                  <a:pt x="526155" y="416631"/>
                                </a:lnTo>
                                <a:lnTo>
                                  <a:pt x="527264" y="405390"/>
                                </a:lnTo>
                                <a:lnTo>
                                  <a:pt x="527773" y="394149"/>
                                </a:lnTo>
                                <a:lnTo>
                                  <a:pt x="527754" y="382907"/>
                                </a:lnTo>
                                <a:lnTo>
                                  <a:pt x="527268" y="371666"/>
                                </a:lnTo>
                                <a:lnTo>
                                  <a:pt x="526368" y="360424"/>
                                </a:lnTo>
                                <a:lnTo>
                                  <a:pt x="525099" y="349183"/>
                                </a:lnTo>
                                <a:lnTo>
                                  <a:pt x="523498" y="337941"/>
                                </a:lnTo>
                                <a:lnTo>
                                  <a:pt x="521599" y="326700"/>
                                </a:lnTo>
                                <a:lnTo>
                                  <a:pt x="519431" y="315458"/>
                                </a:lnTo>
                                <a:lnTo>
                                  <a:pt x="517019" y="304217"/>
                                </a:lnTo>
                                <a:lnTo>
                                  <a:pt x="516819" y="303388"/>
                                </a:lnTo>
                                <a:lnTo>
                                  <a:pt x="514203" y="292975"/>
                                </a:lnTo>
                                <a:lnTo>
                                  <a:pt x="511160" y="281734"/>
                                </a:lnTo>
                                <a:lnTo>
                                  <a:pt x="507923" y="270493"/>
                                </a:lnTo>
                                <a:lnTo>
                                  <a:pt x="505578" y="262839"/>
                                </a:lnTo>
                                <a:lnTo>
                                  <a:pt x="504430" y="259251"/>
                                </a:lnTo>
                                <a:lnTo>
                                  <a:pt x="500593" y="248009"/>
                                </a:lnTo>
                                <a:lnTo>
                                  <a:pt x="496601" y="236768"/>
                                </a:lnTo>
                                <a:lnTo>
                                  <a:pt x="494336" y="230687"/>
                                </a:lnTo>
                                <a:lnTo>
                                  <a:pt x="492328" y="225527"/>
                                </a:lnTo>
                                <a:lnTo>
                                  <a:pt x="487752" y="214285"/>
                                </a:lnTo>
                                <a:lnTo>
                                  <a:pt x="483095" y="203152"/>
                                </a:lnTo>
                                <a:lnTo>
                                  <a:pt x="483048" y="203044"/>
                                </a:lnTo>
                                <a:lnTo>
                                  <a:pt x="477875" y="191802"/>
                                </a:lnTo>
                                <a:lnTo>
                                  <a:pt x="472592" y="180561"/>
                                </a:lnTo>
                                <a:lnTo>
                                  <a:pt x="471853" y="179051"/>
                                </a:lnTo>
                                <a:lnTo>
                                  <a:pt x="466859" y="169319"/>
                                </a:lnTo>
                                <a:lnTo>
                                  <a:pt x="460975" y="158078"/>
                                </a:lnTo>
                                <a:lnTo>
                                  <a:pt x="460612" y="157411"/>
                                </a:lnTo>
                                <a:lnTo>
                                  <a:pt x="454569" y="146836"/>
                                </a:lnTo>
                                <a:lnTo>
                                  <a:pt x="449371" y="137913"/>
                                </a:lnTo>
                                <a:lnTo>
                                  <a:pt x="447947" y="135595"/>
                                </a:lnTo>
                                <a:lnTo>
                                  <a:pt x="440831" y="124353"/>
                                </a:lnTo>
                                <a:lnTo>
                                  <a:pt x="438129" y="120190"/>
                                </a:lnTo>
                                <a:lnTo>
                                  <a:pt x="433273" y="113112"/>
                                </a:lnTo>
                                <a:lnTo>
                                  <a:pt x="426888" y="104009"/>
                                </a:lnTo>
                                <a:lnTo>
                                  <a:pt x="425296" y="101871"/>
                                </a:lnTo>
                                <a:lnTo>
                                  <a:pt x="416705" y="90629"/>
                                </a:lnTo>
                                <a:lnTo>
                                  <a:pt x="415646" y="89280"/>
                                </a:lnTo>
                                <a:lnTo>
                                  <a:pt x="407370" y="79388"/>
                                </a:lnTo>
                                <a:lnTo>
                                  <a:pt x="404405" y="75927"/>
                                </a:lnTo>
                                <a:lnTo>
                                  <a:pt x="397261" y="68146"/>
                                </a:lnTo>
                                <a:lnTo>
                                  <a:pt x="393163" y="63795"/>
                                </a:lnTo>
                                <a:lnTo>
                                  <a:pt x="386168" y="56905"/>
                                </a:lnTo>
                                <a:lnTo>
                                  <a:pt x="381922" y="52832"/>
                                </a:lnTo>
                                <a:lnTo>
                                  <a:pt x="373803" y="45663"/>
                                </a:lnTo>
                                <a:lnTo>
                                  <a:pt x="370680" y="42982"/>
                                </a:lnTo>
                                <a:lnTo>
                                  <a:pt x="359750" y="34422"/>
                                </a:lnTo>
                                <a:lnTo>
                                  <a:pt x="359439" y="34185"/>
                                </a:lnTo>
                                <a:lnTo>
                                  <a:pt x="348197" y="26524"/>
                                </a:lnTo>
                                <a:lnTo>
                                  <a:pt x="342671" y="23181"/>
                                </a:lnTo>
                                <a:lnTo>
                                  <a:pt x="336956" y="19832"/>
                                </a:lnTo>
                                <a:lnTo>
                                  <a:pt x="325714" y="14121"/>
                                </a:lnTo>
                                <a:lnTo>
                                  <a:pt x="320611" y="11939"/>
                                </a:lnTo>
                                <a:lnTo>
                                  <a:pt x="314473" y="9404"/>
                                </a:lnTo>
                                <a:lnTo>
                                  <a:pt x="303232" y="5660"/>
                                </a:lnTo>
                                <a:lnTo>
                                  <a:pt x="291990" y="2826"/>
                                </a:lnTo>
                                <a:lnTo>
                                  <a:pt x="280749" y="924"/>
                                </a:lnTo>
                                <a:lnTo>
                                  <a:pt x="278075" y="697"/>
                                </a:lnTo>
                                <a:lnTo>
                                  <a:pt x="269507" y="0"/>
                                </a:lnTo>
                                <a:lnTo>
                                  <a:pt x="258266" y="0"/>
                                </a:lnTo>
                                <a:lnTo>
                                  <a:pt x="249699" y="697"/>
                                </a:lnTo>
                                <a:lnTo>
                                  <a:pt x="247024" y="924"/>
                                </a:lnTo>
                                <a:lnTo>
                                  <a:pt x="235783" y="2826"/>
                                </a:lnTo>
                                <a:lnTo>
                                  <a:pt x="224541" y="5660"/>
                                </a:lnTo>
                                <a:lnTo>
                                  <a:pt x="213300" y="9404"/>
                                </a:lnTo>
                                <a:lnTo>
                                  <a:pt x="207161" y="11939"/>
                                </a:lnTo>
                                <a:lnTo>
                                  <a:pt x="202058" y="14121"/>
                                </a:lnTo>
                                <a:lnTo>
                                  <a:pt x="190817" y="19832"/>
                                </a:lnTo>
                                <a:lnTo>
                                  <a:pt x="185102" y="23181"/>
                                </a:lnTo>
                                <a:lnTo>
                                  <a:pt x="179575" y="26524"/>
                                </a:lnTo>
                                <a:lnTo>
                                  <a:pt x="168334" y="34185"/>
                                </a:lnTo>
                                <a:lnTo>
                                  <a:pt x="168023" y="34422"/>
                                </a:lnTo>
                                <a:lnTo>
                                  <a:pt x="157093" y="42982"/>
                                </a:lnTo>
                                <a:lnTo>
                                  <a:pt x="153970" y="45663"/>
                                </a:lnTo>
                                <a:lnTo>
                                  <a:pt x="145851" y="52832"/>
                                </a:lnTo>
                                <a:lnTo>
                                  <a:pt x="141605" y="56905"/>
                                </a:lnTo>
                                <a:lnTo>
                                  <a:pt x="134610" y="63795"/>
                                </a:lnTo>
                                <a:lnTo>
                                  <a:pt x="130512" y="68146"/>
                                </a:lnTo>
                                <a:lnTo>
                                  <a:pt x="123368" y="75927"/>
                                </a:lnTo>
                                <a:lnTo>
                                  <a:pt x="120403" y="79388"/>
                                </a:lnTo>
                                <a:lnTo>
                                  <a:pt x="112127" y="89280"/>
                                </a:lnTo>
                                <a:lnTo>
                                  <a:pt x="111068" y="90629"/>
                                </a:lnTo>
                                <a:lnTo>
                                  <a:pt x="102477" y="101871"/>
                                </a:lnTo>
                                <a:lnTo>
                                  <a:pt x="100885" y="104009"/>
                                </a:lnTo>
                                <a:lnTo>
                                  <a:pt x="94500" y="113112"/>
                                </a:lnTo>
                                <a:lnTo>
                                  <a:pt x="89644" y="120190"/>
                                </a:lnTo>
                                <a:lnTo>
                                  <a:pt x="86942" y="124353"/>
                                </a:lnTo>
                                <a:lnTo>
                                  <a:pt x="79825" y="135595"/>
                                </a:lnTo>
                                <a:lnTo>
                                  <a:pt x="78402" y="137913"/>
                                </a:lnTo>
                                <a:lnTo>
                                  <a:pt x="73204" y="146836"/>
                                </a:lnTo>
                                <a:lnTo>
                                  <a:pt x="67161" y="157411"/>
                                </a:lnTo>
                                <a:lnTo>
                                  <a:pt x="66798" y="158078"/>
                                </a:lnTo>
                                <a:lnTo>
                                  <a:pt x="60914" y="169319"/>
                                </a:lnTo>
                                <a:lnTo>
                                  <a:pt x="55919" y="179051"/>
                                </a:lnTo>
                                <a:lnTo>
                                  <a:pt x="55180" y="180561"/>
                                </a:lnTo>
                                <a:lnTo>
                                  <a:pt x="49898" y="191802"/>
                                </a:lnTo>
                                <a:lnTo>
                                  <a:pt x="44725" y="203044"/>
                                </a:lnTo>
                                <a:lnTo>
                                  <a:pt x="44678" y="203152"/>
                                </a:lnTo>
                                <a:lnTo>
                                  <a:pt x="40021" y="214285"/>
                                </a:lnTo>
                                <a:lnTo>
                                  <a:pt x="35445" y="225527"/>
                                </a:lnTo>
                                <a:lnTo>
                                  <a:pt x="33437" y="230687"/>
                                </a:lnTo>
                                <a:lnTo>
                                  <a:pt x="31172" y="236768"/>
                                </a:lnTo>
                                <a:lnTo>
                                  <a:pt x="27180" y="248009"/>
                                </a:lnTo>
                                <a:lnTo>
                                  <a:pt x="23343" y="259251"/>
                                </a:lnTo>
                                <a:lnTo>
                                  <a:pt x="22195" y="262839"/>
                                </a:lnTo>
                                <a:lnTo>
                                  <a:pt x="19850" y="270493"/>
                                </a:lnTo>
                                <a:lnTo>
                                  <a:pt x="16613" y="281734"/>
                                </a:lnTo>
                                <a:lnTo>
                                  <a:pt x="13570" y="292975"/>
                                </a:lnTo>
                                <a:lnTo>
                                  <a:pt x="10954" y="303388"/>
                                </a:lnTo>
                                <a:lnTo>
                                  <a:pt x="10754" y="304217"/>
                                </a:lnTo>
                                <a:lnTo>
                                  <a:pt x="8342" y="315458"/>
                                </a:lnTo>
                                <a:lnTo>
                                  <a:pt x="6174" y="326700"/>
                                </a:lnTo>
                                <a:lnTo>
                                  <a:pt x="4275" y="337941"/>
                                </a:lnTo>
                                <a:lnTo>
                                  <a:pt x="2674" y="349183"/>
                                </a:lnTo>
                                <a:lnTo>
                                  <a:pt x="1404" y="360424"/>
                                </a:lnTo>
                                <a:lnTo>
                                  <a:pt x="505" y="371666"/>
                                </a:lnTo>
                                <a:lnTo>
                                  <a:pt x="19" y="382907"/>
                                </a:lnTo>
                                <a:lnTo>
                                  <a:pt x="0" y="394149"/>
                                </a:lnTo>
                                <a:lnTo>
                                  <a:pt x="509" y="405390"/>
                                </a:lnTo>
                                <a:lnTo>
                                  <a:pt x="1618" y="416631"/>
                                </a:lnTo>
                                <a:lnTo>
                                  <a:pt x="3414" y="427873"/>
                                </a:lnTo>
                                <a:lnTo>
                                  <a:pt x="6000" y="439114"/>
                                </a:lnTo>
                                <a:lnTo>
                                  <a:pt x="9502" y="450356"/>
                                </a:lnTo>
                                <a:lnTo>
                                  <a:pt x="10954" y="454059"/>
                                </a:lnTo>
                                <a:lnTo>
                                  <a:pt x="14391" y="461597"/>
                                </a:lnTo>
                                <a:lnTo>
                                  <a:pt x="20849" y="472839"/>
                                </a:lnTo>
                                <a:lnTo>
                                  <a:pt x="22195" y="474794"/>
                                </a:lnTo>
                                <a:lnTo>
                                  <a:pt x="29783" y="484080"/>
                                </a:lnTo>
                                <a:lnTo>
                                  <a:pt x="33437" y="487839"/>
                                </a:lnTo>
                                <a:lnTo>
                                  <a:pt x="42213" y="495322"/>
                                </a:lnTo>
                                <a:lnTo>
                                  <a:pt x="44678" y="497140"/>
                                </a:lnTo>
                                <a:lnTo>
                                  <a:pt x="55919" y="504012"/>
                                </a:lnTo>
                                <a:lnTo>
                                  <a:pt x="61043" y="506563"/>
                                </a:lnTo>
                                <a:lnTo>
                                  <a:pt x="67161" y="509278"/>
                                </a:lnTo>
                                <a:lnTo>
                                  <a:pt x="78402" y="513354"/>
                                </a:lnTo>
                                <a:lnTo>
                                  <a:pt x="89644" y="516612"/>
                                </a:lnTo>
                                <a:lnTo>
                                  <a:pt x="94704" y="517805"/>
                                </a:lnTo>
                                <a:lnTo>
                                  <a:pt x="100885" y="519138"/>
                                </a:lnTo>
                                <a:close/>
                              </a:path>
                            </a:pathLst>
                          </a:custGeom>
                          <a:ln w="17202" cap="flat">
                            <a:round/>
                          </a:ln>
                        </wps:spPr>
                        <wps:style>
                          <a:lnRef idx="1">
                            <a:srgbClr val="FFFF17">
                              <a:alpha val="80000"/>
                            </a:srgbClr>
                          </a:lnRef>
                          <a:fillRef idx="0">
                            <a:srgbClr val="000000">
                              <a:alpha val="0"/>
                            </a:srgbClr>
                          </a:fillRef>
                          <a:effectRef idx="0">
                            <a:scrgbClr r="0" g="0" b="0"/>
                          </a:effectRef>
                          <a:fontRef idx="none"/>
                        </wps:style>
                        <wps:bodyPr/>
                      </wps:wsp>
                      <wps:wsp>
                        <wps:cNvPr id="2107" name="Shape 2107"/>
                        <wps:cNvSpPr/>
                        <wps:spPr>
                          <a:xfrm>
                            <a:off x="350188" y="434734"/>
                            <a:ext cx="412529" cy="412448"/>
                          </a:xfrm>
                          <a:custGeom>
                            <a:avLst/>
                            <a:gdLst/>
                            <a:ahLst/>
                            <a:cxnLst/>
                            <a:rect l="0" t="0" r="0" b="0"/>
                            <a:pathLst>
                              <a:path w="412529" h="412448">
                                <a:moveTo>
                                  <a:pt x="110712" y="405435"/>
                                </a:moveTo>
                                <a:lnTo>
                                  <a:pt x="121953" y="407218"/>
                                </a:lnTo>
                                <a:lnTo>
                                  <a:pt x="133195" y="408668"/>
                                </a:lnTo>
                                <a:lnTo>
                                  <a:pt x="144436" y="409833"/>
                                </a:lnTo>
                                <a:lnTo>
                                  <a:pt x="155678" y="410750"/>
                                </a:lnTo>
                                <a:lnTo>
                                  <a:pt x="166919" y="411451"/>
                                </a:lnTo>
                                <a:lnTo>
                                  <a:pt x="178161" y="411957"/>
                                </a:lnTo>
                                <a:lnTo>
                                  <a:pt x="189402" y="412286"/>
                                </a:lnTo>
                                <a:lnTo>
                                  <a:pt x="200644" y="412448"/>
                                </a:lnTo>
                                <a:lnTo>
                                  <a:pt x="211885" y="412448"/>
                                </a:lnTo>
                                <a:lnTo>
                                  <a:pt x="223127" y="412286"/>
                                </a:lnTo>
                                <a:lnTo>
                                  <a:pt x="234368" y="411957"/>
                                </a:lnTo>
                                <a:lnTo>
                                  <a:pt x="245609" y="411451"/>
                                </a:lnTo>
                                <a:lnTo>
                                  <a:pt x="256851" y="410750"/>
                                </a:lnTo>
                                <a:lnTo>
                                  <a:pt x="268092" y="409833"/>
                                </a:lnTo>
                                <a:lnTo>
                                  <a:pt x="279334" y="408668"/>
                                </a:lnTo>
                                <a:lnTo>
                                  <a:pt x="290575" y="407218"/>
                                </a:lnTo>
                                <a:lnTo>
                                  <a:pt x="301817" y="405435"/>
                                </a:lnTo>
                                <a:lnTo>
                                  <a:pt x="309457" y="403965"/>
                                </a:lnTo>
                                <a:lnTo>
                                  <a:pt x="313058" y="403211"/>
                                </a:lnTo>
                                <a:lnTo>
                                  <a:pt x="324300" y="400385"/>
                                </a:lnTo>
                                <a:lnTo>
                                  <a:pt x="335541" y="396947"/>
                                </a:lnTo>
                                <a:lnTo>
                                  <a:pt x="346783" y="392765"/>
                                </a:lnTo>
                                <a:lnTo>
                                  <a:pt x="346876" y="392724"/>
                                </a:lnTo>
                                <a:lnTo>
                                  <a:pt x="358024" y="387263"/>
                                </a:lnTo>
                                <a:lnTo>
                                  <a:pt x="367691" y="381483"/>
                                </a:lnTo>
                                <a:lnTo>
                                  <a:pt x="369265" y="380405"/>
                                </a:lnTo>
                                <a:lnTo>
                                  <a:pt x="380507" y="371222"/>
                                </a:lnTo>
                                <a:lnTo>
                                  <a:pt x="381520" y="370241"/>
                                </a:lnTo>
                                <a:lnTo>
                                  <a:pt x="391296" y="359000"/>
                                </a:lnTo>
                                <a:lnTo>
                                  <a:pt x="391748" y="358371"/>
                                </a:lnTo>
                                <a:lnTo>
                                  <a:pt x="398267" y="347758"/>
                                </a:lnTo>
                                <a:lnTo>
                                  <a:pt x="402990" y="337873"/>
                                </a:lnTo>
                                <a:lnTo>
                                  <a:pt x="403549" y="336517"/>
                                </a:lnTo>
                                <a:lnTo>
                                  <a:pt x="407184" y="325275"/>
                                </a:lnTo>
                                <a:lnTo>
                                  <a:pt x="409773" y="314034"/>
                                </a:lnTo>
                                <a:lnTo>
                                  <a:pt x="411453" y="302792"/>
                                </a:lnTo>
                                <a:lnTo>
                                  <a:pt x="412340" y="291551"/>
                                </a:lnTo>
                                <a:lnTo>
                                  <a:pt x="412529" y="280309"/>
                                </a:lnTo>
                                <a:lnTo>
                                  <a:pt x="412101" y="269068"/>
                                </a:lnTo>
                                <a:lnTo>
                                  <a:pt x="411128" y="257827"/>
                                </a:lnTo>
                                <a:lnTo>
                                  <a:pt x="409666" y="246585"/>
                                </a:lnTo>
                                <a:lnTo>
                                  <a:pt x="407768" y="235344"/>
                                </a:lnTo>
                                <a:lnTo>
                                  <a:pt x="405478" y="224102"/>
                                </a:lnTo>
                                <a:lnTo>
                                  <a:pt x="402990" y="213549"/>
                                </a:lnTo>
                                <a:lnTo>
                                  <a:pt x="402820" y="212861"/>
                                </a:lnTo>
                                <a:lnTo>
                                  <a:pt x="399608" y="201619"/>
                                </a:lnTo>
                                <a:lnTo>
                                  <a:pt x="396086" y="190378"/>
                                </a:lnTo>
                                <a:lnTo>
                                  <a:pt x="392282" y="179136"/>
                                </a:lnTo>
                                <a:lnTo>
                                  <a:pt x="391748" y="177698"/>
                                </a:lnTo>
                                <a:lnTo>
                                  <a:pt x="387924" y="167895"/>
                                </a:lnTo>
                                <a:lnTo>
                                  <a:pt x="383271" y="156653"/>
                                </a:lnTo>
                                <a:lnTo>
                                  <a:pt x="380507" y="150367"/>
                                </a:lnTo>
                                <a:lnTo>
                                  <a:pt x="378208" y="145412"/>
                                </a:lnTo>
                                <a:lnTo>
                                  <a:pt x="372683" y="134171"/>
                                </a:lnTo>
                                <a:lnTo>
                                  <a:pt x="369265" y="127540"/>
                                </a:lnTo>
                                <a:lnTo>
                                  <a:pt x="366748" y="122929"/>
                                </a:lnTo>
                                <a:lnTo>
                                  <a:pt x="360309" y="111688"/>
                                </a:lnTo>
                                <a:lnTo>
                                  <a:pt x="358024" y="107875"/>
                                </a:lnTo>
                                <a:lnTo>
                                  <a:pt x="353286" y="100446"/>
                                </a:lnTo>
                                <a:lnTo>
                                  <a:pt x="346783" y="90621"/>
                                </a:lnTo>
                                <a:lnTo>
                                  <a:pt x="345780" y="89205"/>
                                </a:lnTo>
                                <a:lnTo>
                                  <a:pt x="337461" y="77963"/>
                                </a:lnTo>
                                <a:lnTo>
                                  <a:pt x="335541" y="75468"/>
                                </a:lnTo>
                                <a:lnTo>
                                  <a:pt x="328297" y="66722"/>
                                </a:lnTo>
                                <a:lnTo>
                                  <a:pt x="324300" y="62072"/>
                                </a:lnTo>
                                <a:lnTo>
                                  <a:pt x="318155" y="55480"/>
                                </a:lnTo>
                                <a:lnTo>
                                  <a:pt x="313058" y="50220"/>
                                </a:lnTo>
                                <a:lnTo>
                                  <a:pt x="306717" y="44239"/>
                                </a:lnTo>
                                <a:lnTo>
                                  <a:pt x="301817" y="39797"/>
                                </a:lnTo>
                                <a:lnTo>
                                  <a:pt x="293512" y="32997"/>
                                </a:lnTo>
                                <a:lnTo>
                                  <a:pt x="290575" y="30688"/>
                                </a:lnTo>
                                <a:lnTo>
                                  <a:pt x="279334" y="22843"/>
                                </a:lnTo>
                                <a:lnTo>
                                  <a:pt x="277540" y="21756"/>
                                </a:lnTo>
                                <a:lnTo>
                                  <a:pt x="268092" y="16279"/>
                                </a:lnTo>
                                <a:lnTo>
                                  <a:pt x="256851" y="10751"/>
                                </a:lnTo>
                                <a:lnTo>
                                  <a:pt x="256256" y="10515"/>
                                </a:lnTo>
                                <a:lnTo>
                                  <a:pt x="245609" y="6488"/>
                                </a:lnTo>
                                <a:lnTo>
                                  <a:pt x="234368" y="3261"/>
                                </a:lnTo>
                                <a:lnTo>
                                  <a:pt x="223127" y="1091"/>
                                </a:lnTo>
                                <a:lnTo>
                                  <a:pt x="211885" y="0"/>
                                </a:lnTo>
                                <a:lnTo>
                                  <a:pt x="200644" y="0"/>
                                </a:lnTo>
                                <a:lnTo>
                                  <a:pt x="189402" y="1091"/>
                                </a:lnTo>
                                <a:lnTo>
                                  <a:pt x="178161" y="3261"/>
                                </a:lnTo>
                                <a:lnTo>
                                  <a:pt x="166919" y="6488"/>
                                </a:lnTo>
                                <a:lnTo>
                                  <a:pt x="156273" y="10515"/>
                                </a:lnTo>
                                <a:lnTo>
                                  <a:pt x="155678" y="10751"/>
                                </a:lnTo>
                                <a:lnTo>
                                  <a:pt x="144436" y="16279"/>
                                </a:lnTo>
                                <a:lnTo>
                                  <a:pt x="134988" y="21756"/>
                                </a:lnTo>
                                <a:lnTo>
                                  <a:pt x="133195" y="22843"/>
                                </a:lnTo>
                                <a:lnTo>
                                  <a:pt x="121953" y="30688"/>
                                </a:lnTo>
                                <a:lnTo>
                                  <a:pt x="119016" y="32997"/>
                                </a:lnTo>
                                <a:lnTo>
                                  <a:pt x="110712" y="39797"/>
                                </a:lnTo>
                                <a:lnTo>
                                  <a:pt x="105811" y="44239"/>
                                </a:lnTo>
                                <a:lnTo>
                                  <a:pt x="99470" y="50220"/>
                                </a:lnTo>
                                <a:lnTo>
                                  <a:pt x="94373" y="55480"/>
                                </a:lnTo>
                                <a:lnTo>
                                  <a:pt x="88229" y="62072"/>
                                </a:lnTo>
                                <a:lnTo>
                                  <a:pt x="84231" y="66722"/>
                                </a:lnTo>
                                <a:lnTo>
                                  <a:pt x="76987" y="75468"/>
                                </a:lnTo>
                                <a:lnTo>
                                  <a:pt x="75068" y="77963"/>
                                </a:lnTo>
                                <a:lnTo>
                                  <a:pt x="66748" y="89205"/>
                                </a:lnTo>
                                <a:lnTo>
                                  <a:pt x="65746" y="90621"/>
                                </a:lnTo>
                                <a:lnTo>
                                  <a:pt x="59243" y="100446"/>
                                </a:lnTo>
                                <a:lnTo>
                                  <a:pt x="54505" y="107875"/>
                                </a:lnTo>
                                <a:lnTo>
                                  <a:pt x="52219" y="111688"/>
                                </a:lnTo>
                                <a:lnTo>
                                  <a:pt x="45780" y="122929"/>
                                </a:lnTo>
                                <a:lnTo>
                                  <a:pt x="43263" y="127540"/>
                                </a:lnTo>
                                <a:lnTo>
                                  <a:pt x="39846" y="134171"/>
                                </a:lnTo>
                                <a:lnTo>
                                  <a:pt x="34321" y="145412"/>
                                </a:lnTo>
                                <a:lnTo>
                                  <a:pt x="32021" y="150367"/>
                                </a:lnTo>
                                <a:lnTo>
                                  <a:pt x="29257" y="156653"/>
                                </a:lnTo>
                                <a:lnTo>
                                  <a:pt x="24605" y="167895"/>
                                </a:lnTo>
                                <a:lnTo>
                                  <a:pt x="20780" y="177698"/>
                                </a:lnTo>
                                <a:lnTo>
                                  <a:pt x="20247" y="179136"/>
                                </a:lnTo>
                                <a:lnTo>
                                  <a:pt x="16442" y="190378"/>
                                </a:lnTo>
                                <a:lnTo>
                                  <a:pt x="12920" y="201619"/>
                                </a:lnTo>
                                <a:lnTo>
                                  <a:pt x="9709" y="212861"/>
                                </a:lnTo>
                                <a:lnTo>
                                  <a:pt x="9539" y="213549"/>
                                </a:lnTo>
                                <a:lnTo>
                                  <a:pt x="7051" y="224102"/>
                                </a:lnTo>
                                <a:lnTo>
                                  <a:pt x="4760" y="235344"/>
                                </a:lnTo>
                                <a:lnTo>
                                  <a:pt x="2862" y="246585"/>
                                </a:lnTo>
                                <a:lnTo>
                                  <a:pt x="1401" y="257827"/>
                                </a:lnTo>
                                <a:lnTo>
                                  <a:pt x="427" y="269068"/>
                                </a:lnTo>
                                <a:lnTo>
                                  <a:pt x="0" y="280309"/>
                                </a:lnTo>
                                <a:lnTo>
                                  <a:pt x="189" y="291551"/>
                                </a:lnTo>
                                <a:lnTo>
                                  <a:pt x="1075" y="302792"/>
                                </a:lnTo>
                                <a:lnTo>
                                  <a:pt x="2755" y="314034"/>
                                </a:lnTo>
                                <a:lnTo>
                                  <a:pt x="5344" y="325275"/>
                                </a:lnTo>
                                <a:lnTo>
                                  <a:pt x="8980" y="336517"/>
                                </a:lnTo>
                                <a:lnTo>
                                  <a:pt x="9539" y="337873"/>
                                </a:lnTo>
                                <a:lnTo>
                                  <a:pt x="14262" y="347758"/>
                                </a:lnTo>
                                <a:lnTo>
                                  <a:pt x="20780" y="358371"/>
                                </a:lnTo>
                                <a:lnTo>
                                  <a:pt x="21232" y="359000"/>
                                </a:lnTo>
                                <a:lnTo>
                                  <a:pt x="31008" y="370241"/>
                                </a:lnTo>
                                <a:lnTo>
                                  <a:pt x="32021" y="371222"/>
                                </a:lnTo>
                                <a:lnTo>
                                  <a:pt x="43263" y="380405"/>
                                </a:lnTo>
                                <a:lnTo>
                                  <a:pt x="44837" y="381483"/>
                                </a:lnTo>
                                <a:lnTo>
                                  <a:pt x="54505" y="387263"/>
                                </a:lnTo>
                                <a:lnTo>
                                  <a:pt x="65652" y="392724"/>
                                </a:lnTo>
                                <a:lnTo>
                                  <a:pt x="65746" y="392765"/>
                                </a:lnTo>
                                <a:lnTo>
                                  <a:pt x="76987" y="396947"/>
                                </a:lnTo>
                                <a:lnTo>
                                  <a:pt x="88229" y="400385"/>
                                </a:lnTo>
                                <a:lnTo>
                                  <a:pt x="99470" y="403211"/>
                                </a:lnTo>
                                <a:lnTo>
                                  <a:pt x="103072" y="403965"/>
                                </a:lnTo>
                                <a:lnTo>
                                  <a:pt x="110712" y="405435"/>
                                </a:lnTo>
                                <a:close/>
                              </a:path>
                            </a:pathLst>
                          </a:custGeom>
                          <a:ln w="17202" cap="flat">
                            <a:round/>
                          </a:ln>
                        </wps:spPr>
                        <wps:style>
                          <a:lnRef idx="1">
                            <a:srgbClr val="FF5900">
                              <a:alpha val="80000"/>
                            </a:srgbClr>
                          </a:lnRef>
                          <a:fillRef idx="0">
                            <a:srgbClr val="000000">
                              <a:alpha val="0"/>
                            </a:srgbClr>
                          </a:fillRef>
                          <a:effectRef idx="0">
                            <a:scrgbClr r="0" g="0" b="0"/>
                          </a:effectRef>
                          <a:fontRef idx="none"/>
                        </wps:style>
                        <wps:bodyPr/>
                      </wps:wsp>
                      <wps:wsp>
                        <wps:cNvPr id="2108" name="Shape 2108"/>
                        <wps:cNvSpPr/>
                        <wps:spPr>
                          <a:xfrm>
                            <a:off x="404095" y="488738"/>
                            <a:ext cx="304715" cy="304510"/>
                          </a:xfrm>
                          <a:custGeom>
                            <a:avLst/>
                            <a:gdLst/>
                            <a:ahLst/>
                            <a:cxnLst/>
                            <a:rect l="0" t="0" r="0" b="0"/>
                            <a:pathLst>
                              <a:path w="304715" h="304510">
                                <a:moveTo>
                                  <a:pt x="79288" y="295448"/>
                                </a:moveTo>
                                <a:lnTo>
                                  <a:pt x="90529" y="298229"/>
                                </a:lnTo>
                                <a:lnTo>
                                  <a:pt x="101771" y="300425"/>
                                </a:lnTo>
                                <a:lnTo>
                                  <a:pt x="113012" y="302107"/>
                                </a:lnTo>
                                <a:lnTo>
                                  <a:pt x="124254" y="303326"/>
                                </a:lnTo>
                                <a:lnTo>
                                  <a:pt x="135495" y="304119"/>
                                </a:lnTo>
                                <a:lnTo>
                                  <a:pt x="146737" y="304510"/>
                                </a:lnTo>
                                <a:lnTo>
                                  <a:pt x="157978" y="304510"/>
                                </a:lnTo>
                                <a:lnTo>
                                  <a:pt x="169220" y="304119"/>
                                </a:lnTo>
                                <a:lnTo>
                                  <a:pt x="180461" y="303326"/>
                                </a:lnTo>
                                <a:lnTo>
                                  <a:pt x="191702" y="302107"/>
                                </a:lnTo>
                                <a:lnTo>
                                  <a:pt x="202944" y="300425"/>
                                </a:lnTo>
                                <a:lnTo>
                                  <a:pt x="214185" y="298229"/>
                                </a:lnTo>
                                <a:lnTo>
                                  <a:pt x="225427" y="295448"/>
                                </a:lnTo>
                                <a:lnTo>
                                  <a:pt x="230997" y="293755"/>
                                </a:lnTo>
                                <a:lnTo>
                                  <a:pt x="236668" y="291830"/>
                                </a:lnTo>
                                <a:lnTo>
                                  <a:pt x="247910" y="287174"/>
                                </a:lnTo>
                                <a:lnTo>
                                  <a:pt x="257120" y="282514"/>
                                </a:lnTo>
                                <a:lnTo>
                                  <a:pt x="259151" y="281335"/>
                                </a:lnTo>
                                <a:lnTo>
                                  <a:pt x="270393" y="273504"/>
                                </a:lnTo>
                                <a:lnTo>
                                  <a:pt x="273074" y="271272"/>
                                </a:lnTo>
                                <a:lnTo>
                                  <a:pt x="281634" y="262760"/>
                                </a:lnTo>
                                <a:lnTo>
                                  <a:pt x="283946" y="260031"/>
                                </a:lnTo>
                                <a:lnTo>
                                  <a:pt x="291633" y="248789"/>
                                </a:lnTo>
                                <a:lnTo>
                                  <a:pt x="292876" y="246462"/>
                                </a:lnTo>
                                <a:lnTo>
                                  <a:pt x="296948" y="237548"/>
                                </a:lnTo>
                                <a:lnTo>
                                  <a:pt x="300665" y="226306"/>
                                </a:lnTo>
                                <a:lnTo>
                                  <a:pt x="303104" y="215065"/>
                                </a:lnTo>
                                <a:lnTo>
                                  <a:pt x="304117" y="206559"/>
                                </a:lnTo>
                                <a:lnTo>
                                  <a:pt x="304400" y="203823"/>
                                </a:lnTo>
                                <a:lnTo>
                                  <a:pt x="304715" y="192582"/>
                                </a:lnTo>
                                <a:lnTo>
                                  <a:pt x="304244" y="181340"/>
                                </a:lnTo>
                                <a:lnTo>
                                  <a:pt x="304117" y="180155"/>
                                </a:lnTo>
                                <a:lnTo>
                                  <a:pt x="302973" y="170099"/>
                                </a:lnTo>
                                <a:lnTo>
                                  <a:pt x="301006" y="158858"/>
                                </a:lnTo>
                                <a:lnTo>
                                  <a:pt x="298427" y="147616"/>
                                </a:lnTo>
                                <a:lnTo>
                                  <a:pt x="295299" y="136374"/>
                                </a:lnTo>
                                <a:lnTo>
                                  <a:pt x="292876" y="128937"/>
                                </a:lnTo>
                                <a:lnTo>
                                  <a:pt x="291555" y="125133"/>
                                </a:lnTo>
                                <a:lnTo>
                                  <a:pt x="287073" y="113892"/>
                                </a:lnTo>
                                <a:lnTo>
                                  <a:pt x="282148" y="102650"/>
                                </a:lnTo>
                                <a:lnTo>
                                  <a:pt x="281634" y="101596"/>
                                </a:lnTo>
                                <a:lnTo>
                                  <a:pt x="276307" y="91409"/>
                                </a:lnTo>
                                <a:lnTo>
                                  <a:pt x="270393" y="80871"/>
                                </a:lnTo>
                                <a:lnTo>
                                  <a:pt x="269965" y="80167"/>
                                </a:lnTo>
                                <a:lnTo>
                                  <a:pt x="262543" y="68926"/>
                                </a:lnTo>
                                <a:lnTo>
                                  <a:pt x="259151" y="64110"/>
                                </a:lnTo>
                                <a:lnTo>
                                  <a:pt x="254210" y="57684"/>
                                </a:lnTo>
                                <a:lnTo>
                                  <a:pt x="247910" y="49993"/>
                                </a:lnTo>
                                <a:lnTo>
                                  <a:pt x="244698" y="46443"/>
                                </a:lnTo>
                                <a:lnTo>
                                  <a:pt x="236668" y="38109"/>
                                </a:lnTo>
                                <a:lnTo>
                                  <a:pt x="233527" y="35201"/>
                                </a:lnTo>
                                <a:lnTo>
                                  <a:pt x="225427" y="28158"/>
                                </a:lnTo>
                                <a:lnTo>
                                  <a:pt x="219906" y="23960"/>
                                </a:lnTo>
                                <a:lnTo>
                                  <a:pt x="214185" y="19873"/>
                                </a:lnTo>
                                <a:lnTo>
                                  <a:pt x="202944" y="13045"/>
                                </a:lnTo>
                                <a:lnTo>
                                  <a:pt x="202281" y="12718"/>
                                </a:lnTo>
                                <a:lnTo>
                                  <a:pt x="191702" y="7846"/>
                                </a:lnTo>
                                <a:lnTo>
                                  <a:pt x="180461" y="3897"/>
                                </a:lnTo>
                                <a:lnTo>
                                  <a:pt x="170257" y="1477"/>
                                </a:lnTo>
                                <a:lnTo>
                                  <a:pt x="169220" y="1247"/>
                                </a:lnTo>
                                <a:lnTo>
                                  <a:pt x="157978" y="0"/>
                                </a:lnTo>
                                <a:lnTo>
                                  <a:pt x="146737" y="0"/>
                                </a:lnTo>
                                <a:lnTo>
                                  <a:pt x="135495" y="1247"/>
                                </a:lnTo>
                                <a:lnTo>
                                  <a:pt x="134458" y="1477"/>
                                </a:lnTo>
                                <a:lnTo>
                                  <a:pt x="124254" y="3897"/>
                                </a:lnTo>
                                <a:lnTo>
                                  <a:pt x="113012" y="7846"/>
                                </a:lnTo>
                                <a:lnTo>
                                  <a:pt x="102433" y="12718"/>
                                </a:lnTo>
                                <a:lnTo>
                                  <a:pt x="101771" y="13045"/>
                                </a:lnTo>
                                <a:lnTo>
                                  <a:pt x="90529" y="19873"/>
                                </a:lnTo>
                                <a:lnTo>
                                  <a:pt x="84808" y="23960"/>
                                </a:lnTo>
                                <a:lnTo>
                                  <a:pt x="79288" y="28158"/>
                                </a:lnTo>
                                <a:lnTo>
                                  <a:pt x="71187" y="35201"/>
                                </a:lnTo>
                                <a:lnTo>
                                  <a:pt x="68046" y="38109"/>
                                </a:lnTo>
                                <a:lnTo>
                                  <a:pt x="60016" y="46443"/>
                                </a:lnTo>
                                <a:lnTo>
                                  <a:pt x="56805" y="49993"/>
                                </a:lnTo>
                                <a:lnTo>
                                  <a:pt x="50504" y="57684"/>
                                </a:lnTo>
                                <a:lnTo>
                                  <a:pt x="45563" y="64110"/>
                                </a:lnTo>
                                <a:lnTo>
                                  <a:pt x="42171" y="68926"/>
                                </a:lnTo>
                                <a:lnTo>
                                  <a:pt x="34749" y="80167"/>
                                </a:lnTo>
                                <a:lnTo>
                                  <a:pt x="34322" y="80871"/>
                                </a:lnTo>
                                <a:lnTo>
                                  <a:pt x="28408" y="91409"/>
                                </a:lnTo>
                                <a:lnTo>
                                  <a:pt x="23080" y="101596"/>
                                </a:lnTo>
                                <a:lnTo>
                                  <a:pt x="22567" y="102650"/>
                                </a:lnTo>
                                <a:lnTo>
                                  <a:pt x="17642" y="113892"/>
                                </a:lnTo>
                                <a:lnTo>
                                  <a:pt x="13160" y="125133"/>
                                </a:lnTo>
                                <a:lnTo>
                                  <a:pt x="11839" y="128937"/>
                                </a:lnTo>
                                <a:lnTo>
                                  <a:pt x="9415" y="136374"/>
                                </a:lnTo>
                                <a:lnTo>
                                  <a:pt x="6287" y="147616"/>
                                </a:lnTo>
                                <a:lnTo>
                                  <a:pt x="3709" y="158858"/>
                                </a:lnTo>
                                <a:lnTo>
                                  <a:pt x="1742" y="170099"/>
                                </a:lnTo>
                                <a:lnTo>
                                  <a:pt x="598" y="180155"/>
                                </a:lnTo>
                                <a:lnTo>
                                  <a:pt x="470" y="181340"/>
                                </a:lnTo>
                                <a:lnTo>
                                  <a:pt x="0" y="192582"/>
                                </a:lnTo>
                                <a:lnTo>
                                  <a:pt x="315" y="203823"/>
                                </a:lnTo>
                                <a:lnTo>
                                  <a:pt x="598" y="206559"/>
                                </a:lnTo>
                                <a:lnTo>
                                  <a:pt x="1610" y="215065"/>
                                </a:lnTo>
                                <a:lnTo>
                                  <a:pt x="4050" y="226306"/>
                                </a:lnTo>
                                <a:lnTo>
                                  <a:pt x="7767" y="237548"/>
                                </a:lnTo>
                                <a:lnTo>
                                  <a:pt x="11839" y="246462"/>
                                </a:lnTo>
                                <a:lnTo>
                                  <a:pt x="13082" y="248789"/>
                                </a:lnTo>
                                <a:lnTo>
                                  <a:pt x="20768" y="260031"/>
                                </a:lnTo>
                                <a:lnTo>
                                  <a:pt x="23080" y="262760"/>
                                </a:lnTo>
                                <a:lnTo>
                                  <a:pt x="31641" y="271272"/>
                                </a:lnTo>
                                <a:lnTo>
                                  <a:pt x="34322" y="273504"/>
                                </a:lnTo>
                                <a:lnTo>
                                  <a:pt x="45563" y="281335"/>
                                </a:lnTo>
                                <a:lnTo>
                                  <a:pt x="47594" y="282514"/>
                                </a:lnTo>
                                <a:lnTo>
                                  <a:pt x="56805" y="287174"/>
                                </a:lnTo>
                                <a:lnTo>
                                  <a:pt x="68046" y="291830"/>
                                </a:lnTo>
                                <a:lnTo>
                                  <a:pt x="73718" y="293755"/>
                                </a:lnTo>
                                <a:lnTo>
                                  <a:pt x="79288" y="295448"/>
                                </a:lnTo>
                                <a:close/>
                              </a:path>
                            </a:pathLst>
                          </a:custGeom>
                          <a:ln w="17202" cap="flat">
                            <a:round/>
                          </a:ln>
                        </wps:spPr>
                        <wps:style>
                          <a:lnRef idx="1">
                            <a:srgbClr val="D70000">
                              <a:alpha val="80000"/>
                            </a:srgbClr>
                          </a:lnRef>
                          <a:fillRef idx="0">
                            <a:srgbClr val="000000">
                              <a:alpha val="0"/>
                            </a:srgbClr>
                          </a:fillRef>
                          <a:effectRef idx="0">
                            <a:scrgbClr r="0" g="0" b="0"/>
                          </a:effectRef>
                          <a:fontRef idx="none"/>
                        </wps:style>
                        <wps:bodyPr/>
                      </wps:wsp>
                      <wps:wsp>
                        <wps:cNvPr id="2109" name="Shape 2109"/>
                        <wps:cNvSpPr/>
                        <wps:spPr>
                          <a:xfrm>
                            <a:off x="468730" y="553344"/>
                            <a:ext cx="175444" cy="175316"/>
                          </a:xfrm>
                          <a:custGeom>
                            <a:avLst/>
                            <a:gdLst/>
                            <a:ahLst/>
                            <a:cxnLst/>
                            <a:rect l="0" t="0" r="0" b="0"/>
                            <a:pathLst>
                              <a:path w="175444" h="175316">
                                <a:moveTo>
                                  <a:pt x="70860" y="174358"/>
                                </a:moveTo>
                                <a:lnTo>
                                  <a:pt x="82101" y="175316"/>
                                </a:lnTo>
                                <a:lnTo>
                                  <a:pt x="93343" y="175316"/>
                                </a:lnTo>
                                <a:lnTo>
                                  <a:pt x="104584" y="174358"/>
                                </a:lnTo>
                                <a:lnTo>
                                  <a:pt x="112771" y="172941"/>
                                </a:lnTo>
                                <a:lnTo>
                                  <a:pt x="115826" y="172330"/>
                                </a:lnTo>
                                <a:lnTo>
                                  <a:pt x="127067" y="168867"/>
                                </a:lnTo>
                                <a:lnTo>
                                  <a:pt x="138309" y="164017"/>
                                </a:lnTo>
                                <a:lnTo>
                                  <a:pt x="142417" y="161699"/>
                                </a:lnTo>
                                <a:lnTo>
                                  <a:pt x="149550" y="156793"/>
                                </a:lnTo>
                                <a:lnTo>
                                  <a:pt x="156754" y="150458"/>
                                </a:lnTo>
                                <a:lnTo>
                                  <a:pt x="160792" y="145867"/>
                                </a:lnTo>
                                <a:lnTo>
                                  <a:pt x="165505" y="139217"/>
                                </a:lnTo>
                                <a:lnTo>
                                  <a:pt x="171107" y="127975"/>
                                </a:lnTo>
                                <a:lnTo>
                                  <a:pt x="172033" y="125010"/>
                                </a:lnTo>
                                <a:lnTo>
                                  <a:pt x="174170" y="116733"/>
                                </a:lnTo>
                                <a:lnTo>
                                  <a:pt x="175444" y="105492"/>
                                </a:lnTo>
                                <a:lnTo>
                                  <a:pt x="175252" y="94251"/>
                                </a:lnTo>
                                <a:lnTo>
                                  <a:pt x="173760" y="83009"/>
                                </a:lnTo>
                                <a:lnTo>
                                  <a:pt x="172033" y="75781"/>
                                </a:lnTo>
                                <a:lnTo>
                                  <a:pt x="170965" y="71768"/>
                                </a:lnTo>
                                <a:lnTo>
                                  <a:pt x="166707" y="60526"/>
                                </a:lnTo>
                                <a:lnTo>
                                  <a:pt x="161378" y="49285"/>
                                </a:lnTo>
                                <a:lnTo>
                                  <a:pt x="160792" y="48269"/>
                                </a:lnTo>
                                <a:lnTo>
                                  <a:pt x="154074" y="38043"/>
                                </a:lnTo>
                                <a:lnTo>
                                  <a:pt x="149550" y="32102"/>
                                </a:lnTo>
                                <a:lnTo>
                                  <a:pt x="144830" y="26802"/>
                                </a:lnTo>
                                <a:lnTo>
                                  <a:pt x="138309" y="20404"/>
                                </a:lnTo>
                                <a:lnTo>
                                  <a:pt x="132297" y="15560"/>
                                </a:lnTo>
                                <a:lnTo>
                                  <a:pt x="127067" y="11841"/>
                                </a:lnTo>
                                <a:lnTo>
                                  <a:pt x="115826" y="5704"/>
                                </a:lnTo>
                                <a:lnTo>
                                  <a:pt x="112088" y="4319"/>
                                </a:lnTo>
                                <a:lnTo>
                                  <a:pt x="104584" y="1860"/>
                                </a:lnTo>
                                <a:lnTo>
                                  <a:pt x="93343" y="0"/>
                                </a:lnTo>
                                <a:lnTo>
                                  <a:pt x="82101" y="0"/>
                                </a:lnTo>
                                <a:lnTo>
                                  <a:pt x="70860" y="1860"/>
                                </a:lnTo>
                                <a:lnTo>
                                  <a:pt x="63356" y="4319"/>
                                </a:lnTo>
                                <a:lnTo>
                                  <a:pt x="59618" y="5704"/>
                                </a:lnTo>
                                <a:lnTo>
                                  <a:pt x="48377" y="11841"/>
                                </a:lnTo>
                                <a:lnTo>
                                  <a:pt x="43147" y="15560"/>
                                </a:lnTo>
                                <a:lnTo>
                                  <a:pt x="37136" y="20404"/>
                                </a:lnTo>
                                <a:lnTo>
                                  <a:pt x="30614" y="26802"/>
                                </a:lnTo>
                                <a:lnTo>
                                  <a:pt x="25894" y="32102"/>
                                </a:lnTo>
                                <a:lnTo>
                                  <a:pt x="21370" y="38043"/>
                                </a:lnTo>
                                <a:lnTo>
                                  <a:pt x="14653" y="48269"/>
                                </a:lnTo>
                                <a:lnTo>
                                  <a:pt x="14066" y="49285"/>
                                </a:lnTo>
                                <a:lnTo>
                                  <a:pt x="8737" y="60526"/>
                                </a:lnTo>
                                <a:lnTo>
                                  <a:pt x="4479" y="71768"/>
                                </a:lnTo>
                                <a:lnTo>
                                  <a:pt x="3411" y="75781"/>
                                </a:lnTo>
                                <a:lnTo>
                                  <a:pt x="1685" y="83009"/>
                                </a:lnTo>
                                <a:lnTo>
                                  <a:pt x="192" y="94251"/>
                                </a:lnTo>
                                <a:lnTo>
                                  <a:pt x="0" y="105492"/>
                                </a:lnTo>
                                <a:lnTo>
                                  <a:pt x="1274" y="116733"/>
                                </a:lnTo>
                                <a:lnTo>
                                  <a:pt x="3411" y="125010"/>
                                </a:lnTo>
                                <a:lnTo>
                                  <a:pt x="4337" y="127975"/>
                                </a:lnTo>
                                <a:lnTo>
                                  <a:pt x="9939" y="139217"/>
                                </a:lnTo>
                                <a:lnTo>
                                  <a:pt x="14653" y="145867"/>
                                </a:lnTo>
                                <a:lnTo>
                                  <a:pt x="18690" y="150458"/>
                                </a:lnTo>
                                <a:lnTo>
                                  <a:pt x="25894" y="156793"/>
                                </a:lnTo>
                                <a:lnTo>
                                  <a:pt x="33027" y="161699"/>
                                </a:lnTo>
                                <a:lnTo>
                                  <a:pt x="37136" y="164017"/>
                                </a:lnTo>
                                <a:lnTo>
                                  <a:pt x="48377" y="168867"/>
                                </a:lnTo>
                                <a:lnTo>
                                  <a:pt x="59618" y="172330"/>
                                </a:lnTo>
                                <a:lnTo>
                                  <a:pt x="62673" y="172941"/>
                                </a:lnTo>
                                <a:lnTo>
                                  <a:pt x="70860" y="174358"/>
                                </a:lnTo>
                                <a:close/>
                              </a:path>
                            </a:pathLst>
                          </a:custGeom>
                          <a:ln w="17202" cap="flat">
                            <a:round/>
                          </a:ln>
                        </wps:spPr>
                        <wps:style>
                          <a:lnRef idx="1">
                            <a:srgbClr val="710000">
                              <a:alpha val="80000"/>
                            </a:srgbClr>
                          </a:lnRef>
                          <a:fillRef idx="0">
                            <a:srgbClr val="000000">
                              <a:alpha val="0"/>
                            </a:srgbClr>
                          </a:fillRef>
                          <a:effectRef idx="0">
                            <a:scrgbClr r="0" g="0" b="0"/>
                          </a:effectRef>
                          <a:fontRef idx="none"/>
                        </wps:style>
                        <wps:bodyPr/>
                      </wps:wsp>
                      <wps:wsp>
                        <wps:cNvPr id="2110" name="Shape 2110"/>
                        <wps:cNvSpPr/>
                        <wps:spPr>
                          <a:xfrm>
                            <a:off x="0" y="119247"/>
                            <a:ext cx="0" cy="1112904"/>
                          </a:xfrm>
                          <a:custGeom>
                            <a:avLst/>
                            <a:gdLst/>
                            <a:ahLst/>
                            <a:cxnLst/>
                            <a:rect l="0" t="0" r="0" b="0"/>
                            <a:pathLst>
                              <a:path h="1112904">
                                <a:moveTo>
                                  <a:pt x="0" y="1112904"/>
                                </a:moveTo>
                                <a:lnTo>
                                  <a:pt x="0" y="0"/>
                                </a:lnTo>
                              </a:path>
                            </a:pathLst>
                          </a:custGeom>
                          <a:ln w="4587" cap="sq">
                            <a:miter lim="127000"/>
                          </a:ln>
                        </wps:spPr>
                        <wps:style>
                          <a:lnRef idx="1">
                            <a:srgbClr val="000000"/>
                          </a:lnRef>
                          <a:fillRef idx="0">
                            <a:srgbClr val="000000">
                              <a:alpha val="0"/>
                            </a:srgbClr>
                          </a:fillRef>
                          <a:effectRef idx="0">
                            <a:scrgbClr r="0" g="0" b="0"/>
                          </a:effectRef>
                          <a:fontRef idx="none"/>
                        </wps:style>
                        <wps:bodyPr/>
                      </wps:wsp>
                      <wps:wsp>
                        <wps:cNvPr id="2111" name="Shape 2111"/>
                        <wps:cNvSpPr/>
                        <wps:spPr>
                          <a:xfrm>
                            <a:off x="1112904" y="119247"/>
                            <a:ext cx="0" cy="1112904"/>
                          </a:xfrm>
                          <a:custGeom>
                            <a:avLst/>
                            <a:gdLst/>
                            <a:ahLst/>
                            <a:cxnLst/>
                            <a:rect l="0" t="0" r="0" b="0"/>
                            <a:pathLst>
                              <a:path h="1112904">
                                <a:moveTo>
                                  <a:pt x="0" y="1112904"/>
                                </a:moveTo>
                                <a:lnTo>
                                  <a:pt x="0" y="0"/>
                                </a:lnTo>
                              </a:path>
                            </a:pathLst>
                          </a:custGeom>
                          <a:ln w="4587" cap="sq">
                            <a:miter lim="127000"/>
                          </a:ln>
                        </wps:spPr>
                        <wps:style>
                          <a:lnRef idx="1">
                            <a:srgbClr val="000000"/>
                          </a:lnRef>
                          <a:fillRef idx="0">
                            <a:srgbClr val="000000">
                              <a:alpha val="0"/>
                            </a:srgbClr>
                          </a:fillRef>
                          <a:effectRef idx="0">
                            <a:scrgbClr r="0" g="0" b="0"/>
                          </a:effectRef>
                          <a:fontRef idx="none"/>
                        </wps:style>
                        <wps:bodyPr/>
                      </wps:wsp>
                      <wps:wsp>
                        <wps:cNvPr id="2112" name="Shape 2112"/>
                        <wps:cNvSpPr/>
                        <wps:spPr>
                          <a:xfrm>
                            <a:off x="0" y="1232151"/>
                            <a:ext cx="1112904" cy="0"/>
                          </a:xfrm>
                          <a:custGeom>
                            <a:avLst/>
                            <a:gdLst/>
                            <a:ahLst/>
                            <a:cxnLst/>
                            <a:rect l="0" t="0" r="0" b="0"/>
                            <a:pathLst>
                              <a:path w="1112904">
                                <a:moveTo>
                                  <a:pt x="0" y="0"/>
                                </a:moveTo>
                                <a:lnTo>
                                  <a:pt x="1112904" y="0"/>
                                </a:lnTo>
                              </a:path>
                            </a:pathLst>
                          </a:custGeom>
                          <a:ln w="4587" cap="sq">
                            <a:miter lim="127000"/>
                          </a:ln>
                        </wps:spPr>
                        <wps:style>
                          <a:lnRef idx="1">
                            <a:srgbClr val="000000"/>
                          </a:lnRef>
                          <a:fillRef idx="0">
                            <a:srgbClr val="000000">
                              <a:alpha val="0"/>
                            </a:srgbClr>
                          </a:fillRef>
                          <a:effectRef idx="0">
                            <a:scrgbClr r="0" g="0" b="0"/>
                          </a:effectRef>
                          <a:fontRef idx="none"/>
                        </wps:style>
                        <wps:bodyPr/>
                      </wps:wsp>
                      <wps:wsp>
                        <wps:cNvPr id="2113" name="Shape 2113"/>
                        <wps:cNvSpPr/>
                        <wps:spPr>
                          <a:xfrm>
                            <a:off x="0" y="119247"/>
                            <a:ext cx="1112904" cy="0"/>
                          </a:xfrm>
                          <a:custGeom>
                            <a:avLst/>
                            <a:gdLst/>
                            <a:ahLst/>
                            <a:cxnLst/>
                            <a:rect l="0" t="0" r="0" b="0"/>
                            <a:pathLst>
                              <a:path w="1112904">
                                <a:moveTo>
                                  <a:pt x="0" y="0"/>
                                </a:moveTo>
                                <a:lnTo>
                                  <a:pt x="1112904" y="0"/>
                                </a:lnTo>
                              </a:path>
                            </a:pathLst>
                          </a:custGeom>
                          <a:ln w="4587" cap="sq">
                            <a:miter lim="127000"/>
                          </a:ln>
                        </wps:spPr>
                        <wps:style>
                          <a:lnRef idx="1">
                            <a:srgbClr val="000000"/>
                          </a:lnRef>
                          <a:fillRef idx="0">
                            <a:srgbClr val="000000">
                              <a:alpha val="0"/>
                            </a:srgbClr>
                          </a:fillRef>
                          <a:effectRef idx="0">
                            <a:scrgbClr r="0" g="0" b="0"/>
                          </a:effectRef>
                          <a:fontRef idx="none"/>
                        </wps:style>
                        <wps:bodyPr/>
                      </wps:wsp>
                      <wps:wsp>
                        <wps:cNvPr id="2114" name="Rectangle 2114"/>
                        <wps:cNvSpPr/>
                        <wps:spPr>
                          <a:xfrm>
                            <a:off x="369334" y="0"/>
                            <a:ext cx="497851" cy="155211"/>
                          </a:xfrm>
                          <a:prstGeom prst="rect">
                            <a:avLst/>
                          </a:prstGeom>
                          <a:ln>
                            <a:noFill/>
                          </a:ln>
                        </wps:spPr>
                        <wps:txbx>
                          <w:txbxContent>
                            <w:p w14:paraId="07B52041" w14:textId="77777777" w:rsidR="000B4D66" w:rsidRDefault="00000000">
                              <w:pPr>
                                <w:spacing w:after="160" w:line="259" w:lineRule="auto"/>
                                <w:ind w:left="0" w:firstLine="0"/>
                                <w:jc w:val="left"/>
                              </w:pPr>
                              <w:r>
                                <w:rPr>
                                  <w:w w:val="126"/>
                                  <w:sz w:val="11"/>
                                </w:rPr>
                                <w:t>Level</w:t>
                              </w:r>
                              <w:r>
                                <w:rPr>
                                  <w:spacing w:val="10"/>
                                  <w:w w:val="126"/>
                                  <w:sz w:val="11"/>
                                </w:rPr>
                                <w:t xml:space="preserve"> </w:t>
                              </w:r>
                              <w:r>
                                <w:rPr>
                                  <w:w w:val="126"/>
                                  <w:sz w:val="11"/>
                                </w:rPr>
                                <w:t>set</w:t>
                              </w:r>
                              <w:r>
                                <w:rPr>
                                  <w:spacing w:val="10"/>
                                  <w:w w:val="126"/>
                                  <w:sz w:val="11"/>
                                </w:rPr>
                                <w:t xml:space="preserve"> </w:t>
                              </w:r>
                              <w:r>
                                <w:rPr>
                                  <w:w w:val="126"/>
                                  <w:sz w:val="11"/>
                                </w:rPr>
                                <w:t>1</w:t>
                              </w:r>
                            </w:p>
                          </w:txbxContent>
                        </wps:txbx>
                        <wps:bodyPr horzOverflow="overflow" vert="horz" lIns="0" tIns="0" rIns="0" bIns="0" rtlCol="0">
                          <a:noAutofit/>
                        </wps:bodyPr>
                      </wps:wsp>
                      <wps:wsp>
                        <wps:cNvPr id="33460" name="Shape 33460"/>
                        <wps:cNvSpPr/>
                        <wps:spPr>
                          <a:xfrm>
                            <a:off x="1544155" y="223581"/>
                            <a:ext cx="347783" cy="69557"/>
                          </a:xfrm>
                          <a:custGeom>
                            <a:avLst/>
                            <a:gdLst/>
                            <a:ahLst/>
                            <a:cxnLst/>
                            <a:rect l="0" t="0" r="0" b="0"/>
                            <a:pathLst>
                              <a:path w="347783" h="69557">
                                <a:moveTo>
                                  <a:pt x="0" y="0"/>
                                </a:moveTo>
                                <a:lnTo>
                                  <a:pt x="347783" y="0"/>
                                </a:lnTo>
                                <a:lnTo>
                                  <a:pt x="347783" y="69557"/>
                                </a:lnTo>
                                <a:lnTo>
                                  <a:pt x="0" y="69557"/>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461" name="Shape 33461"/>
                        <wps:cNvSpPr/>
                        <wps:spPr>
                          <a:xfrm>
                            <a:off x="1891937" y="1058260"/>
                            <a:ext cx="347782" cy="69556"/>
                          </a:xfrm>
                          <a:custGeom>
                            <a:avLst/>
                            <a:gdLst/>
                            <a:ahLst/>
                            <a:cxnLst/>
                            <a:rect l="0" t="0" r="0" b="0"/>
                            <a:pathLst>
                              <a:path w="347782" h="69556">
                                <a:moveTo>
                                  <a:pt x="0" y="0"/>
                                </a:moveTo>
                                <a:lnTo>
                                  <a:pt x="347782" y="0"/>
                                </a:lnTo>
                                <a:lnTo>
                                  <a:pt x="347782" y="69556"/>
                                </a:lnTo>
                                <a:lnTo>
                                  <a:pt x="0" y="69556"/>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462" name="Shape 33462"/>
                        <wps:cNvSpPr/>
                        <wps:spPr>
                          <a:xfrm>
                            <a:off x="1544155" y="293138"/>
                            <a:ext cx="347783" cy="69557"/>
                          </a:xfrm>
                          <a:custGeom>
                            <a:avLst/>
                            <a:gdLst/>
                            <a:ahLst/>
                            <a:cxnLst/>
                            <a:rect l="0" t="0" r="0" b="0"/>
                            <a:pathLst>
                              <a:path w="347783" h="69557">
                                <a:moveTo>
                                  <a:pt x="0" y="0"/>
                                </a:moveTo>
                                <a:lnTo>
                                  <a:pt x="347783" y="0"/>
                                </a:lnTo>
                                <a:lnTo>
                                  <a:pt x="347783" y="69557"/>
                                </a:lnTo>
                                <a:lnTo>
                                  <a:pt x="0" y="69557"/>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463" name="Shape 33463"/>
                        <wps:cNvSpPr/>
                        <wps:spPr>
                          <a:xfrm>
                            <a:off x="1891937" y="988703"/>
                            <a:ext cx="347782" cy="69557"/>
                          </a:xfrm>
                          <a:custGeom>
                            <a:avLst/>
                            <a:gdLst/>
                            <a:ahLst/>
                            <a:cxnLst/>
                            <a:rect l="0" t="0" r="0" b="0"/>
                            <a:pathLst>
                              <a:path w="347782" h="69557">
                                <a:moveTo>
                                  <a:pt x="0" y="0"/>
                                </a:moveTo>
                                <a:lnTo>
                                  <a:pt x="347782" y="0"/>
                                </a:lnTo>
                                <a:lnTo>
                                  <a:pt x="347782" y="69557"/>
                                </a:lnTo>
                                <a:lnTo>
                                  <a:pt x="0" y="69557"/>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464" name="Shape 33464"/>
                        <wps:cNvSpPr/>
                        <wps:spPr>
                          <a:xfrm>
                            <a:off x="1544155" y="362694"/>
                            <a:ext cx="347783" cy="69557"/>
                          </a:xfrm>
                          <a:custGeom>
                            <a:avLst/>
                            <a:gdLst/>
                            <a:ahLst/>
                            <a:cxnLst/>
                            <a:rect l="0" t="0" r="0" b="0"/>
                            <a:pathLst>
                              <a:path w="347783" h="69557">
                                <a:moveTo>
                                  <a:pt x="0" y="0"/>
                                </a:moveTo>
                                <a:lnTo>
                                  <a:pt x="347783" y="0"/>
                                </a:lnTo>
                                <a:lnTo>
                                  <a:pt x="347783" y="69557"/>
                                </a:lnTo>
                                <a:lnTo>
                                  <a:pt x="0" y="69557"/>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465" name="Shape 33465"/>
                        <wps:cNvSpPr/>
                        <wps:spPr>
                          <a:xfrm>
                            <a:off x="1891937" y="919147"/>
                            <a:ext cx="347782" cy="69556"/>
                          </a:xfrm>
                          <a:custGeom>
                            <a:avLst/>
                            <a:gdLst/>
                            <a:ahLst/>
                            <a:cxnLst/>
                            <a:rect l="0" t="0" r="0" b="0"/>
                            <a:pathLst>
                              <a:path w="347782" h="69556">
                                <a:moveTo>
                                  <a:pt x="0" y="0"/>
                                </a:moveTo>
                                <a:lnTo>
                                  <a:pt x="347782" y="0"/>
                                </a:lnTo>
                                <a:lnTo>
                                  <a:pt x="347782" y="69556"/>
                                </a:lnTo>
                                <a:lnTo>
                                  <a:pt x="0" y="69556"/>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466" name="Shape 33466"/>
                        <wps:cNvSpPr/>
                        <wps:spPr>
                          <a:xfrm>
                            <a:off x="1455122" y="432251"/>
                            <a:ext cx="347783" cy="69556"/>
                          </a:xfrm>
                          <a:custGeom>
                            <a:avLst/>
                            <a:gdLst/>
                            <a:ahLst/>
                            <a:cxnLst/>
                            <a:rect l="0" t="0" r="0" b="0"/>
                            <a:pathLst>
                              <a:path w="347783" h="69556">
                                <a:moveTo>
                                  <a:pt x="0" y="0"/>
                                </a:moveTo>
                                <a:lnTo>
                                  <a:pt x="347783" y="0"/>
                                </a:lnTo>
                                <a:lnTo>
                                  <a:pt x="347783" y="69556"/>
                                </a:lnTo>
                                <a:lnTo>
                                  <a:pt x="0" y="69556"/>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467" name="Shape 33467"/>
                        <wps:cNvSpPr/>
                        <wps:spPr>
                          <a:xfrm>
                            <a:off x="1891937" y="849590"/>
                            <a:ext cx="347782" cy="69557"/>
                          </a:xfrm>
                          <a:custGeom>
                            <a:avLst/>
                            <a:gdLst/>
                            <a:ahLst/>
                            <a:cxnLst/>
                            <a:rect l="0" t="0" r="0" b="0"/>
                            <a:pathLst>
                              <a:path w="347782" h="69557">
                                <a:moveTo>
                                  <a:pt x="0" y="0"/>
                                </a:moveTo>
                                <a:lnTo>
                                  <a:pt x="347782" y="0"/>
                                </a:lnTo>
                                <a:lnTo>
                                  <a:pt x="347782" y="69557"/>
                                </a:lnTo>
                                <a:lnTo>
                                  <a:pt x="0" y="69557"/>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468" name="Shape 33468"/>
                        <wps:cNvSpPr/>
                        <wps:spPr>
                          <a:xfrm>
                            <a:off x="1393913" y="501807"/>
                            <a:ext cx="347782" cy="69557"/>
                          </a:xfrm>
                          <a:custGeom>
                            <a:avLst/>
                            <a:gdLst/>
                            <a:ahLst/>
                            <a:cxnLst/>
                            <a:rect l="0" t="0" r="0" b="0"/>
                            <a:pathLst>
                              <a:path w="347782" h="69557">
                                <a:moveTo>
                                  <a:pt x="0" y="0"/>
                                </a:moveTo>
                                <a:lnTo>
                                  <a:pt x="347782" y="0"/>
                                </a:lnTo>
                                <a:lnTo>
                                  <a:pt x="347782" y="69557"/>
                                </a:lnTo>
                                <a:lnTo>
                                  <a:pt x="0" y="69557"/>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469" name="Shape 33469"/>
                        <wps:cNvSpPr/>
                        <wps:spPr>
                          <a:xfrm>
                            <a:off x="2056091" y="780034"/>
                            <a:ext cx="347783" cy="69556"/>
                          </a:xfrm>
                          <a:custGeom>
                            <a:avLst/>
                            <a:gdLst/>
                            <a:ahLst/>
                            <a:cxnLst/>
                            <a:rect l="0" t="0" r="0" b="0"/>
                            <a:pathLst>
                              <a:path w="347783" h="69556">
                                <a:moveTo>
                                  <a:pt x="0" y="0"/>
                                </a:moveTo>
                                <a:lnTo>
                                  <a:pt x="347783" y="0"/>
                                </a:lnTo>
                                <a:lnTo>
                                  <a:pt x="347783" y="69556"/>
                                </a:lnTo>
                                <a:lnTo>
                                  <a:pt x="0" y="69556"/>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470" name="Shape 33470"/>
                        <wps:cNvSpPr/>
                        <wps:spPr>
                          <a:xfrm>
                            <a:off x="1360526" y="571364"/>
                            <a:ext cx="347782" cy="69556"/>
                          </a:xfrm>
                          <a:custGeom>
                            <a:avLst/>
                            <a:gdLst/>
                            <a:ahLst/>
                            <a:cxnLst/>
                            <a:rect l="0" t="0" r="0" b="0"/>
                            <a:pathLst>
                              <a:path w="347782" h="69556">
                                <a:moveTo>
                                  <a:pt x="0" y="0"/>
                                </a:moveTo>
                                <a:lnTo>
                                  <a:pt x="347782" y="0"/>
                                </a:lnTo>
                                <a:lnTo>
                                  <a:pt x="347782" y="69556"/>
                                </a:lnTo>
                                <a:lnTo>
                                  <a:pt x="0" y="69556"/>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471" name="Shape 33471"/>
                        <wps:cNvSpPr/>
                        <wps:spPr>
                          <a:xfrm>
                            <a:off x="2097825" y="710477"/>
                            <a:ext cx="347782" cy="69557"/>
                          </a:xfrm>
                          <a:custGeom>
                            <a:avLst/>
                            <a:gdLst/>
                            <a:ahLst/>
                            <a:cxnLst/>
                            <a:rect l="0" t="0" r="0" b="0"/>
                            <a:pathLst>
                              <a:path w="347782" h="69557">
                                <a:moveTo>
                                  <a:pt x="0" y="0"/>
                                </a:moveTo>
                                <a:lnTo>
                                  <a:pt x="347782" y="0"/>
                                </a:lnTo>
                                <a:lnTo>
                                  <a:pt x="347782" y="69557"/>
                                </a:lnTo>
                                <a:lnTo>
                                  <a:pt x="0" y="69557"/>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472" name="Shape 33472"/>
                        <wps:cNvSpPr/>
                        <wps:spPr>
                          <a:xfrm>
                            <a:off x="1341050" y="640920"/>
                            <a:ext cx="347783" cy="69557"/>
                          </a:xfrm>
                          <a:custGeom>
                            <a:avLst/>
                            <a:gdLst/>
                            <a:ahLst/>
                            <a:cxnLst/>
                            <a:rect l="0" t="0" r="0" b="0"/>
                            <a:pathLst>
                              <a:path w="347783" h="69557">
                                <a:moveTo>
                                  <a:pt x="0" y="0"/>
                                </a:moveTo>
                                <a:lnTo>
                                  <a:pt x="347783" y="0"/>
                                </a:lnTo>
                                <a:lnTo>
                                  <a:pt x="347783" y="69557"/>
                                </a:lnTo>
                                <a:lnTo>
                                  <a:pt x="0" y="69557"/>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473" name="Shape 33473"/>
                        <wps:cNvSpPr/>
                        <wps:spPr>
                          <a:xfrm>
                            <a:off x="2095043" y="640920"/>
                            <a:ext cx="347782" cy="69557"/>
                          </a:xfrm>
                          <a:custGeom>
                            <a:avLst/>
                            <a:gdLst/>
                            <a:ahLst/>
                            <a:cxnLst/>
                            <a:rect l="0" t="0" r="0" b="0"/>
                            <a:pathLst>
                              <a:path w="347782" h="69557">
                                <a:moveTo>
                                  <a:pt x="0" y="0"/>
                                </a:moveTo>
                                <a:lnTo>
                                  <a:pt x="347782" y="0"/>
                                </a:lnTo>
                                <a:lnTo>
                                  <a:pt x="347782" y="69557"/>
                                </a:lnTo>
                                <a:lnTo>
                                  <a:pt x="0" y="69557"/>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474" name="Shape 33474"/>
                        <wps:cNvSpPr/>
                        <wps:spPr>
                          <a:xfrm>
                            <a:off x="1338267" y="710477"/>
                            <a:ext cx="347783" cy="69557"/>
                          </a:xfrm>
                          <a:custGeom>
                            <a:avLst/>
                            <a:gdLst/>
                            <a:ahLst/>
                            <a:cxnLst/>
                            <a:rect l="0" t="0" r="0" b="0"/>
                            <a:pathLst>
                              <a:path w="347783" h="69557">
                                <a:moveTo>
                                  <a:pt x="0" y="0"/>
                                </a:moveTo>
                                <a:lnTo>
                                  <a:pt x="347783" y="0"/>
                                </a:lnTo>
                                <a:lnTo>
                                  <a:pt x="347783" y="69557"/>
                                </a:lnTo>
                                <a:lnTo>
                                  <a:pt x="0" y="69557"/>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475" name="Shape 33475"/>
                        <wps:cNvSpPr/>
                        <wps:spPr>
                          <a:xfrm>
                            <a:off x="2075567" y="571364"/>
                            <a:ext cx="347783" cy="69556"/>
                          </a:xfrm>
                          <a:custGeom>
                            <a:avLst/>
                            <a:gdLst/>
                            <a:ahLst/>
                            <a:cxnLst/>
                            <a:rect l="0" t="0" r="0" b="0"/>
                            <a:pathLst>
                              <a:path w="347783" h="69556">
                                <a:moveTo>
                                  <a:pt x="0" y="0"/>
                                </a:moveTo>
                                <a:lnTo>
                                  <a:pt x="347783" y="0"/>
                                </a:lnTo>
                                <a:lnTo>
                                  <a:pt x="347783" y="69556"/>
                                </a:lnTo>
                                <a:lnTo>
                                  <a:pt x="0" y="69556"/>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476" name="Shape 33476"/>
                        <wps:cNvSpPr/>
                        <wps:spPr>
                          <a:xfrm>
                            <a:off x="1380001" y="780034"/>
                            <a:ext cx="347783" cy="69556"/>
                          </a:xfrm>
                          <a:custGeom>
                            <a:avLst/>
                            <a:gdLst/>
                            <a:ahLst/>
                            <a:cxnLst/>
                            <a:rect l="0" t="0" r="0" b="0"/>
                            <a:pathLst>
                              <a:path w="347783" h="69556">
                                <a:moveTo>
                                  <a:pt x="0" y="0"/>
                                </a:moveTo>
                                <a:lnTo>
                                  <a:pt x="347783" y="0"/>
                                </a:lnTo>
                                <a:lnTo>
                                  <a:pt x="347783" y="69556"/>
                                </a:lnTo>
                                <a:lnTo>
                                  <a:pt x="0" y="69556"/>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477" name="Shape 33477"/>
                        <wps:cNvSpPr/>
                        <wps:spPr>
                          <a:xfrm>
                            <a:off x="2042179" y="501807"/>
                            <a:ext cx="347783" cy="69557"/>
                          </a:xfrm>
                          <a:custGeom>
                            <a:avLst/>
                            <a:gdLst/>
                            <a:ahLst/>
                            <a:cxnLst/>
                            <a:rect l="0" t="0" r="0" b="0"/>
                            <a:pathLst>
                              <a:path w="347783" h="69557">
                                <a:moveTo>
                                  <a:pt x="0" y="0"/>
                                </a:moveTo>
                                <a:lnTo>
                                  <a:pt x="347783" y="0"/>
                                </a:lnTo>
                                <a:lnTo>
                                  <a:pt x="347783" y="69557"/>
                                </a:lnTo>
                                <a:lnTo>
                                  <a:pt x="0" y="69557"/>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478" name="Shape 33478"/>
                        <wps:cNvSpPr/>
                        <wps:spPr>
                          <a:xfrm>
                            <a:off x="1544155" y="849590"/>
                            <a:ext cx="347783" cy="69557"/>
                          </a:xfrm>
                          <a:custGeom>
                            <a:avLst/>
                            <a:gdLst/>
                            <a:ahLst/>
                            <a:cxnLst/>
                            <a:rect l="0" t="0" r="0" b="0"/>
                            <a:pathLst>
                              <a:path w="347783" h="69557">
                                <a:moveTo>
                                  <a:pt x="0" y="0"/>
                                </a:moveTo>
                                <a:lnTo>
                                  <a:pt x="347783" y="0"/>
                                </a:lnTo>
                                <a:lnTo>
                                  <a:pt x="347783" y="69557"/>
                                </a:lnTo>
                                <a:lnTo>
                                  <a:pt x="0" y="69557"/>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479" name="Shape 33479"/>
                        <wps:cNvSpPr/>
                        <wps:spPr>
                          <a:xfrm>
                            <a:off x="1980970" y="432251"/>
                            <a:ext cx="347783" cy="69556"/>
                          </a:xfrm>
                          <a:custGeom>
                            <a:avLst/>
                            <a:gdLst/>
                            <a:ahLst/>
                            <a:cxnLst/>
                            <a:rect l="0" t="0" r="0" b="0"/>
                            <a:pathLst>
                              <a:path w="347783" h="69556">
                                <a:moveTo>
                                  <a:pt x="0" y="0"/>
                                </a:moveTo>
                                <a:lnTo>
                                  <a:pt x="347783" y="0"/>
                                </a:lnTo>
                                <a:lnTo>
                                  <a:pt x="347783" y="69556"/>
                                </a:lnTo>
                                <a:lnTo>
                                  <a:pt x="0" y="69556"/>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480" name="Shape 33480"/>
                        <wps:cNvSpPr/>
                        <wps:spPr>
                          <a:xfrm>
                            <a:off x="1544155" y="919147"/>
                            <a:ext cx="347783" cy="69556"/>
                          </a:xfrm>
                          <a:custGeom>
                            <a:avLst/>
                            <a:gdLst/>
                            <a:ahLst/>
                            <a:cxnLst/>
                            <a:rect l="0" t="0" r="0" b="0"/>
                            <a:pathLst>
                              <a:path w="347783" h="69556">
                                <a:moveTo>
                                  <a:pt x="0" y="0"/>
                                </a:moveTo>
                                <a:lnTo>
                                  <a:pt x="347783" y="0"/>
                                </a:lnTo>
                                <a:lnTo>
                                  <a:pt x="347783" y="69556"/>
                                </a:lnTo>
                                <a:lnTo>
                                  <a:pt x="0" y="69556"/>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481" name="Shape 33481"/>
                        <wps:cNvSpPr/>
                        <wps:spPr>
                          <a:xfrm>
                            <a:off x="1891937" y="362694"/>
                            <a:ext cx="347782" cy="69557"/>
                          </a:xfrm>
                          <a:custGeom>
                            <a:avLst/>
                            <a:gdLst/>
                            <a:ahLst/>
                            <a:cxnLst/>
                            <a:rect l="0" t="0" r="0" b="0"/>
                            <a:pathLst>
                              <a:path w="347782" h="69557">
                                <a:moveTo>
                                  <a:pt x="0" y="0"/>
                                </a:moveTo>
                                <a:lnTo>
                                  <a:pt x="347782" y="0"/>
                                </a:lnTo>
                                <a:lnTo>
                                  <a:pt x="347782" y="69557"/>
                                </a:lnTo>
                                <a:lnTo>
                                  <a:pt x="0" y="69557"/>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482" name="Shape 33482"/>
                        <wps:cNvSpPr/>
                        <wps:spPr>
                          <a:xfrm>
                            <a:off x="1544155" y="988703"/>
                            <a:ext cx="347783" cy="69557"/>
                          </a:xfrm>
                          <a:custGeom>
                            <a:avLst/>
                            <a:gdLst/>
                            <a:ahLst/>
                            <a:cxnLst/>
                            <a:rect l="0" t="0" r="0" b="0"/>
                            <a:pathLst>
                              <a:path w="347783" h="69557">
                                <a:moveTo>
                                  <a:pt x="0" y="0"/>
                                </a:moveTo>
                                <a:lnTo>
                                  <a:pt x="347783" y="0"/>
                                </a:lnTo>
                                <a:lnTo>
                                  <a:pt x="347783" y="69557"/>
                                </a:lnTo>
                                <a:lnTo>
                                  <a:pt x="0" y="69557"/>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483" name="Shape 33483"/>
                        <wps:cNvSpPr/>
                        <wps:spPr>
                          <a:xfrm>
                            <a:off x="1891937" y="293138"/>
                            <a:ext cx="347782" cy="69557"/>
                          </a:xfrm>
                          <a:custGeom>
                            <a:avLst/>
                            <a:gdLst/>
                            <a:ahLst/>
                            <a:cxnLst/>
                            <a:rect l="0" t="0" r="0" b="0"/>
                            <a:pathLst>
                              <a:path w="347782" h="69557">
                                <a:moveTo>
                                  <a:pt x="0" y="0"/>
                                </a:moveTo>
                                <a:lnTo>
                                  <a:pt x="347782" y="0"/>
                                </a:lnTo>
                                <a:lnTo>
                                  <a:pt x="347782" y="69557"/>
                                </a:lnTo>
                                <a:lnTo>
                                  <a:pt x="0" y="69557"/>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484" name="Shape 33484"/>
                        <wps:cNvSpPr/>
                        <wps:spPr>
                          <a:xfrm>
                            <a:off x="1544155" y="1058260"/>
                            <a:ext cx="347783" cy="69556"/>
                          </a:xfrm>
                          <a:custGeom>
                            <a:avLst/>
                            <a:gdLst/>
                            <a:ahLst/>
                            <a:cxnLst/>
                            <a:rect l="0" t="0" r="0" b="0"/>
                            <a:pathLst>
                              <a:path w="347783" h="69556">
                                <a:moveTo>
                                  <a:pt x="0" y="0"/>
                                </a:moveTo>
                                <a:lnTo>
                                  <a:pt x="347783" y="0"/>
                                </a:lnTo>
                                <a:lnTo>
                                  <a:pt x="347783" y="69556"/>
                                </a:lnTo>
                                <a:lnTo>
                                  <a:pt x="0" y="69556"/>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485" name="Shape 33485"/>
                        <wps:cNvSpPr/>
                        <wps:spPr>
                          <a:xfrm>
                            <a:off x="1891937" y="223581"/>
                            <a:ext cx="347782" cy="69557"/>
                          </a:xfrm>
                          <a:custGeom>
                            <a:avLst/>
                            <a:gdLst/>
                            <a:ahLst/>
                            <a:cxnLst/>
                            <a:rect l="0" t="0" r="0" b="0"/>
                            <a:pathLst>
                              <a:path w="347782" h="69557">
                                <a:moveTo>
                                  <a:pt x="0" y="0"/>
                                </a:moveTo>
                                <a:lnTo>
                                  <a:pt x="347782" y="0"/>
                                </a:lnTo>
                                <a:lnTo>
                                  <a:pt x="347782" y="69557"/>
                                </a:lnTo>
                                <a:lnTo>
                                  <a:pt x="0" y="69557"/>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2142" name="Shape 2142"/>
                        <wps:cNvSpPr/>
                        <wps:spPr>
                          <a:xfrm>
                            <a:off x="1628051" y="377102"/>
                            <a:ext cx="527773" cy="527739"/>
                          </a:xfrm>
                          <a:custGeom>
                            <a:avLst/>
                            <a:gdLst/>
                            <a:ahLst/>
                            <a:cxnLst/>
                            <a:rect l="0" t="0" r="0" b="0"/>
                            <a:pathLst>
                              <a:path w="527773" h="527739">
                                <a:moveTo>
                                  <a:pt x="100885" y="519138"/>
                                </a:moveTo>
                                <a:lnTo>
                                  <a:pt x="112127" y="521104"/>
                                </a:lnTo>
                                <a:lnTo>
                                  <a:pt x="123368" y="522668"/>
                                </a:lnTo>
                                <a:lnTo>
                                  <a:pt x="134610" y="523906"/>
                                </a:lnTo>
                                <a:lnTo>
                                  <a:pt x="145851" y="524879"/>
                                </a:lnTo>
                                <a:lnTo>
                                  <a:pt x="157093" y="525638"/>
                                </a:lnTo>
                                <a:lnTo>
                                  <a:pt x="168334" y="526223"/>
                                </a:lnTo>
                                <a:lnTo>
                                  <a:pt x="179575" y="526671"/>
                                </a:lnTo>
                                <a:lnTo>
                                  <a:pt x="190817" y="527009"/>
                                </a:lnTo>
                                <a:lnTo>
                                  <a:pt x="202058" y="527260"/>
                                </a:lnTo>
                                <a:lnTo>
                                  <a:pt x="213300" y="527442"/>
                                </a:lnTo>
                                <a:lnTo>
                                  <a:pt x="224541" y="527572"/>
                                </a:lnTo>
                                <a:lnTo>
                                  <a:pt x="235783" y="527659"/>
                                </a:lnTo>
                                <a:lnTo>
                                  <a:pt x="247024" y="527713"/>
                                </a:lnTo>
                                <a:lnTo>
                                  <a:pt x="258266" y="527739"/>
                                </a:lnTo>
                                <a:lnTo>
                                  <a:pt x="269507" y="527739"/>
                                </a:lnTo>
                                <a:lnTo>
                                  <a:pt x="280749" y="527713"/>
                                </a:lnTo>
                                <a:lnTo>
                                  <a:pt x="291990" y="527659"/>
                                </a:lnTo>
                                <a:lnTo>
                                  <a:pt x="303232" y="527572"/>
                                </a:lnTo>
                                <a:lnTo>
                                  <a:pt x="314473" y="527442"/>
                                </a:lnTo>
                                <a:lnTo>
                                  <a:pt x="325715" y="527260"/>
                                </a:lnTo>
                                <a:lnTo>
                                  <a:pt x="336956" y="527009"/>
                                </a:lnTo>
                                <a:lnTo>
                                  <a:pt x="348197" y="526671"/>
                                </a:lnTo>
                                <a:lnTo>
                                  <a:pt x="359439" y="526223"/>
                                </a:lnTo>
                                <a:lnTo>
                                  <a:pt x="370680" y="525638"/>
                                </a:lnTo>
                                <a:lnTo>
                                  <a:pt x="381922" y="524879"/>
                                </a:lnTo>
                                <a:lnTo>
                                  <a:pt x="393163" y="523906"/>
                                </a:lnTo>
                                <a:lnTo>
                                  <a:pt x="404405" y="522668"/>
                                </a:lnTo>
                                <a:lnTo>
                                  <a:pt x="415646" y="521104"/>
                                </a:lnTo>
                                <a:lnTo>
                                  <a:pt x="426888" y="519138"/>
                                </a:lnTo>
                                <a:lnTo>
                                  <a:pt x="433070" y="517805"/>
                                </a:lnTo>
                                <a:lnTo>
                                  <a:pt x="438129" y="516612"/>
                                </a:lnTo>
                                <a:lnTo>
                                  <a:pt x="449371" y="513354"/>
                                </a:lnTo>
                                <a:lnTo>
                                  <a:pt x="460612" y="509278"/>
                                </a:lnTo>
                                <a:lnTo>
                                  <a:pt x="466730" y="506563"/>
                                </a:lnTo>
                                <a:lnTo>
                                  <a:pt x="471853" y="504012"/>
                                </a:lnTo>
                                <a:lnTo>
                                  <a:pt x="483095" y="497140"/>
                                </a:lnTo>
                                <a:lnTo>
                                  <a:pt x="485560" y="495322"/>
                                </a:lnTo>
                                <a:lnTo>
                                  <a:pt x="494337" y="487839"/>
                                </a:lnTo>
                                <a:lnTo>
                                  <a:pt x="497990" y="484080"/>
                                </a:lnTo>
                                <a:lnTo>
                                  <a:pt x="505578" y="474794"/>
                                </a:lnTo>
                                <a:lnTo>
                                  <a:pt x="506924" y="472839"/>
                                </a:lnTo>
                                <a:lnTo>
                                  <a:pt x="513382" y="461597"/>
                                </a:lnTo>
                                <a:lnTo>
                                  <a:pt x="516819" y="454059"/>
                                </a:lnTo>
                                <a:lnTo>
                                  <a:pt x="518271" y="450356"/>
                                </a:lnTo>
                                <a:lnTo>
                                  <a:pt x="521773" y="439114"/>
                                </a:lnTo>
                                <a:lnTo>
                                  <a:pt x="524359" y="427873"/>
                                </a:lnTo>
                                <a:lnTo>
                                  <a:pt x="526155" y="416631"/>
                                </a:lnTo>
                                <a:lnTo>
                                  <a:pt x="527264" y="405390"/>
                                </a:lnTo>
                                <a:lnTo>
                                  <a:pt x="527773" y="394149"/>
                                </a:lnTo>
                                <a:lnTo>
                                  <a:pt x="527754" y="382907"/>
                                </a:lnTo>
                                <a:lnTo>
                                  <a:pt x="527268" y="371666"/>
                                </a:lnTo>
                                <a:lnTo>
                                  <a:pt x="526369" y="360424"/>
                                </a:lnTo>
                                <a:lnTo>
                                  <a:pt x="525099" y="349183"/>
                                </a:lnTo>
                                <a:lnTo>
                                  <a:pt x="523498" y="337941"/>
                                </a:lnTo>
                                <a:lnTo>
                                  <a:pt x="521599" y="326700"/>
                                </a:lnTo>
                                <a:lnTo>
                                  <a:pt x="519431" y="315458"/>
                                </a:lnTo>
                                <a:lnTo>
                                  <a:pt x="517019" y="304217"/>
                                </a:lnTo>
                                <a:lnTo>
                                  <a:pt x="516819" y="303388"/>
                                </a:lnTo>
                                <a:lnTo>
                                  <a:pt x="514203" y="292975"/>
                                </a:lnTo>
                                <a:lnTo>
                                  <a:pt x="511160" y="281734"/>
                                </a:lnTo>
                                <a:lnTo>
                                  <a:pt x="507923" y="270493"/>
                                </a:lnTo>
                                <a:lnTo>
                                  <a:pt x="505578" y="262839"/>
                                </a:lnTo>
                                <a:lnTo>
                                  <a:pt x="504430" y="259251"/>
                                </a:lnTo>
                                <a:lnTo>
                                  <a:pt x="500593" y="248009"/>
                                </a:lnTo>
                                <a:lnTo>
                                  <a:pt x="496601" y="236768"/>
                                </a:lnTo>
                                <a:lnTo>
                                  <a:pt x="494337" y="230687"/>
                                </a:lnTo>
                                <a:lnTo>
                                  <a:pt x="492328" y="225527"/>
                                </a:lnTo>
                                <a:lnTo>
                                  <a:pt x="487752" y="214285"/>
                                </a:lnTo>
                                <a:lnTo>
                                  <a:pt x="483095" y="203152"/>
                                </a:lnTo>
                                <a:lnTo>
                                  <a:pt x="483048" y="203044"/>
                                </a:lnTo>
                                <a:lnTo>
                                  <a:pt x="477875" y="191802"/>
                                </a:lnTo>
                                <a:lnTo>
                                  <a:pt x="472592" y="180561"/>
                                </a:lnTo>
                                <a:lnTo>
                                  <a:pt x="471853" y="179051"/>
                                </a:lnTo>
                                <a:lnTo>
                                  <a:pt x="466860" y="169319"/>
                                </a:lnTo>
                                <a:lnTo>
                                  <a:pt x="460975" y="158078"/>
                                </a:lnTo>
                                <a:lnTo>
                                  <a:pt x="460612" y="157411"/>
                                </a:lnTo>
                                <a:lnTo>
                                  <a:pt x="454570" y="146836"/>
                                </a:lnTo>
                                <a:lnTo>
                                  <a:pt x="449371" y="137913"/>
                                </a:lnTo>
                                <a:lnTo>
                                  <a:pt x="447947" y="135595"/>
                                </a:lnTo>
                                <a:lnTo>
                                  <a:pt x="440831" y="124353"/>
                                </a:lnTo>
                                <a:lnTo>
                                  <a:pt x="438129" y="120190"/>
                                </a:lnTo>
                                <a:lnTo>
                                  <a:pt x="433273" y="113112"/>
                                </a:lnTo>
                                <a:lnTo>
                                  <a:pt x="426888" y="104009"/>
                                </a:lnTo>
                                <a:lnTo>
                                  <a:pt x="425297" y="101871"/>
                                </a:lnTo>
                                <a:lnTo>
                                  <a:pt x="416705" y="90629"/>
                                </a:lnTo>
                                <a:lnTo>
                                  <a:pt x="415646" y="89280"/>
                                </a:lnTo>
                                <a:lnTo>
                                  <a:pt x="407370" y="79388"/>
                                </a:lnTo>
                                <a:lnTo>
                                  <a:pt x="404405" y="75927"/>
                                </a:lnTo>
                                <a:lnTo>
                                  <a:pt x="397261" y="68146"/>
                                </a:lnTo>
                                <a:lnTo>
                                  <a:pt x="393163" y="63795"/>
                                </a:lnTo>
                                <a:lnTo>
                                  <a:pt x="386169" y="56905"/>
                                </a:lnTo>
                                <a:lnTo>
                                  <a:pt x="381922" y="52832"/>
                                </a:lnTo>
                                <a:lnTo>
                                  <a:pt x="373803" y="45663"/>
                                </a:lnTo>
                                <a:lnTo>
                                  <a:pt x="370680" y="42982"/>
                                </a:lnTo>
                                <a:lnTo>
                                  <a:pt x="359750" y="34422"/>
                                </a:lnTo>
                                <a:lnTo>
                                  <a:pt x="359439" y="34185"/>
                                </a:lnTo>
                                <a:lnTo>
                                  <a:pt x="348197" y="26524"/>
                                </a:lnTo>
                                <a:lnTo>
                                  <a:pt x="342671" y="23181"/>
                                </a:lnTo>
                                <a:lnTo>
                                  <a:pt x="336956" y="19832"/>
                                </a:lnTo>
                                <a:lnTo>
                                  <a:pt x="325715" y="14121"/>
                                </a:lnTo>
                                <a:lnTo>
                                  <a:pt x="320611" y="11939"/>
                                </a:lnTo>
                                <a:lnTo>
                                  <a:pt x="314473" y="9404"/>
                                </a:lnTo>
                                <a:lnTo>
                                  <a:pt x="303232" y="5660"/>
                                </a:lnTo>
                                <a:lnTo>
                                  <a:pt x="291990" y="2826"/>
                                </a:lnTo>
                                <a:lnTo>
                                  <a:pt x="280749" y="924"/>
                                </a:lnTo>
                                <a:lnTo>
                                  <a:pt x="278075" y="697"/>
                                </a:lnTo>
                                <a:lnTo>
                                  <a:pt x="269507" y="0"/>
                                </a:lnTo>
                                <a:lnTo>
                                  <a:pt x="258266" y="0"/>
                                </a:lnTo>
                                <a:lnTo>
                                  <a:pt x="249699" y="697"/>
                                </a:lnTo>
                                <a:lnTo>
                                  <a:pt x="247024" y="924"/>
                                </a:lnTo>
                                <a:lnTo>
                                  <a:pt x="235783" y="2826"/>
                                </a:lnTo>
                                <a:lnTo>
                                  <a:pt x="224541" y="5660"/>
                                </a:lnTo>
                                <a:lnTo>
                                  <a:pt x="213300" y="9404"/>
                                </a:lnTo>
                                <a:lnTo>
                                  <a:pt x="207162" y="11939"/>
                                </a:lnTo>
                                <a:lnTo>
                                  <a:pt x="202058" y="14121"/>
                                </a:lnTo>
                                <a:lnTo>
                                  <a:pt x="190817" y="19832"/>
                                </a:lnTo>
                                <a:lnTo>
                                  <a:pt x="185102" y="23181"/>
                                </a:lnTo>
                                <a:lnTo>
                                  <a:pt x="179575" y="26524"/>
                                </a:lnTo>
                                <a:lnTo>
                                  <a:pt x="168334" y="34185"/>
                                </a:lnTo>
                                <a:lnTo>
                                  <a:pt x="168023" y="34422"/>
                                </a:lnTo>
                                <a:lnTo>
                                  <a:pt x="157093" y="42982"/>
                                </a:lnTo>
                                <a:lnTo>
                                  <a:pt x="153970" y="45663"/>
                                </a:lnTo>
                                <a:lnTo>
                                  <a:pt x="145851" y="52832"/>
                                </a:lnTo>
                                <a:lnTo>
                                  <a:pt x="141605" y="56905"/>
                                </a:lnTo>
                                <a:lnTo>
                                  <a:pt x="134610" y="63795"/>
                                </a:lnTo>
                                <a:lnTo>
                                  <a:pt x="130512" y="68146"/>
                                </a:lnTo>
                                <a:lnTo>
                                  <a:pt x="123368" y="75927"/>
                                </a:lnTo>
                                <a:lnTo>
                                  <a:pt x="120403" y="79388"/>
                                </a:lnTo>
                                <a:lnTo>
                                  <a:pt x="112127" y="89280"/>
                                </a:lnTo>
                                <a:lnTo>
                                  <a:pt x="111068" y="90629"/>
                                </a:lnTo>
                                <a:lnTo>
                                  <a:pt x="102477" y="101871"/>
                                </a:lnTo>
                                <a:lnTo>
                                  <a:pt x="100885" y="104009"/>
                                </a:lnTo>
                                <a:lnTo>
                                  <a:pt x="94500" y="113112"/>
                                </a:lnTo>
                                <a:lnTo>
                                  <a:pt x="89644" y="120190"/>
                                </a:lnTo>
                                <a:lnTo>
                                  <a:pt x="86942" y="124353"/>
                                </a:lnTo>
                                <a:lnTo>
                                  <a:pt x="79826" y="135595"/>
                                </a:lnTo>
                                <a:lnTo>
                                  <a:pt x="78402" y="137913"/>
                                </a:lnTo>
                                <a:lnTo>
                                  <a:pt x="73204" y="146836"/>
                                </a:lnTo>
                                <a:lnTo>
                                  <a:pt x="67161" y="157411"/>
                                </a:lnTo>
                                <a:lnTo>
                                  <a:pt x="66798" y="158078"/>
                                </a:lnTo>
                                <a:lnTo>
                                  <a:pt x="60914" y="169319"/>
                                </a:lnTo>
                                <a:lnTo>
                                  <a:pt x="55919" y="179051"/>
                                </a:lnTo>
                                <a:lnTo>
                                  <a:pt x="55180" y="180561"/>
                                </a:lnTo>
                                <a:lnTo>
                                  <a:pt x="49899" y="191802"/>
                                </a:lnTo>
                                <a:lnTo>
                                  <a:pt x="44725" y="203044"/>
                                </a:lnTo>
                                <a:lnTo>
                                  <a:pt x="44678" y="203152"/>
                                </a:lnTo>
                                <a:lnTo>
                                  <a:pt x="40021" y="214285"/>
                                </a:lnTo>
                                <a:lnTo>
                                  <a:pt x="35445" y="225527"/>
                                </a:lnTo>
                                <a:lnTo>
                                  <a:pt x="33437" y="230687"/>
                                </a:lnTo>
                                <a:lnTo>
                                  <a:pt x="31172" y="236768"/>
                                </a:lnTo>
                                <a:lnTo>
                                  <a:pt x="27180" y="248009"/>
                                </a:lnTo>
                                <a:lnTo>
                                  <a:pt x="23343" y="259251"/>
                                </a:lnTo>
                                <a:lnTo>
                                  <a:pt x="22195" y="262839"/>
                                </a:lnTo>
                                <a:lnTo>
                                  <a:pt x="19850" y="270493"/>
                                </a:lnTo>
                                <a:lnTo>
                                  <a:pt x="16613" y="281734"/>
                                </a:lnTo>
                                <a:lnTo>
                                  <a:pt x="13570" y="292975"/>
                                </a:lnTo>
                                <a:lnTo>
                                  <a:pt x="10954" y="303388"/>
                                </a:lnTo>
                                <a:lnTo>
                                  <a:pt x="10754" y="304217"/>
                                </a:lnTo>
                                <a:lnTo>
                                  <a:pt x="8342" y="315458"/>
                                </a:lnTo>
                                <a:lnTo>
                                  <a:pt x="6174" y="326700"/>
                                </a:lnTo>
                                <a:lnTo>
                                  <a:pt x="4275" y="337941"/>
                                </a:lnTo>
                                <a:lnTo>
                                  <a:pt x="2674" y="349183"/>
                                </a:lnTo>
                                <a:lnTo>
                                  <a:pt x="1405" y="360424"/>
                                </a:lnTo>
                                <a:lnTo>
                                  <a:pt x="505" y="371666"/>
                                </a:lnTo>
                                <a:lnTo>
                                  <a:pt x="19" y="382907"/>
                                </a:lnTo>
                                <a:lnTo>
                                  <a:pt x="0" y="394149"/>
                                </a:lnTo>
                                <a:lnTo>
                                  <a:pt x="509" y="405390"/>
                                </a:lnTo>
                                <a:lnTo>
                                  <a:pt x="1618" y="416631"/>
                                </a:lnTo>
                                <a:lnTo>
                                  <a:pt x="3413" y="427873"/>
                                </a:lnTo>
                                <a:lnTo>
                                  <a:pt x="6000" y="439114"/>
                                </a:lnTo>
                                <a:lnTo>
                                  <a:pt x="9502" y="450356"/>
                                </a:lnTo>
                                <a:lnTo>
                                  <a:pt x="10954" y="454059"/>
                                </a:lnTo>
                                <a:lnTo>
                                  <a:pt x="14391" y="461597"/>
                                </a:lnTo>
                                <a:lnTo>
                                  <a:pt x="20849" y="472839"/>
                                </a:lnTo>
                                <a:lnTo>
                                  <a:pt x="22195" y="474794"/>
                                </a:lnTo>
                                <a:lnTo>
                                  <a:pt x="29783" y="484080"/>
                                </a:lnTo>
                                <a:lnTo>
                                  <a:pt x="33437" y="487839"/>
                                </a:lnTo>
                                <a:lnTo>
                                  <a:pt x="42213" y="495322"/>
                                </a:lnTo>
                                <a:lnTo>
                                  <a:pt x="44678" y="497140"/>
                                </a:lnTo>
                                <a:lnTo>
                                  <a:pt x="55919" y="504012"/>
                                </a:lnTo>
                                <a:lnTo>
                                  <a:pt x="61043" y="506563"/>
                                </a:lnTo>
                                <a:lnTo>
                                  <a:pt x="67161" y="509278"/>
                                </a:lnTo>
                                <a:lnTo>
                                  <a:pt x="78402" y="513354"/>
                                </a:lnTo>
                                <a:lnTo>
                                  <a:pt x="89644" y="516612"/>
                                </a:lnTo>
                                <a:lnTo>
                                  <a:pt x="94704" y="517805"/>
                                </a:lnTo>
                                <a:lnTo>
                                  <a:pt x="100885" y="519138"/>
                                </a:lnTo>
                                <a:close/>
                              </a:path>
                            </a:pathLst>
                          </a:custGeom>
                          <a:ln w="17202" cap="flat">
                            <a:round/>
                          </a:ln>
                        </wps:spPr>
                        <wps:style>
                          <a:lnRef idx="1">
                            <a:srgbClr val="FFFF17">
                              <a:alpha val="80000"/>
                            </a:srgbClr>
                          </a:lnRef>
                          <a:fillRef idx="0">
                            <a:srgbClr val="000000">
                              <a:alpha val="0"/>
                            </a:srgbClr>
                          </a:fillRef>
                          <a:effectRef idx="0">
                            <a:scrgbClr r="0" g="0" b="0"/>
                          </a:effectRef>
                          <a:fontRef idx="none"/>
                        </wps:style>
                        <wps:bodyPr/>
                      </wps:wsp>
                      <wps:wsp>
                        <wps:cNvPr id="2143" name="Shape 2143"/>
                        <wps:cNvSpPr/>
                        <wps:spPr>
                          <a:xfrm>
                            <a:off x="1685673" y="434734"/>
                            <a:ext cx="412529" cy="412448"/>
                          </a:xfrm>
                          <a:custGeom>
                            <a:avLst/>
                            <a:gdLst/>
                            <a:ahLst/>
                            <a:cxnLst/>
                            <a:rect l="0" t="0" r="0" b="0"/>
                            <a:pathLst>
                              <a:path w="412529" h="412448">
                                <a:moveTo>
                                  <a:pt x="110712" y="405435"/>
                                </a:moveTo>
                                <a:lnTo>
                                  <a:pt x="121953" y="407218"/>
                                </a:lnTo>
                                <a:lnTo>
                                  <a:pt x="133195" y="408668"/>
                                </a:lnTo>
                                <a:lnTo>
                                  <a:pt x="144436" y="409833"/>
                                </a:lnTo>
                                <a:lnTo>
                                  <a:pt x="155678" y="410750"/>
                                </a:lnTo>
                                <a:lnTo>
                                  <a:pt x="166919" y="411451"/>
                                </a:lnTo>
                                <a:lnTo>
                                  <a:pt x="178161" y="411957"/>
                                </a:lnTo>
                                <a:lnTo>
                                  <a:pt x="189402" y="412286"/>
                                </a:lnTo>
                                <a:lnTo>
                                  <a:pt x="200644" y="412448"/>
                                </a:lnTo>
                                <a:lnTo>
                                  <a:pt x="211885" y="412448"/>
                                </a:lnTo>
                                <a:lnTo>
                                  <a:pt x="223127" y="412286"/>
                                </a:lnTo>
                                <a:lnTo>
                                  <a:pt x="234368" y="411957"/>
                                </a:lnTo>
                                <a:lnTo>
                                  <a:pt x="245609" y="411451"/>
                                </a:lnTo>
                                <a:lnTo>
                                  <a:pt x="256851" y="410750"/>
                                </a:lnTo>
                                <a:lnTo>
                                  <a:pt x="268093" y="409833"/>
                                </a:lnTo>
                                <a:lnTo>
                                  <a:pt x="279334" y="408668"/>
                                </a:lnTo>
                                <a:lnTo>
                                  <a:pt x="290575" y="407218"/>
                                </a:lnTo>
                                <a:lnTo>
                                  <a:pt x="301817" y="405435"/>
                                </a:lnTo>
                                <a:lnTo>
                                  <a:pt x="309457" y="403965"/>
                                </a:lnTo>
                                <a:lnTo>
                                  <a:pt x="313058" y="403211"/>
                                </a:lnTo>
                                <a:lnTo>
                                  <a:pt x="324300" y="400385"/>
                                </a:lnTo>
                                <a:lnTo>
                                  <a:pt x="335541" y="396947"/>
                                </a:lnTo>
                                <a:lnTo>
                                  <a:pt x="346783" y="392765"/>
                                </a:lnTo>
                                <a:lnTo>
                                  <a:pt x="346877" y="392724"/>
                                </a:lnTo>
                                <a:lnTo>
                                  <a:pt x="358024" y="387263"/>
                                </a:lnTo>
                                <a:lnTo>
                                  <a:pt x="367692" y="381483"/>
                                </a:lnTo>
                                <a:lnTo>
                                  <a:pt x="369265" y="380405"/>
                                </a:lnTo>
                                <a:lnTo>
                                  <a:pt x="380507" y="371222"/>
                                </a:lnTo>
                                <a:lnTo>
                                  <a:pt x="381521" y="370241"/>
                                </a:lnTo>
                                <a:lnTo>
                                  <a:pt x="391296" y="359000"/>
                                </a:lnTo>
                                <a:lnTo>
                                  <a:pt x="391749" y="358371"/>
                                </a:lnTo>
                                <a:lnTo>
                                  <a:pt x="398267" y="347758"/>
                                </a:lnTo>
                                <a:lnTo>
                                  <a:pt x="402990" y="337873"/>
                                </a:lnTo>
                                <a:lnTo>
                                  <a:pt x="403549" y="336517"/>
                                </a:lnTo>
                                <a:lnTo>
                                  <a:pt x="407185" y="325275"/>
                                </a:lnTo>
                                <a:lnTo>
                                  <a:pt x="409773" y="314034"/>
                                </a:lnTo>
                                <a:lnTo>
                                  <a:pt x="411454" y="302792"/>
                                </a:lnTo>
                                <a:lnTo>
                                  <a:pt x="412340" y="291551"/>
                                </a:lnTo>
                                <a:lnTo>
                                  <a:pt x="412529" y="280309"/>
                                </a:lnTo>
                                <a:lnTo>
                                  <a:pt x="412102" y="269068"/>
                                </a:lnTo>
                                <a:lnTo>
                                  <a:pt x="411128" y="257827"/>
                                </a:lnTo>
                                <a:lnTo>
                                  <a:pt x="409666" y="246585"/>
                                </a:lnTo>
                                <a:lnTo>
                                  <a:pt x="407768" y="235344"/>
                                </a:lnTo>
                                <a:lnTo>
                                  <a:pt x="405478" y="224102"/>
                                </a:lnTo>
                                <a:lnTo>
                                  <a:pt x="402990" y="213549"/>
                                </a:lnTo>
                                <a:lnTo>
                                  <a:pt x="402820" y="212861"/>
                                </a:lnTo>
                                <a:lnTo>
                                  <a:pt x="399609" y="201619"/>
                                </a:lnTo>
                                <a:lnTo>
                                  <a:pt x="396086" y="190378"/>
                                </a:lnTo>
                                <a:lnTo>
                                  <a:pt x="392282" y="179136"/>
                                </a:lnTo>
                                <a:lnTo>
                                  <a:pt x="391749" y="177698"/>
                                </a:lnTo>
                                <a:lnTo>
                                  <a:pt x="387924" y="167895"/>
                                </a:lnTo>
                                <a:lnTo>
                                  <a:pt x="383272" y="156653"/>
                                </a:lnTo>
                                <a:lnTo>
                                  <a:pt x="380507" y="150367"/>
                                </a:lnTo>
                                <a:lnTo>
                                  <a:pt x="378208" y="145412"/>
                                </a:lnTo>
                                <a:lnTo>
                                  <a:pt x="372683" y="134171"/>
                                </a:lnTo>
                                <a:lnTo>
                                  <a:pt x="369265" y="127540"/>
                                </a:lnTo>
                                <a:lnTo>
                                  <a:pt x="366749" y="122929"/>
                                </a:lnTo>
                                <a:lnTo>
                                  <a:pt x="360310" y="111688"/>
                                </a:lnTo>
                                <a:lnTo>
                                  <a:pt x="358024" y="107875"/>
                                </a:lnTo>
                                <a:lnTo>
                                  <a:pt x="353286" y="100446"/>
                                </a:lnTo>
                                <a:lnTo>
                                  <a:pt x="346783" y="90621"/>
                                </a:lnTo>
                                <a:lnTo>
                                  <a:pt x="345780" y="89205"/>
                                </a:lnTo>
                                <a:lnTo>
                                  <a:pt x="337461" y="77963"/>
                                </a:lnTo>
                                <a:lnTo>
                                  <a:pt x="335541" y="75468"/>
                                </a:lnTo>
                                <a:lnTo>
                                  <a:pt x="328297" y="66722"/>
                                </a:lnTo>
                                <a:lnTo>
                                  <a:pt x="324300" y="62072"/>
                                </a:lnTo>
                                <a:lnTo>
                                  <a:pt x="318155" y="55480"/>
                                </a:lnTo>
                                <a:lnTo>
                                  <a:pt x="313058" y="50220"/>
                                </a:lnTo>
                                <a:lnTo>
                                  <a:pt x="306717" y="44239"/>
                                </a:lnTo>
                                <a:lnTo>
                                  <a:pt x="301817" y="39797"/>
                                </a:lnTo>
                                <a:lnTo>
                                  <a:pt x="293512" y="32997"/>
                                </a:lnTo>
                                <a:lnTo>
                                  <a:pt x="290575" y="30688"/>
                                </a:lnTo>
                                <a:lnTo>
                                  <a:pt x="279334" y="22843"/>
                                </a:lnTo>
                                <a:lnTo>
                                  <a:pt x="277540" y="21756"/>
                                </a:lnTo>
                                <a:lnTo>
                                  <a:pt x="268093" y="16279"/>
                                </a:lnTo>
                                <a:lnTo>
                                  <a:pt x="256851" y="10751"/>
                                </a:lnTo>
                                <a:lnTo>
                                  <a:pt x="256256" y="10515"/>
                                </a:lnTo>
                                <a:lnTo>
                                  <a:pt x="245609" y="6488"/>
                                </a:lnTo>
                                <a:lnTo>
                                  <a:pt x="234368" y="3261"/>
                                </a:lnTo>
                                <a:lnTo>
                                  <a:pt x="223127" y="1091"/>
                                </a:lnTo>
                                <a:lnTo>
                                  <a:pt x="211885" y="0"/>
                                </a:lnTo>
                                <a:lnTo>
                                  <a:pt x="200644" y="0"/>
                                </a:lnTo>
                                <a:lnTo>
                                  <a:pt x="189402" y="1091"/>
                                </a:lnTo>
                                <a:lnTo>
                                  <a:pt x="178161" y="3261"/>
                                </a:lnTo>
                                <a:lnTo>
                                  <a:pt x="166919" y="6488"/>
                                </a:lnTo>
                                <a:lnTo>
                                  <a:pt x="156273" y="10515"/>
                                </a:lnTo>
                                <a:lnTo>
                                  <a:pt x="155678" y="10751"/>
                                </a:lnTo>
                                <a:lnTo>
                                  <a:pt x="144436" y="16279"/>
                                </a:lnTo>
                                <a:lnTo>
                                  <a:pt x="134989" y="21756"/>
                                </a:lnTo>
                                <a:lnTo>
                                  <a:pt x="133195" y="22843"/>
                                </a:lnTo>
                                <a:lnTo>
                                  <a:pt x="121953" y="30688"/>
                                </a:lnTo>
                                <a:lnTo>
                                  <a:pt x="119017" y="32997"/>
                                </a:lnTo>
                                <a:lnTo>
                                  <a:pt x="110712" y="39797"/>
                                </a:lnTo>
                                <a:lnTo>
                                  <a:pt x="105812" y="44239"/>
                                </a:lnTo>
                                <a:lnTo>
                                  <a:pt x="99471" y="50220"/>
                                </a:lnTo>
                                <a:lnTo>
                                  <a:pt x="94374" y="55480"/>
                                </a:lnTo>
                                <a:lnTo>
                                  <a:pt x="88229" y="62072"/>
                                </a:lnTo>
                                <a:lnTo>
                                  <a:pt x="84231" y="66722"/>
                                </a:lnTo>
                                <a:lnTo>
                                  <a:pt x="76988" y="75468"/>
                                </a:lnTo>
                                <a:lnTo>
                                  <a:pt x="75068" y="77963"/>
                                </a:lnTo>
                                <a:lnTo>
                                  <a:pt x="66748" y="89205"/>
                                </a:lnTo>
                                <a:lnTo>
                                  <a:pt x="65746" y="90621"/>
                                </a:lnTo>
                                <a:lnTo>
                                  <a:pt x="59243" y="100446"/>
                                </a:lnTo>
                                <a:lnTo>
                                  <a:pt x="54505" y="107875"/>
                                </a:lnTo>
                                <a:lnTo>
                                  <a:pt x="52219" y="111688"/>
                                </a:lnTo>
                                <a:lnTo>
                                  <a:pt x="45780" y="122929"/>
                                </a:lnTo>
                                <a:lnTo>
                                  <a:pt x="43263" y="127540"/>
                                </a:lnTo>
                                <a:lnTo>
                                  <a:pt x="39846" y="134171"/>
                                </a:lnTo>
                                <a:lnTo>
                                  <a:pt x="34321" y="145412"/>
                                </a:lnTo>
                                <a:lnTo>
                                  <a:pt x="32022" y="150367"/>
                                </a:lnTo>
                                <a:lnTo>
                                  <a:pt x="29258" y="156653"/>
                                </a:lnTo>
                                <a:lnTo>
                                  <a:pt x="24605" y="167895"/>
                                </a:lnTo>
                                <a:lnTo>
                                  <a:pt x="20780" y="177698"/>
                                </a:lnTo>
                                <a:lnTo>
                                  <a:pt x="20247" y="179136"/>
                                </a:lnTo>
                                <a:lnTo>
                                  <a:pt x="16442" y="190378"/>
                                </a:lnTo>
                                <a:lnTo>
                                  <a:pt x="12920" y="201619"/>
                                </a:lnTo>
                                <a:lnTo>
                                  <a:pt x="9709" y="212861"/>
                                </a:lnTo>
                                <a:lnTo>
                                  <a:pt x="9539" y="213549"/>
                                </a:lnTo>
                                <a:lnTo>
                                  <a:pt x="7051" y="224102"/>
                                </a:lnTo>
                                <a:lnTo>
                                  <a:pt x="4761" y="235344"/>
                                </a:lnTo>
                                <a:lnTo>
                                  <a:pt x="2863" y="246585"/>
                                </a:lnTo>
                                <a:lnTo>
                                  <a:pt x="1401" y="257827"/>
                                </a:lnTo>
                                <a:lnTo>
                                  <a:pt x="427" y="269068"/>
                                </a:lnTo>
                                <a:lnTo>
                                  <a:pt x="0" y="280309"/>
                                </a:lnTo>
                                <a:lnTo>
                                  <a:pt x="189" y="291551"/>
                                </a:lnTo>
                                <a:lnTo>
                                  <a:pt x="1076" y="302792"/>
                                </a:lnTo>
                                <a:lnTo>
                                  <a:pt x="2755" y="314034"/>
                                </a:lnTo>
                                <a:lnTo>
                                  <a:pt x="5344" y="325275"/>
                                </a:lnTo>
                                <a:lnTo>
                                  <a:pt x="8980" y="336517"/>
                                </a:lnTo>
                                <a:lnTo>
                                  <a:pt x="9539" y="337873"/>
                                </a:lnTo>
                                <a:lnTo>
                                  <a:pt x="14262" y="347758"/>
                                </a:lnTo>
                                <a:lnTo>
                                  <a:pt x="20780" y="358371"/>
                                </a:lnTo>
                                <a:lnTo>
                                  <a:pt x="21232" y="359000"/>
                                </a:lnTo>
                                <a:lnTo>
                                  <a:pt x="31008" y="370241"/>
                                </a:lnTo>
                                <a:lnTo>
                                  <a:pt x="32022" y="371222"/>
                                </a:lnTo>
                                <a:lnTo>
                                  <a:pt x="43263" y="380405"/>
                                </a:lnTo>
                                <a:lnTo>
                                  <a:pt x="44838" y="381483"/>
                                </a:lnTo>
                                <a:lnTo>
                                  <a:pt x="54505" y="387263"/>
                                </a:lnTo>
                                <a:lnTo>
                                  <a:pt x="65653" y="392724"/>
                                </a:lnTo>
                                <a:lnTo>
                                  <a:pt x="65746" y="392765"/>
                                </a:lnTo>
                                <a:lnTo>
                                  <a:pt x="76988" y="396947"/>
                                </a:lnTo>
                                <a:lnTo>
                                  <a:pt x="88229" y="400385"/>
                                </a:lnTo>
                                <a:lnTo>
                                  <a:pt x="99471" y="403211"/>
                                </a:lnTo>
                                <a:lnTo>
                                  <a:pt x="103072" y="403965"/>
                                </a:lnTo>
                                <a:lnTo>
                                  <a:pt x="110712" y="405435"/>
                                </a:lnTo>
                                <a:close/>
                              </a:path>
                            </a:pathLst>
                          </a:custGeom>
                          <a:ln w="17202" cap="flat">
                            <a:round/>
                          </a:ln>
                        </wps:spPr>
                        <wps:style>
                          <a:lnRef idx="1">
                            <a:srgbClr val="FF5900">
                              <a:alpha val="80000"/>
                            </a:srgbClr>
                          </a:lnRef>
                          <a:fillRef idx="0">
                            <a:srgbClr val="000000">
                              <a:alpha val="0"/>
                            </a:srgbClr>
                          </a:fillRef>
                          <a:effectRef idx="0">
                            <a:scrgbClr r="0" g="0" b="0"/>
                          </a:effectRef>
                          <a:fontRef idx="none"/>
                        </wps:style>
                        <wps:bodyPr/>
                      </wps:wsp>
                      <wps:wsp>
                        <wps:cNvPr id="2144" name="Shape 2144"/>
                        <wps:cNvSpPr/>
                        <wps:spPr>
                          <a:xfrm>
                            <a:off x="1739580" y="488738"/>
                            <a:ext cx="304715" cy="304510"/>
                          </a:xfrm>
                          <a:custGeom>
                            <a:avLst/>
                            <a:gdLst/>
                            <a:ahLst/>
                            <a:cxnLst/>
                            <a:rect l="0" t="0" r="0" b="0"/>
                            <a:pathLst>
                              <a:path w="304715" h="304510">
                                <a:moveTo>
                                  <a:pt x="79288" y="295448"/>
                                </a:moveTo>
                                <a:lnTo>
                                  <a:pt x="90529" y="298229"/>
                                </a:lnTo>
                                <a:lnTo>
                                  <a:pt x="101771" y="300425"/>
                                </a:lnTo>
                                <a:lnTo>
                                  <a:pt x="113012" y="302107"/>
                                </a:lnTo>
                                <a:lnTo>
                                  <a:pt x="124254" y="303326"/>
                                </a:lnTo>
                                <a:lnTo>
                                  <a:pt x="135495" y="304119"/>
                                </a:lnTo>
                                <a:lnTo>
                                  <a:pt x="146737" y="304510"/>
                                </a:lnTo>
                                <a:lnTo>
                                  <a:pt x="157978" y="304510"/>
                                </a:lnTo>
                                <a:lnTo>
                                  <a:pt x="169220" y="304119"/>
                                </a:lnTo>
                                <a:lnTo>
                                  <a:pt x="180461" y="303326"/>
                                </a:lnTo>
                                <a:lnTo>
                                  <a:pt x="191702" y="302107"/>
                                </a:lnTo>
                                <a:lnTo>
                                  <a:pt x="202944" y="300425"/>
                                </a:lnTo>
                                <a:lnTo>
                                  <a:pt x="214185" y="298229"/>
                                </a:lnTo>
                                <a:lnTo>
                                  <a:pt x="225427" y="295448"/>
                                </a:lnTo>
                                <a:lnTo>
                                  <a:pt x="230997" y="293755"/>
                                </a:lnTo>
                                <a:lnTo>
                                  <a:pt x="236668" y="291830"/>
                                </a:lnTo>
                                <a:lnTo>
                                  <a:pt x="247910" y="287174"/>
                                </a:lnTo>
                                <a:lnTo>
                                  <a:pt x="257120" y="282514"/>
                                </a:lnTo>
                                <a:lnTo>
                                  <a:pt x="259151" y="281335"/>
                                </a:lnTo>
                                <a:lnTo>
                                  <a:pt x="270393" y="273504"/>
                                </a:lnTo>
                                <a:lnTo>
                                  <a:pt x="273074" y="271272"/>
                                </a:lnTo>
                                <a:lnTo>
                                  <a:pt x="281634" y="262760"/>
                                </a:lnTo>
                                <a:lnTo>
                                  <a:pt x="283946" y="260031"/>
                                </a:lnTo>
                                <a:lnTo>
                                  <a:pt x="291633" y="248789"/>
                                </a:lnTo>
                                <a:lnTo>
                                  <a:pt x="292876" y="246462"/>
                                </a:lnTo>
                                <a:lnTo>
                                  <a:pt x="296948" y="237548"/>
                                </a:lnTo>
                                <a:lnTo>
                                  <a:pt x="300665" y="226306"/>
                                </a:lnTo>
                                <a:lnTo>
                                  <a:pt x="303104" y="215065"/>
                                </a:lnTo>
                                <a:lnTo>
                                  <a:pt x="304117" y="206559"/>
                                </a:lnTo>
                                <a:lnTo>
                                  <a:pt x="304400" y="203823"/>
                                </a:lnTo>
                                <a:lnTo>
                                  <a:pt x="304715" y="192582"/>
                                </a:lnTo>
                                <a:lnTo>
                                  <a:pt x="304244" y="181340"/>
                                </a:lnTo>
                                <a:lnTo>
                                  <a:pt x="304117" y="180155"/>
                                </a:lnTo>
                                <a:lnTo>
                                  <a:pt x="302973" y="170099"/>
                                </a:lnTo>
                                <a:lnTo>
                                  <a:pt x="301006" y="158858"/>
                                </a:lnTo>
                                <a:lnTo>
                                  <a:pt x="298427" y="147616"/>
                                </a:lnTo>
                                <a:lnTo>
                                  <a:pt x="295299" y="136374"/>
                                </a:lnTo>
                                <a:lnTo>
                                  <a:pt x="292876" y="128937"/>
                                </a:lnTo>
                                <a:lnTo>
                                  <a:pt x="291555" y="125133"/>
                                </a:lnTo>
                                <a:lnTo>
                                  <a:pt x="287073" y="113892"/>
                                </a:lnTo>
                                <a:lnTo>
                                  <a:pt x="282148" y="102650"/>
                                </a:lnTo>
                                <a:lnTo>
                                  <a:pt x="281634" y="101596"/>
                                </a:lnTo>
                                <a:lnTo>
                                  <a:pt x="276307" y="91409"/>
                                </a:lnTo>
                                <a:lnTo>
                                  <a:pt x="270393" y="80871"/>
                                </a:lnTo>
                                <a:lnTo>
                                  <a:pt x="269965" y="80167"/>
                                </a:lnTo>
                                <a:lnTo>
                                  <a:pt x="262544" y="68926"/>
                                </a:lnTo>
                                <a:lnTo>
                                  <a:pt x="259151" y="64110"/>
                                </a:lnTo>
                                <a:lnTo>
                                  <a:pt x="254210" y="57684"/>
                                </a:lnTo>
                                <a:lnTo>
                                  <a:pt x="247910" y="49993"/>
                                </a:lnTo>
                                <a:lnTo>
                                  <a:pt x="244698" y="46443"/>
                                </a:lnTo>
                                <a:lnTo>
                                  <a:pt x="236668" y="38109"/>
                                </a:lnTo>
                                <a:lnTo>
                                  <a:pt x="233528" y="35201"/>
                                </a:lnTo>
                                <a:lnTo>
                                  <a:pt x="225427" y="28158"/>
                                </a:lnTo>
                                <a:lnTo>
                                  <a:pt x="219906" y="23960"/>
                                </a:lnTo>
                                <a:lnTo>
                                  <a:pt x="214185" y="19873"/>
                                </a:lnTo>
                                <a:lnTo>
                                  <a:pt x="202944" y="13045"/>
                                </a:lnTo>
                                <a:lnTo>
                                  <a:pt x="202281" y="12718"/>
                                </a:lnTo>
                                <a:lnTo>
                                  <a:pt x="191702" y="7846"/>
                                </a:lnTo>
                                <a:lnTo>
                                  <a:pt x="180461" y="3897"/>
                                </a:lnTo>
                                <a:lnTo>
                                  <a:pt x="170257" y="1477"/>
                                </a:lnTo>
                                <a:lnTo>
                                  <a:pt x="169220" y="1247"/>
                                </a:lnTo>
                                <a:lnTo>
                                  <a:pt x="157978" y="0"/>
                                </a:lnTo>
                                <a:lnTo>
                                  <a:pt x="146737" y="0"/>
                                </a:lnTo>
                                <a:lnTo>
                                  <a:pt x="135495" y="1247"/>
                                </a:lnTo>
                                <a:lnTo>
                                  <a:pt x="134458" y="1477"/>
                                </a:lnTo>
                                <a:lnTo>
                                  <a:pt x="124254" y="3897"/>
                                </a:lnTo>
                                <a:lnTo>
                                  <a:pt x="113012" y="7846"/>
                                </a:lnTo>
                                <a:lnTo>
                                  <a:pt x="102433" y="12718"/>
                                </a:lnTo>
                                <a:lnTo>
                                  <a:pt x="101771" y="13045"/>
                                </a:lnTo>
                                <a:lnTo>
                                  <a:pt x="90529" y="19873"/>
                                </a:lnTo>
                                <a:lnTo>
                                  <a:pt x="84809" y="23960"/>
                                </a:lnTo>
                                <a:lnTo>
                                  <a:pt x="79288" y="28158"/>
                                </a:lnTo>
                                <a:lnTo>
                                  <a:pt x="71187" y="35201"/>
                                </a:lnTo>
                                <a:lnTo>
                                  <a:pt x="68046" y="38109"/>
                                </a:lnTo>
                                <a:lnTo>
                                  <a:pt x="60016" y="46443"/>
                                </a:lnTo>
                                <a:lnTo>
                                  <a:pt x="56805" y="49993"/>
                                </a:lnTo>
                                <a:lnTo>
                                  <a:pt x="50504" y="57684"/>
                                </a:lnTo>
                                <a:lnTo>
                                  <a:pt x="45563" y="64110"/>
                                </a:lnTo>
                                <a:lnTo>
                                  <a:pt x="42171" y="68926"/>
                                </a:lnTo>
                                <a:lnTo>
                                  <a:pt x="34749" y="80167"/>
                                </a:lnTo>
                                <a:lnTo>
                                  <a:pt x="34322" y="80871"/>
                                </a:lnTo>
                                <a:lnTo>
                                  <a:pt x="28408" y="91409"/>
                                </a:lnTo>
                                <a:lnTo>
                                  <a:pt x="23081" y="101596"/>
                                </a:lnTo>
                                <a:lnTo>
                                  <a:pt x="22567" y="102650"/>
                                </a:lnTo>
                                <a:lnTo>
                                  <a:pt x="17642" y="113892"/>
                                </a:lnTo>
                                <a:lnTo>
                                  <a:pt x="13160" y="125133"/>
                                </a:lnTo>
                                <a:lnTo>
                                  <a:pt x="11839" y="128937"/>
                                </a:lnTo>
                                <a:lnTo>
                                  <a:pt x="9415" y="136374"/>
                                </a:lnTo>
                                <a:lnTo>
                                  <a:pt x="6287" y="147616"/>
                                </a:lnTo>
                                <a:lnTo>
                                  <a:pt x="3709" y="158858"/>
                                </a:lnTo>
                                <a:lnTo>
                                  <a:pt x="1742" y="170099"/>
                                </a:lnTo>
                                <a:lnTo>
                                  <a:pt x="598" y="180155"/>
                                </a:lnTo>
                                <a:lnTo>
                                  <a:pt x="470" y="181340"/>
                                </a:lnTo>
                                <a:lnTo>
                                  <a:pt x="0" y="192582"/>
                                </a:lnTo>
                                <a:lnTo>
                                  <a:pt x="314" y="203823"/>
                                </a:lnTo>
                                <a:lnTo>
                                  <a:pt x="598" y="206559"/>
                                </a:lnTo>
                                <a:lnTo>
                                  <a:pt x="1610" y="215065"/>
                                </a:lnTo>
                                <a:lnTo>
                                  <a:pt x="4050" y="226306"/>
                                </a:lnTo>
                                <a:lnTo>
                                  <a:pt x="7767" y="237548"/>
                                </a:lnTo>
                                <a:lnTo>
                                  <a:pt x="11839" y="246462"/>
                                </a:lnTo>
                                <a:lnTo>
                                  <a:pt x="13082" y="248789"/>
                                </a:lnTo>
                                <a:lnTo>
                                  <a:pt x="20768" y="260031"/>
                                </a:lnTo>
                                <a:lnTo>
                                  <a:pt x="23081" y="262760"/>
                                </a:lnTo>
                                <a:lnTo>
                                  <a:pt x="31641" y="271272"/>
                                </a:lnTo>
                                <a:lnTo>
                                  <a:pt x="34322" y="273504"/>
                                </a:lnTo>
                                <a:lnTo>
                                  <a:pt x="45563" y="281335"/>
                                </a:lnTo>
                                <a:lnTo>
                                  <a:pt x="47594" y="282514"/>
                                </a:lnTo>
                                <a:lnTo>
                                  <a:pt x="56805" y="287174"/>
                                </a:lnTo>
                                <a:lnTo>
                                  <a:pt x="68046" y="291830"/>
                                </a:lnTo>
                                <a:lnTo>
                                  <a:pt x="73718" y="293755"/>
                                </a:lnTo>
                                <a:lnTo>
                                  <a:pt x="79288" y="295448"/>
                                </a:lnTo>
                                <a:close/>
                              </a:path>
                            </a:pathLst>
                          </a:custGeom>
                          <a:ln w="17202" cap="flat">
                            <a:round/>
                          </a:ln>
                        </wps:spPr>
                        <wps:style>
                          <a:lnRef idx="1">
                            <a:srgbClr val="D70000">
                              <a:alpha val="80000"/>
                            </a:srgbClr>
                          </a:lnRef>
                          <a:fillRef idx="0">
                            <a:srgbClr val="000000">
                              <a:alpha val="0"/>
                            </a:srgbClr>
                          </a:fillRef>
                          <a:effectRef idx="0">
                            <a:scrgbClr r="0" g="0" b="0"/>
                          </a:effectRef>
                          <a:fontRef idx="none"/>
                        </wps:style>
                        <wps:bodyPr/>
                      </wps:wsp>
                      <wps:wsp>
                        <wps:cNvPr id="2145" name="Shape 2145"/>
                        <wps:cNvSpPr/>
                        <wps:spPr>
                          <a:xfrm>
                            <a:off x="1804215" y="553344"/>
                            <a:ext cx="175444" cy="175316"/>
                          </a:xfrm>
                          <a:custGeom>
                            <a:avLst/>
                            <a:gdLst/>
                            <a:ahLst/>
                            <a:cxnLst/>
                            <a:rect l="0" t="0" r="0" b="0"/>
                            <a:pathLst>
                              <a:path w="175444" h="175316">
                                <a:moveTo>
                                  <a:pt x="70860" y="174358"/>
                                </a:moveTo>
                                <a:lnTo>
                                  <a:pt x="82102" y="175316"/>
                                </a:lnTo>
                                <a:lnTo>
                                  <a:pt x="93343" y="175316"/>
                                </a:lnTo>
                                <a:lnTo>
                                  <a:pt x="104584" y="174358"/>
                                </a:lnTo>
                                <a:lnTo>
                                  <a:pt x="112771" y="172941"/>
                                </a:lnTo>
                                <a:lnTo>
                                  <a:pt x="115826" y="172330"/>
                                </a:lnTo>
                                <a:lnTo>
                                  <a:pt x="127067" y="168867"/>
                                </a:lnTo>
                                <a:lnTo>
                                  <a:pt x="138309" y="164017"/>
                                </a:lnTo>
                                <a:lnTo>
                                  <a:pt x="142417" y="161699"/>
                                </a:lnTo>
                                <a:lnTo>
                                  <a:pt x="149550" y="156793"/>
                                </a:lnTo>
                                <a:lnTo>
                                  <a:pt x="156754" y="150458"/>
                                </a:lnTo>
                                <a:lnTo>
                                  <a:pt x="160791" y="145867"/>
                                </a:lnTo>
                                <a:lnTo>
                                  <a:pt x="165505" y="139217"/>
                                </a:lnTo>
                                <a:lnTo>
                                  <a:pt x="171107" y="127975"/>
                                </a:lnTo>
                                <a:lnTo>
                                  <a:pt x="172033" y="125010"/>
                                </a:lnTo>
                                <a:lnTo>
                                  <a:pt x="174170" y="116733"/>
                                </a:lnTo>
                                <a:lnTo>
                                  <a:pt x="175444" y="105492"/>
                                </a:lnTo>
                                <a:lnTo>
                                  <a:pt x="175252" y="94251"/>
                                </a:lnTo>
                                <a:lnTo>
                                  <a:pt x="173760" y="83009"/>
                                </a:lnTo>
                                <a:lnTo>
                                  <a:pt x="172033" y="75781"/>
                                </a:lnTo>
                                <a:lnTo>
                                  <a:pt x="170966" y="71768"/>
                                </a:lnTo>
                                <a:lnTo>
                                  <a:pt x="166707" y="60526"/>
                                </a:lnTo>
                                <a:lnTo>
                                  <a:pt x="161378" y="49285"/>
                                </a:lnTo>
                                <a:lnTo>
                                  <a:pt x="160791" y="48269"/>
                                </a:lnTo>
                                <a:lnTo>
                                  <a:pt x="154074" y="38043"/>
                                </a:lnTo>
                                <a:lnTo>
                                  <a:pt x="149550" y="32102"/>
                                </a:lnTo>
                                <a:lnTo>
                                  <a:pt x="144830" y="26802"/>
                                </a:lnTo>
                                <a:lnTo>
                                  <a:pt x="138309" y="20404"/>
                                </a:lnTo>
                                <a:lnTo>
                                  <a:pt x="132297" y="15560"/>
                                </a:lnTo>
                                <a:lnTo>
                                  <a:pt x="127067" y="11841"/>
                                </a:lnTo>
                                <a:lnTo>
                                  <a:pt x="115826" y="5704"/>
                                </a:lnTo>
                                <a:lnTo>
                                  <a:pt x="112088" y="4319"/>
                                </a:lnTo>
                                <a:lnTo>
                                  <a:pt x="104584" y="1860"/>
                                </a:lnTo>
                                <a:lnTo>
                                  <a:pt x="93343" y="0"/>
                                </a:lnTo>
                                <a:lnTo>
                                  <a:pt x="82102" y="0"/>
                                </a:lnTo>
                                <a:lnTo>
                                  <a:pt x="70860" y="1860"/>
                                </a:lnTo>
                                <a:lnTo>
                                  <a:pt x="63356" y="4319"/>
                                </a:lnTo>
                                <a:lnTo>
                                  <a:pt x="59618" y="5704"/>
                                </a:lnTo>
                                <a:lnTo>
                                  <a:pt x="48377" y="11841"/>
                                </a:lnTo>
                                <a:lnTo>
                                  <a:pt x="43147" y="15560"/>
                                </a:lnTo>
                                <a:lnTo>
                                  <a:pt x="37135" y="20404"/>
                                </a:lnTo>
                                <a:lnTo>
                                  <a:pt x="30614" y="26802"/>
                                </a:lnTo>
                                <a:lnTo>
                                  <a:pt x="25894" y="32102"/>
                                </a:lnTo>
                                <a:lnTo>
                                  <a:pt x="21370" y="38043"/>
                                </a:lnTo>
                                <a:lnTo>
                                  <a:pt x="14653" y="48269"/>
                                </a:lnTo>
                                <a:lnTo>
                                  <a:pt x="14066" y="49285"/>
                                </a:lnTo>
                                <a:lnTo>
                                  <a:pt x="8737" y="60526"/>
                                </a:lnTo>
                                <a:lnTo>
                                  <a:pt x="4479" y="71768"/>
                                </a:lnTo>
                                <a:lnTo>
                                  <a:pt x="3411" y="75781"/>
                                </a:lnTo>
                                <a:lnTo>
                                  <a:pt x="1684" y="83009"/>
                                </a:lnTo>
                                <a:lnTo>
                                  <a:pt x="192" y="94251"/>
                                </a:lnTo>
                                <a:lnTo>
                                  <a:pt x="0" y="105492"/>
                                </a:lnTo>
                                <a:lnTo>
                                  <a:pt x="1274" y="116733"/>
                                </a:lnTo>
                                <a:lnTo>
                                  <a:pt x="3411" y="125010"/>
                                </a:lnTo>
                                <a:lnTo>
                                  <a:pt x="4337" y="127975"/>
                                </a:lnTo>
                                <a:lnTo>
                                  <a:pt x="9939" y="139217"/>
                                </a:lnTo>
                                <a:lnTo>
                                  <a:pt x="14653" y="145867"/>
                                </a:lnTo>
                                <a:lnTo>
                                  <a:pt x="18690" y="150458"/>
                                </a:lnTo>
                                <a:lnTo>
                                  <a:pt x="25894" y="156793"/>
                                </a:lnTo>
                                <a:lnTo>
                                  <a:pt x="33027" y="161699"/>
                                </a:lnTo>
                                <a:lnTo>
                                  <a:pt x="37135" y="164017"/>
                                </a:lnTo>
                                <a:lnTo>
                                  <a:pt x="48377" y="168867"/>
                                </a:lnTo>
                                <a:lnTo>
                                  <a:pt x="59618" y="172330"/>
                                </a:lnTo>
                                <a:lnTo>
                                  <a:pt x="62673" y="172941"/>
                                </a:lnTo>
                                <a:lnTo>
                                  <a:pt x="70860" y="174358"/>
                                </a:lnTo>
                                <a:close/>
                              </a:path>
                            </a:pathLst>
                          </a:custGeom>
                          <a:ln w="17202" cap="flat">
                            <a:round/>
                          </a:ln>
                        </wps:spPr>
                        <wps:style>
                          <a:lnRef idx="1">
                            <a:srgbClr val="710000">
                              <a:alpha val="80000"/>
                            </a:srgbClr>
                          </a:lnRef>
                          <a:fillRef idx="0">
                            <a:srgbClr val="000000">
                              <a:alpha val="0"/>
                            </a:srgbClr>
                          </a:fillRef>
                          <a:effectRef idx="0">
                            <a:scrgbClr r="0" g="0" b="0"/>
                          </a:effectRef>
                          <a:fontRef idx="none"/>
                        </wps:style>
                        <wps:bodyPr/>
                      </wps:wsp>
                      <wps:wsp>
                        <wps:cNvPr id="2146" name="Shape 2146"/>
                        <wps:cNvSpPr/>
                        <wps:spPr>
                          <a:xfrm>
                            <a:off x="1335485" y="119247"/>
                            <a:ext cx="0" cy="1112904"/>
                          </a:xfrm>
                          <a:custGeom>
                            <a:avLst/>
                            <a:gdLst/>
                            <a:ahLst/>
                            <a:cxnLst/>
                            <a:rect l="0" t="0" r="0" b="0"/>
                            <a:pathLst>
                              <a:path h="1112904">
                                <a:moveTo>
                                  <a:pt x="0" y="1112904"/>
                                </a:moveTo>
                                <a:lnTo>
                                  <a:pt x="0" y="0"/>
                                </a:lnTo>
                              </a:path>
                            </a:pathLst>
                          </a:custGeom>
                          <a:ln w="4587" cap="sq">
                            <a:miter lim="127000"/>
                          </a:ln>
                        </wps:spPr>
                        <wps:style>
                          <a:lnRef idx="1">
                            <a:srgbClr val="000000"/>
                          </a:lnRef>
                          <a:fillRef idx="0">
                            <a:srgbClr val="000000">
                              <a:alpha val="0"/>
                            </a:srgbClr>
                          </a:fillRef>
                          <a:effectRef idx="0">
                            <a:scrgbClr r="0" g="0" b="0"/>
                          </a:effectRef>
                          <a:fontRef idx="none"/>
                        </wps:style>
                        <wps:bodyPr/>
                      </wps:wsp>
                      <wps:wsp>
                        <wps:cNvPr id="2147" name="Shape 2147"/>
                        <wps:cNvSpPr/>
                        <wps:spPr>
                          <a:xfrm>
                            <a:off x="2448390" y="119247"/>
                            <a:ext cx="0" cy="1112904"/>
                          </a:xfrm>
                          <a:custGeom>
                            <a:avLst/>
                            <a:gdLst/>
                            <a:ahLst/>
                            <a:cxnLst/>
                            <a:rect l="0" t="0" r="0" b="0"/>
                            <a:pathLst>
                              <a:path h="1112904">
                                <a:moveTo>
                                  <a:pt x="0" y="1112904"/>
                                </a:moveTo>
                                <a:lnTo>
                                  <a:pt x="0" y="0"/>
                                </a:lnTo>
                              </a:path>
                            </a:pathLst>
                          </a:custGeom>
                          <a:ln w="4587" cap="sq">
                            <a:miter lim="127000"/>
                          </a:ln>
                        </wps:spPr>
                        <wps:style>
                          <a:lnRef idx="1">
                            <a:srgbClr val="000000"/>
                          </a:lnRef>
                          <a:fillRef idx="0">
                            <a:srgbClr val="000000">
                              <a:alpha val="0"/>
                            </a:srgbClr>
                          </a:fillRef>
                          <a:effectRef idx="0">
                            <a:scrgbClr r="0" g="0" b="0"/>
                          </a:effectRef>
                          <a:fontRef idx="none"/>
                        </wps:style>
                        <wps:bodyPr/>
                      </wps:wsp>
                      <wps:wsp>
                        <wps:cNvPr id="2148" name="Shape 2148"/>
                        <wps:cNvSpPr/>
                        <wps:spPr>
                          <a:xfrm>
                            <a:off x="1335485" y="1232151"/>
                            <a:ext cx="1112904" cy="0"/>
                          </a:xfrm>
                          <a:custGeom>
                            <a:avLst/>
                            <a:gdLst/>
                            <a:ahLst/>
                            <a:cxnLst/>
                            <a:rect l="0" t="0" r="0" b="0"/>
                            <a:pathLst>
                              <a:path w="1112904">
                                <a:moveTo>
                                  <a:pt x="0" y="0"/>
                                </a:moveTo>
                                <a:lnTo>
                                  <a:pt x="1112904" y="0"/>
                                </a:lnTo>
                              </a:path>
                            </a:pathLst>
                          </a:custGeom>
                          <a:ln w="4587" cap="sq">
                            <a:miter lim="127000"/>
                          </a:ln>
                        </wps:spPr>
                        <wps:style>
                          <a:lnRef idx="1">
                            <a:srgbClr val="000000"/>
                          </a:lnRef>
                          <a:fillRef idx="0">
                            <a:srgbClr val="000000">
                              <a:alpha val="0"/>
                            </a:srgbClr>
                          </a:fillRef>
                          <a:effectRef idx="0">
                            <a:scrgbClr r="0" g="0" b="0"/>
                          </a:effectRef>
                          <a:fontRef idx="none"/>
                        </wps:style>
                        <wps:bodyPr/>
                      </wps:wsp>
                      <wps:wsp>
                        <wps:cNvPr id="2149" name="Shape 2149"/>
                        <wps:cNvSpPr/>
                        <wps:spPr>
                          <a:xfrm>
                            <a:off x="1335485" y="119247"/>
                            <a:ext cx="1112904" cy="0"/>
                          </a:xfrm>
                          <a:custGeom>
                            <a:avLst/>
                            <a:gdLst/>
                            <a:ahLst/>
                            <a:cxnLst/>
                            <a:rect l="0" t="0" r="0" b="0"/>
                            <a:pathLst>
                              <a:path w="1112904">
                                <a:moveTo>
                                  <a:pt x="0" y="0"/>
                                </a:moveTo>
                                <a:lnTo>
                                  <a:pt x="1112904" y="0"/>
                                </a:lnTo>
                              </a:path>
                            </a:pathLst>
                          </a:custGeom>
                          <a:ln w="4587" cap="sq">
                            <a:miter lim="127000"/>
                          </a:ln>
                        </wps:spPr>
                        <wps:style>
                          <a:lnRef idx="1">
                            <a:srgbClr val="000000"/>
                          </a:lnRef>
                          <a:fillRef idx="0">
                            <a:srgbClr val="000000">
                              <a:alpha val="0"/>
                            </a:srgbClr>
                          </a:fillRef>
                          <a:effectRef idx="0">
                            <a:scrgbClr r="0" g="0" b="0"/>
                          </a:effectRef>
                          <a:fontRef idx="none"/>
                        </wps:style>
                        <wps:bodyPr/>
                      </wps:wsp>
                      <wps:wsp>
                        <wps:cNvPr id="2150" name="Rectangle 2150"/>
                        <wps:cNvSpPr/>
                        <wps:spPr>
                          <a:xfrm>
                            <a:off x="1704819" y="0"/>
                            <a:ext cx="497850" cy="155211"/>
                          </a:xfrm>
                          <a:prstGeom prst="rect">
                            <a:avLst/>
                          </a:prstGeom>
                          <a:ln>
                            <a:noFill/>
                          </a:ln>
                        </wps:spPr>
                        <wps:txbx>
                          <w:txbxContent>
                            <w:p w14:paraId="6EECF8D7" w14:textId="77777777" w:rsidR="000B4D66" w:rsidRDefault="00000000">
                              <w:pPr>
                                <w:spacing w:after="160" w:line="259" w:lineRule="auto"/>
                                <w:ind w:left="0" w:firstLine="0"/>
                                <w:jc w:val="left"/>
                              </w:pPr>
                              <w:r>
                                <w:rPr>
                                  <w:w w:val="126"/>
                                  <w:sz w:val="11"/>
                                </w:rPr>
                                <w:t>Level</w:t>
                              </w:r>
                              <w:r>
                                <w:rPr>
                                  <w:spacing w:val="10"/>
                                  <w:w w:val="126"/>
                                  <w:sz w:val="11"/>
                                </w:rPr>
                                <w:t xml:space="preserve"> </w:t>
                              </w:r>
                              <w:r>
                                <w:rPr>
                                  <w:w w:val="126"/>
                                  <w:sz w:val="11"/>
                                </w:rPr>
                                <w:t>set</w:t>
                              </w:r>
                              <w:r>
                                <w:rPr>
                                  <w:spacing w:val="10"/>
                                  <w:w w:val="126"/>
                                  <w:sz w:val="11"/>
                                </w:rPr>
                                <w:t xml:space="preserve"> </w:t>
                              </w:r>
                              <w:r>
                                <w:rPr>
                                  <w:w w:val="126"/>
                                  <w:sz w:val="11"/>
                                </w:rPr>
                                <w:t>2</w:t>
                              </w:r>
                            </w:p>
                          </w:txbxContent>
                        </wps:txbx>
                        <wps:bodyPr horzOverflow="overflow" vert="horz" lIns="0" tIns="0" rIns="0" bIns="0" rtlCol="0">
                          <a:noAutofit/>
                        </wps:bodyPr>
                      </wps:wsp>
                      <wps:wsp>
                        <wps:cNvPr id="33492" name="Shape 33492"/>
                        <wps:cNvSpPr/>
                        <wps:spPr>
                          <a:xfrm>
                            <a:off x="2879640" y="223581"/>
                            <a:ext cx="347783" cy="69557"/>
                          </a:xfrm>
                          <a:custGeom>
                            <a:avLst/>
                            <a:gdLst/>
                            <a:ahLst/>
                            <a:cxnLst/>
                            <a:rect l="0" t="0" r="0" b="0"/>
                            <a:pathLst>
                              <a:path w="347783" h="69557">
                                <a:moveTo>
                                  <a:pt x="0" y="0"/>
                                </a:moveTo>
                                <a:lnTo>
                                  <a:pt x="347783" y="0"/>
                                </a:lnTo>
                                <a:lnTo>
                                  <a:pt x="347783" y="69557"/>
                                </a:lnTo>
                                <a:lnTo>
                                  <a:pt x="0" y="69557"/>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493" name="Shape 33493"/>
                        <wps:cNvSpPr/>
                        <wps:spPr>
                          <a:xfrm>
                            <a:off x="3227423" y="1058260"/>
                            <a:ext cx="347782" cy="69556"/>
                          </a:xfrm>
                          <a:custGeom>
                            <a:avLst/>
                            <a:gdLst/>
                            <a:ahLst/>
                            <a:cxnLst/>
                            <a:rect l="0" t="0" r="0" b="0"/>
                            <a:pathLst>
                              <a:path w="347782" h="69556">
                                <a:moveTo>
                                  <a:pt x="0" y="0"/>
                                </a:moveTo>
                                <a:lnTo>
                                  <a:pt x="347782" y="0"/>
                                </a:lnTo>
                                <a:lnTo>
                                  <a:pt x="347782" y="69556"/>
                                </a:lnTo>
                                <a:lnTo>
                                  <a:pt x="0" y="69556"/>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494" name="Shape 33494"/>
                        <wps:cNvSpPr/>
                        <wps:spPr>
                          <a:xfrm>
                            <a:off x="2879640" y="293138"/>
                            <a:ext cx="347783" cy="69557"/>
                          </a:xfrm>
                          <a:custGeom>
                            <a:avLst/>
                            <a:gdLst/>
                            <a:ahLst/>
                            <a:cxnLst/>
                            <a:rect l="0" t="0" r="0" b="0"/>
                            <a:pathLst>
                              <a:path w="347783" h="69557">
                                <a:moveTo>
                                  <a:pt x="0" y="0"/>
                                </a:moveTo>
                                <a:lnTo>
                                  <a:pt x="347783" y="0"/>
                                </a:lnTo>
                                <a:lnTo>
                                  <a:pt x="347783" y="69557"/>
                                </a:lnTo>
                                <a:lnTo>
                                  <a:pt x="0" y="69557"/>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495" name="Shape 33495"/>
                        <wps:cNvSpPr/>
                        <wps:spPr>
                          <a:xfrm>
                            <a:off x="3227423" y="988703"/>
                            <a:ext cx="347782" cy="69557"/>
                          </a:xfrm>
                          <a:custGeom>
                            <a:avLst/>
                            <a:gdLst/>
                            <a:ahLst/>
                            <a:cxnLst/>
                            <a:rect l="0" t="0" r="0" b="0"/>
                            <a:pathLst>
                              <a:path w="347782" h="69557">
                                <a:moveTo>
                                  <a:pt x="0" y="0"/>
                                </a:moveTo>
                                <a:lnTo>
                                  <a:pt x="347782" y="0"/>
                                </a:lnTo>
                                <a:lnTo>
                                  <a:pt x="347782" y="69557"/>
                                </a:lnTo>
                                <a:lnTo>
                                  <a:pt x="0" y="69557"/>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496" name="Shape 33496"/>
                        <wps:cNvSpPr/>
                        <wps:spPr>
                          <a:xfrm>
                            <a:off x="2879640" y="362694"/>
                            <a:ext cx="347783" cy="69557"/>
                          </a:xfrm>
                          <a:custGeom>
                            <a:avLst/>
                            <a:gdLst/>
                            <a:ahLst/>
                            <a:cxnLst/>
                            <a:rect l="0" t="0" r="0" b="0"/>
                            <a:pathLst>
                              <a:path w="347783" h="69557">
                                <a:moveTo>
                                  <a:pt x="0" y="0"/>
                                </a:moveTo>
                                <a:lnTo>
                                  <a:pt x="347783" y="0"/>
                                </a:lnTo>
                                <a:lnTo>
                                  <a:pt x="347783" y="69557"/>
                                </a:lnTo>
                                <a:lnTo>
                                  <a:pt x="0" y="69557"/>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497" name="Shape 33497"/>
                        <wps:cNvSpPr/>
                        <wps:spPr>
                          <a:xfrm>
                            <a:off x="3227423" y="919147"/>
                            <a:ext cx="347782" cy="69556"/>
                          </a:xfrm>
                          <a:custGeom>
                            <a:avLst/>
                            <a:gdLst/>
                            <a:ahLst/>
                            <a:cxnLst/>
                            <a:rect l="0" t="0" r="0" b="0"/>
                            <a:pathLst>
                              <a:path w="347782" h="69556">
                                <a:moveTo>
                                  <a:pt x="0" y="0"/>
                                </a:moveTo>
                                <a:lnTo>
                                  <a:pt x="347782" y="0"/>
                                </a:lnTo>
                                <a:lnTo>
                                  <a:pt x="347782" y="69556"/>
                                </a:lnTo>
                                <a:lnTo>
                                  <a:pt x="0" y="69556"/>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498" name="Shape 33498"/>
                        <wps:cNvSpPr/>
                        <wps:spPr>
                          <a:xfrm>
                            <a:off x="2879640" y="432251"/>
                            <a:ext cx="347783" cy="69556"/>
                          </a:xfrm>
                          <a:custGeom>
                            <a:avLst/>
                            <a:gdLst/>
                            <a:ahLst/>
                            <a:cxnLst/>
                            <a:rect l="0" t="0" r="0" b="0"/>
                            <a:pathLst>
                              <a:path w="347783" h="69556">
                                <a:moveTo>
                                  <a:pt x="0" y="0"/>
                                </a:moveTo>
                                <a:lnTo>
                                  <a:pt x="347783" y="0"/>
                                </a:lnTo>
                                <a:lnTo>
                                  <a:pt x="347783" y="69556"/>
                                </a:lnTo>
                                <a:lnTo>
                                  <a:pt x="0" y="69556"/>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499" name="Shape 33499"/>
                        <wps:cNvSpPr/>
                        <wps:spPr>
                          <a:xfrm>
                            <a:off x="3227423" y="849590"/>
                            <a:ext cx="347782" cy="69557"/>
                          </a:xfrm>
                          <a:custGeom>
                            <a:avLst/>
                            <a:gdLst/>
                            <a:ahLst/>
                            <a:cxnLst/>
                            <a:rect l="0" t="0" r="0" b="0"/>
                            <a:pathLst>
                              <a:path w="347782" h="69557">
                                <a:moveTo>
                                  <a:pt x="0" y="0"/>
                                </a:moveTo>
                                <a:lnTo>
                                  <a:pt x="347782" y="0"/>
                                </a:lnTo>
                                <a:lnTo>
                                  <a:pt x="347782" y="69557"/>
                                </a:lnTo>
                                <a:lnTo>
                                  <a:pt x="0" y="69557"/>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500" name="Shape 33500"/>
                        <wps:cNvSpPr/>
                        <wps:spPr>
                          <a:xfrm>
                            <a:off x="2785043" y="501807"/>
                            <a:ext cx="347783" cy="69557"/>
                          </a:xfrm>
                          <a:custGeom>
                            <a:avLst/>
                            <a:gdLst/>
                            <a:ahLst/>
                            <a:cxnLst/>
                            <a:rect l="0" t="0" r="0" b="0"/>
                            <a:pathLst>
                              <a:path w="347783" h="69557">
                                <a:moveTo>
                                  <a:pt x="0" y="0"/>
                                </a:moveTo>
                                <a:lnTo>
                                  <a:pt x="347783" y="0"/>
                                </a:lnTo>
                                <a:lnTo>
                                  <a:pt x="347783" y="69557"/>
                                </a:lnTo>
                                <a:lnTo>
                                  <a:pt x="0" y="69557"/>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501" name="Shape 33501"/>
                        <wps:cNvSpPr/>
                        <wps:spPr>
                          <a:xfrm>
                            <a:off x="3227423" y="780034"/>
                            <a:ext cx="347782" cy="69556"/>
                          </a:xfrm>
                          <a:custGeom>
                            <a:avLst/>
                            <a:gdLst/>
                            <a:ahLst/>
                            <a:cxnLst/>
                            <a:rect l="0" t="0" r="0" b="0"/>
                            <a:pathLst>
                              <a:path w="347782" h="69556">
                                <a:moveTo>
                                  <a:pt x="0" y="0"/>
                                </a:moveTo>
                                <a:lnTo>
                                  <a:pt x="347782" y="0"/>
                                </a:lnTo>
                                <a:lnTo>
                                  <a:pt x="347782" y="69556"/>
                                </a:lnTo>
                                <a:lnTo>
                                  <a:pt x="0" y="69556"/>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502" name="Shape 33502"/>
                        <wps:cNvSpPr/>
                        <wps:spPr>
                          <a:xfrm>
                            <a:off x="2743309" y="571364"/>
                            <a:ext cx="347783" cy="69556"/>
                          </a:xfrm>
                          <a:custGeom>
                            <a:avLst/>
                            <a:gdLst/>
                            <a:ahLst/>
                            <a:cxnLst/>
                            <a:rect l="0" t="0" r="0" b="0"/>
                            <a:pathLst>
                              <a:path w="347783" h="69556">
                                <a:moveTo>
                                  <a:pt x="0" y="0"/>
                                </a:moveTo>
                                <a:lnTo>
                                  <a:pt x="347783" y="0"/>
                                </a:lnTo>
                                <a:lnTo>
                                  <a:pt x="347783" y="69556"/>
                                </a:lnTo>
                                <a:lnTo>
                                  <a:pt x="0" y="69556"/>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503" name="Shape 33503"/>
                        <wps:cNvSpPr/>
                        <wps:spPr>
                          <a:xfrm>
                            <a:off x="3363753" y="710477"/>
                            <a:ext cx="347783" cy="69557"/>
                          </a:xfrm>
                          <a:custGeom>
                            <a:avLst/>
                            <a:gdLst/>
                            <a:ahLst/>
                            <a:cxnLst/>
                            <a:rect l="0" t="0" r="0" b="0"/>
                            <a:pathLst>
                              <a:path w="347783" h="69557">
                                <a:moveTo>
                                  <a:pt x="0" y="0"/>
                                </a:moveTo>
                                <a:lnTo>
                                  <a:pt x="347783" y="0"/>
                                </a:lnTo>
                                <a:lnTo>
                                  <a:pt x="347783" y="69557"/>
                                </a:lnTo>
                                <a:lnTo>
                                  <a:pt x="0" y="69557"/>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504" name="Shape 33504"/>
                        <wps:cNvSpPr/>
                        <wps:spPr>
                          <a:xfrm>
                            <a:off x="2726616" y="640920"/>
                            <a:ext cx="347783" cy="69557"/>
                          </a:xfrm>
                          <a:custGeom>
                            <a:avLst/>
                            <a:gdLst/>
                            <a:ahLst/>
                            <a:cxnLst/>
                            <a:rect l="0" t="0" r="0" b="0"/>
                            <a:pathLst>
                              <a:path w="347783" h="69557">
                                <a:moveTo>
                                  <a:pt x="0" y="0"/>
                                </a:moveTo>
                                <a:lnTo>
                                  <a:pt x="347783" y="0"/>
                                </a:lnTo>
                                <a:lnTo>
                                  <a:pt x="347783" y="69557"/>
                                </a:lnTo>
                                <a:lnTo>
                                  <a:pt x="0" y="69557"/>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505" name="Shape 33505"/>
                        <wps:cNvSpPr/>
                        <wps:spPr>
                          <a:xfrm>
                            <a:off x="3380446" y="640920"/>
                            <a:ext cx="347783" cy="69557"/>
                          </a:xfrm>
                          <a:custGeom>
                            <a:avLst/>
                            <a:gdLst/>
                            <a:ahLst/>
                            <a:cxnLst/>
                            <a:rect l="0" t="0" r="0" b="0"/>
                            <a:pathLst>
                              <a:path w="347783" h="69557">
                                <a:moveTo>
                                  <a:pt x="0" y="0"/>
                                </a:moveTo>
                                <a:lnTo>
                                  <a:pt x="347783" y="0"/>
                                </a:lnTo>
                                <a:lnTo>
                                  <a:pt x="347783" y="69557"/>
                                </a:lnTo>
                                <a:lnTo>
                                  <a:pt x="0" y="69557"/>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506" name="Shape 33506"/>
                        <wps:cNvSpPr/>
                        <wps:spPr>
                          <a:xfrm>
                            <a:off x="2743309" y="710477"/>
                            <a:ext cx="347783" cy="69557"/>
                          </a:xfrm>
                          <a:custGeom>
                            <a:avLst/>
                            <a:gdLst/>
                            <a:ahLst/>
                            <a:cxnLst/>
                            <a:rect l="0" t="0" r="0" b="0"/>
                            <a:pathLst>
                              <a:path w="347783" h="69557">
                                <a:moveTo>
                                  <a:pt x="0" y="0"/>
                                </a:moveTo>
                                <a:lnTo>
                                  <a:pt x="347783" y="0"/>
                                </a:lnTo>
                                <a:lnTo>
                                  <a:pt x="347783" y="69557"/>
                                </a:lnTo>
                                <a:lnTo>
                                  <a:pt x="0" y="69557"/>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507" name="Shape 33507"/>
                        <wps:cNvSpPr/>
                        <wps:spPr>
                          <a:xfrm>
                            <a:off x="3363753" y="571364"/>
                            <a:ext cx="347783" cy="69556"/>
                          </a:xfrm>
                          <a:custGeom>
                            <a:avLst/>
                            <a:gdLst/>
                            <a:ahLst/>
                            <a:cxnLst/>
                            <a:rect l="0" t="0" r="0" b="0"/>
                            <a:pathLst>
                              <a:path w="347783" h="69556">
                                <a:moveTo>
                                  <a:pt x="0" y="0"/>
                                </a:moveTo>
                                <a:lnTo>
                                  <a:pt x="347783" y="0"/>
                                </a:lnTo>
                                <a:lnTo>
                                  <a:pt x="347783" y="69556"/>
                                </a:lnTo>
                                <a:lnTo>
                                  <a:pt x="0" y="69556"/>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508" name="Shape 33508"/>
                        <wps:cNvSpPr/>
                        <wps:spPr>
                          <a:xfrm>
                            <a:off x="2879640" y="780034"/>
                            <a:ext cx="347783" cy="69556"/>
                          </a:xfrm>
                          <a:custGeom>
                            <a:avLst/>
                            <a:gdLst/>
                            <a:ahLst/>
                            <a:cxnLst/>
                            <a:rect l="0" t="0" r="0" b="0"/>
                            <a:pathLst>
                              <a:path w="347783" h="69556">
                                <a:moveTo>
                                  <a:pt x="0" y="0"/>
                                </a:moveTo>
                                <a:lnTo>
                                  <a:pt x="347783" y="0"/>
                                </a:lnTo>
                                <a:lnTo>
                                  <a:pt x="347783" y="69556"/>
                                </a:lnTo>
                                <a:lnTo>
                                  <a:pt x="0" y="69556"/>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509" name="Shape 33509"/>
                        <wps:cNvSpPr/>
                        <wps:spPr>
                          <a:xfrm>
                            <a:off x="3322019" y="501807"/>
                            <a:ext cx="347783" cy="69557"/>
                          </a:xfrm>
                          <a:custGeom>
                            <a:avLst/>
                            <a:gdLst/>
                            <a:ahLst/>
                            <a:cxnLst/>
                            <a:rect l="0" t="0" r="0" b="0"/>
                            <a:pathLst>
                              <a:path w="347783" h="69557">
                                <a:moveTo>
                                  <a:pt x="0" y="0"/>
                                </a:moveTo>
                                <a:lnTo>
                                  <a:pt x="347783" y="0"/>
                                </a:lnTo>
                                <a:lnTo>
                                  <a:pt x="347783" y="69557"/>
                                </a:lnTo>
                                <a:lnTo>
                                  <a:pt x="0" y="69557"/>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510" name="Shape 33510"/>
                        <wps:cNvSpPr/>
                        <wps:spPr>
                          <a:xfrm>
                            <a:off x="2879640" y="849590"/>
                            <a:ext cx="347783" cy="69557"/>
                          </a:xfrm>
                          <a:custGeom>
                            <a:avLst/>
                            <a:gdLst/>
                            <a:ahLst/>
                            <a:cxnLst/>
                            <a:rect l="0" t="0" r="0" b="0"/>
                            <a:pathLst>
                              <a:path w="347783" h="69557">
                                <a:moveTo>
                                  <a:pt x="0" y="0"/>
                                </a:moveTo>
                                <a:lnTo>
                                  <a:pt x="347783" y="0"/>
                                </a:lnTo>
                                <a:lnTo>
                                  <a:pt x="347783" y="69557"/>
                                </a:lnTo>
                                <a:lnTo>
                                  <a:pt x="0" y="69557"/>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511" name="Shape 33511"/>
                        <wps:cNvSpPr/>
                        <wps:spPr>
                          <a:xfrm>
                            <a:off x="3227423" y="432251"/>
                            <a:ext cx="347782" cy="69556"/>
                          </a:xfrm>
                          <a:custGeom>
                            <a:avLst/>
                            <a:gdLst/>
                            <a:ahLst/>
                            <a:cxnLst/>
                            <a:rect l="0" t="0" r="0" b="0"/>
                            <a:pathLst>
                              <a:path w="347782" h="69556">
                                <a:moveTo>
                                  <a:pt x="0" y="0"/>
                                </a:moveTo>
                                <a:lnTo>
                                  <a:pt x="347782" y="0"/>
                                </a:lnTo>
                                <a:lnTo>
                                  <a:pt x="347782" y="69556"/>
                                </a:lnTo>
                                <a:lnTo>
                                  <a:pt x="0" y="69556"/>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512" name="Shape 33512"/>
                        <wps:cNvSpPr/>
                        <wps:spPr>
                          <a:xfrm>
                            <a:off x="2879640" y="919147"/>
                            <a:ext cx="347783" cy="69556"/>
                          </a:xfrm>
                          <a:custGeom>
                            <a:avLst/>
                            <a:gdLst/>
                            <a:ahLst/>
                            <a:cxnLst/>
                            <a:rect l="0" t="0" r="0" b="0"/>
                            <a:pathLst>
                              <a:path w="347783" h="69556">
                                <a:moveTo>
                                  <a:pt x="0" y="0"/>
                                </a:moveTo>
                                <a:lnTo>
                                  <a:pt x="347783" y="0"/>
                                </a:lnTo>
                                <a:lnTo>
                                  <a:pt x="347783" y="69556"/>
                                </a:lnTo>
                                <a:lnTo>
                                  <a:pt x="0" y="69556"/>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513" name="Shape 33513"/>
                        <wps:cNvSpPr/>
                        <wps:spPr>
                          <a:xfrm>
                            <a:off x="3227423" y="362694"/>
                            <a:ext cx="347782" cy="69557"/>
                          </a:xfrm>
                          <a:custGeom>
                            <a:avLst/>
                            <a:gdLst/>
                            <a:ahLst/>
                            <a:cxnLst/>
                            <a:rect l="0" t="0" r="0" b="0"/>
                            <a:pathLst>
                              <a:path w="347782" h="69557">
                                <a:moveTo>
                                  <a:pt x="0" y="0"/>
                                </a:moveTo>
                                <a:lnTo>
                                  <a:pt x="347782" y="0"/>
                                </a:lnTo>
                                <a:lnTo>
                                  <a:pt x="347782" y="69557"/>
                                </a:lnTo>
                                <a:lnTo>
                                  <a:pt x="0" y="69557"/>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514" name="Shape 33514"/>
                        <wps:cNvSpPr/>
                        <wps:spPr>
                          <a:xfrm>
                            <a:off x="2879640" y="988703"/>
                            <a:ext cx="347783" cy="69557"/>
                          </a:xfrm>
                          <a:custGeom>
                            <a:avLst/>
                            <a:gdLst/>
                            <a:ahLst/>
                            <a:cxnLst/>
                            <a:rect l="0" t="0" r="0" b="0"/>
                            <a:pathLst>
                              <a:path w="347783" h="69557">
                                <a:moveTo>
                                  <a:pt x="0" y="0"/>
                                </a:moveTo>
                                <a:lnTo>
                                  <a:pt x="347783" y="0"/>
                                </a:lnTo>
                                <a:lnTo>
                                  <a:pt x="347783" y="69557"/>
                                </a:lnTo>
                                <a:lnTo>
                                  <a:pt x="0" y="69557"/>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515" name="Shape 33515"/>
                        <wps:cNvSpPr/>
                        <wps:spPr>
                          <a:xfrm>
                            <a:off x="3227423" y="293138"/>
                            <a:ext cx="347782" cy="69557"/>
                          </a:xfrm>
                          <a:custGeom>
                            <a:avLst/>
                            <a:gdLst/>
                            <a:ahLst/>
                            <a:cxnLst/>
                            <a:rect l="0" t="0" r="0" b="0"/>
                            <a:pathLst>
                              <a:path w="347782" h="69557">
                                <a:moveTo>
                                  <a:pt x="0" y="0"/>
                                </a:moveTo>
                                <a:lnTo>
                                  <a:pt x="347782" y="0"/>
                                </a:lnTo>
                                <a:lnTo>
                                  <a:pt x="347782" y="69557"/>
                                </a:lnTo>
                                <a:lnTo>
                                  <a:pt x="0" y="69557"/>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516" name="Shape 33516"/>
                        <wps:cNvSpPr/>
                        <wps:spPr>
                          <a:xfrm>
                            <a:off x="2879640" y="1058260"/>
                            <a:ext cx="347783" cy="69556"/>
                          </a:xfrm>
                          <a:custGeom>
                            <a:avLst/>
                            <a:gdLst/>
                            <a:ahLst/>
                            <a:cxnLst/>
                            <a:rect l="0" t="0" r="0" b="0"/>
                            <a:pathLst>
                              <a:path w="347783" h="69556">
                                <a:moveTo>
                                  <a:pt x="0" y="0"/>
                                </a:moveTo>
                                <a:lnTo>
                                  <a:pt x="347783" y="0"/>
                                </a:lnTo>
                                <a:lnTo>
                                  <a:pt x="347783" y="69556"/>
                                </a:lnTo>
                                <a:lnTo>
                                  <a:pt x="0" y="69556"/>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517" name="Shape 33517"/>
                        <wps:cNvSpPr/>
                        <wps:spPr>
                          <a:xfrm>
                            <a:off x="3227423" y="223581"/>
                            <a:ext cx="347782" cy="69557"/>
                          </a:xfrm>
                          <a:custGeom>
                            <a:avLst/>
                            <a:gdLst/>
                            <a:ahLst/>
                            <a:cxnLst/>
                            <a:rect l="0" t="0" r="0" b="0"/>
                            <a:pathLst>
                              <a:path w="347782" h="69557">
                                <a:moveTo>
                                  <a:pt x="0" y="0"/>
                                </a:moveTo>
                                <a:lnTo>
                                  <a:pt x="347782" y="0"/>
                                </a:lnTo>
                                <a:lnTo>
                                  <a:pt x="347782" y="69557"/>
                                </a:lnTo>
                                <a:lnTo>
                                  <a:pt x="0" y="69557"/>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2178" name="Shape 2178"/>
                        <wps:cNvSpPr/>
                        <wps:spPr>
                          <a:xfrm>
                            <a:off x="2963536" y="377102"/>
                            <a:ext cx="527772" cy="527739"/>
                          </a:xfrm>
                          <a:custGeom>
                            <a:avLst/>
                            <a:gdLst/>
                            <a:ahLst/>
                            <a:cxnLst/>
                            <a:rect l="0" t="0" r="0" b="0"/>
                            <a:pathLst>
                              <a:path w="527772" h="527739">
                                <a:moveTo>
                                  <a:pt x="100885" y="519138"/>
                                </a:moveTo>
                                <a:lnTo>
                                  <a:pt x="112126" y="521104"/>
                                </a:lnTo>
                                <a:lnTo>
                                  <a:pt x="123368" y="522668"/>
                                </a:lnTo>
                                <a:lnTo>
                                  <a:pt x="134609" y="523906"/>
                                </a:lnTo>
                                <a:lnTo>
                                  <a:pt x="145851" y="524879"/>
                                </a:lnTo>
                                <a:lnTo>
                                  <a:pt x="157092" y="525638"/>
                                </a:lnTo>
                                <a:lnTo>
                                  <a:pt x="168334" y="526223"/>
                                </a:lnTo>
                                <a:lnTo>
                                  <a:pt x="179575" y="526671"/>
                                </a:lnTo>
                                <a:lnTo>
                                  <a:pt x="190817" y="527009"/>
                                </a:lnTo>
                                <a:lnTo>
                                  <a:pt x="202058" y="527260"/>
                                </a:lnTo>
                                <a:lnTo>
                                  <a:pt x="213300" y="527442"/>
                                </a:lnTo>
                                <a:lnTo>
                                  <a:pt x="224541" y="527572"/>
                                </a:lnTo>
                                <a:lnTo>
                                  <a:pt x="235783" y="527659"/>
                                </a:lnTo>
                                <a:lnTo>
                                  <a:pt x="247024" y="527713"/>
                                </a:lnTo>
                                <a:lnTo>
                                  <a:pt x="258265" y="527739"/>
                                </a:lnTo>
                                <a:lnTo>
                                  <a:pt x="269507" y="527739"/>
                                </a:lnTo>
                                <a:lnTo>
                                  <a:pt x="280748" y="527713"/>
                                </a:lnTo>
                                <a:lnTo>
                                  <a:pt x="291990" y="527659"/>
                                </a:lnTo>
                                <a:lnTo>
                                  <a:pt x="303231" y="527572"/>
                                </a:lnTo>
                                <a:lnTo>
                                  <a:pt x="314473" y="527442"/>
                                </a:lnTo>
                                <a:lnTo>
                                  <a:pt x="325714" y="527260"/>
                                </a:lnTo>
                                <a:lnTo>
                                  <a:pt x="336955" y="527009"/>
                                </a:lnTo>
                                <a:lnTo>
                                  <a:pt x="348197" y="526671"/>
                                </a:lnTo>
                                <a:lnTo>
                                  <a:pt x="359438" y="526223"/>
                                </a:lnTo>
                                <a:lnTo>
                                  <a:pt x="370680" y="525638"/>
                                </a:lnTo>
                                <a:lnTo>
                                  <a:pt x="381921" y="524879"/>
                                </a:lnTo>
                                <a:lnTo>
                                  <a:pt x="393163" y="523906"/>
                                </a:lnTo>
                                <a:lnTo>
                                  <a:pt x="404404" y="522668"/>
                                </a:lnTo>
                                <a:lnTo>
                                  <a:pt x="415646" y="521104"/>
                                </a:lnTo>
                                <a:lnTo>
                                  <a:pt x="426887" y="519138"/>
                                </a:lnTo>
                                <a:lnTo>
                                  <a:pt x="433069" y="517805"/>
                                </a:lnTo>
                                <a:lnTo>
                                  <a:pt x="438129" y="516612"/>
                                </a:lnTo>
                                <a:lnTo>
                                  <a:pt x="449370" y="513354"/>
                                </a:lnTo>
                                <a:lnTo>
                                  <a:pt x="460611" y="509278"/>
                                </a:lnTo>
                                <a:lnTo>
                                  <a:pt x="466730" y="506563"/>
                                </a:lnTo>
                                <a:lnTo>
                                  <a:pt x="471853" y="504012"/>
                                </a:lnTo>
                                <a:lnTo>
                                  <a:pt x="483095" y="497140"/>
                                </a:lnTo>
                                <a:lnTo>
                                  <a:pt x="485560" y="495322"/>
                                </a:lnTo>
                                <a:lnTo>
                                  <a:pt x="494336" y="487839"/>
                                </a:lnTo>
                                <a:lnTo>
                                  <a:pt x="497990" y="484080"/>
                                </a:lnTo>
                                <a:lnTo>
                                  <a:pt x="505578" y="474794"/>
                                </a:lnTo>
                                <a:lnTo>
                                  <a:pt x="506924" y="472839"/>
                                </a:lnTo>
                                <a:lnTo>
                                  <a:pt x="513381" y="461597"/>
                                </a:lnTo>
                                <a:lnTo>
                                  <a:pt x="516819" y="454059"/>
                                </a:lnTo>
                                <a:lnTo>
                                  <a:pt x="518271" y="450356"/>
                                </a:lnTo>
                                <a:lnTo>
                                  <a:pt x="521773" y="439114"/>
                                </a:lnTo>
                                <a:lnTo>
                                  <a:pt x="524359" y="427873"/>
                                </a:lnTo>
                                <a:lnTo>
                                  <a:pt x="526154" y="416631"/>
                                </a:lnTo>
                                <a:lnTo>
                                  <a:pt x="527264" y="405390"/>
                                </a:lnTo>
                                <a:lnTo>
                                  <a:pt x="527772" y="394149"/>
                                </a:lnTo>
                                <a:lnTo>
                                  <a:pt x="527753" y="382907"/>
                                </a:lnTo>
                                <a:lnTo>
                                  <a:pt x="527268" y="371666"/>
                                </a:lnTo>
                                <a:lnTo>
                                  <a:pt x="526368" y="360424"/>
                                </a:lnTo>
                                <a:lnTo>
                                  <a:pt x="525098" y="349183"/>
                                </a:lnTo>
                                <a:lnTo>
                                  <a:pt x="523498" y="337941"/>
                                </a:lnTo>
                                <a:lnTo>
                                  <a:pt x="521598" y="326700"/>
                                </a:lnTo>
                                <a:lnTo>
                                  <a:pt x="519430" y="315458"/>
                                </a:lnTo>
                                <a:lnTo>
                                  <a:pt x="517019" y="304217"/>
                                </a:lnTo>
                                <a:lnTo>
                                  <a:pt x="516819" y="303388"/>
                                </a:lnTo>
                                <a:lnTo>
                                  <a:pt x="514203" y="292975"/>
                                </a:lnTo>
                                <a:lnTo>
                                  <a:pt x="511159" y="281734"/>
                                </a:lnTo>
                                <a:lnTo>
                                  <a:pt x="507923" y="270493"/>
                                </a:lnTo>
                                <a:lnTo>
                                  <a:pt x="505578" y="262839"/>
                                </a:lnTo>
                                <a:lnTo>
                                  <a:pt x="504430" y="259251"/>
                                </a:lnTo>
                                <a:lnTo>
                                  <a:pt x="500592" y="248009"/>
                                </a:lnTo>
                                <a:lnTo>
                                  <a:pt x="496601" y="236768"/>
                                </a:lnTo>
                                <a:lnTo>
                                  <a:pt x="494336" y="230687"/>
                                </a:lnTo>
                                <a:lnTo>
                                  <a:pt x="492328" y="225527"/>
                                </a:lnTo>
                                <a:lnTo>
                                  <a:pt x="487751" y="214285"/>
                                </a:lnTo>
                                <a:lnTo>
                                  <a:pt x="483095" y="203152"/>
                                </a:lnTo>
                                <a:lnTo>
                                  <a:pt x="483047" y="203044"/>
                                </a:lnTo>
                                <a:lnTo>
                                  <a:pt x="477874" y="191802"/>
                                </a:lnTo>
                                <a:lnTo>
                                  <a:pt x="472592" y="180561"/>
                                </a:lnTo>
                                <a:lnTo>
                                  <a:pt x="471853" y="179051"/>
                                </a:lnTo>
                                <a:lnTo>
                                  <a:pt x="466859" y="169319"/>
                                </a:lnTo>
                                <a:lnTo>
                                  <a:pt x="460975" y="158078"/>
                                </a:lnTo>
                                <a:lnTo>
                                  <a:pt x="460611" y="157411"/>
                                </a:lnTo>
                                <a:lnTo>
                                  <a:pt x="454569" y="146836"/>
                                </a:lnTo>
                                <a:lnTo>
                                  <a:pt x="449370" y="137913"/>
                                </a:lnTo>
                                <a:lnTo>
                                  <a:pt x="447947" y="135595"/>
                                </a:lnTo>
                                <a:lnTo>
                                  <a:pt x="440831" y="124353"/>
                                </a:lnTo>
                                <a:lnTo>
                                  <a:pt x="438129" y="120190"/>
                                </a:lnTo>
                                <a:lnTo>
                                  <a:pt x="433272" y="113112"/>
                                </a:lnTo>
                                <a:lnTo>
                                  <a:pt x="426887" y="104009"/>
                                </a:lnTo>
                                <a:lnTo>
                                  <a:pt x="425296" y="101871"/>
                                </a:lnTo>
                                <a:lnTo>
                                  <a:pt x="416705" y="90629"/>
                                </a:lnTo>
                                <a:lnTo>
                                  <a:pt x="415646" y="89280"/>
                                </a:lnTo>
                                <a:lnTo>
                                  <a:pt x="407370" y="79388"/>
                                </a:lnTo>
                                <a:lnTo>
                                  <a:pt x="404404" y="75927"/>
                                </a:lnTo>
                                <a:lnTo>
                                  <a:pt x="397261" y="68146"/>
                                </a:lnTo>
                                <a:lnTo>
                                  <a:pt x="393163" y="63795"/>
                                </a:lnTo>
                                <a:lnTo>
                                  <a:pt x="386168" y="56905"/>
                                </a:lnTo>
                                <a:lnTo>
                                  <a:pt x="381921" y="52832"/>
                                </a:lnTo>
                                <a:lnTo>
                                  <a:pt x="373802" y="45663"/>
                                </a:lnTo>
                                <a:lnTo>
                                  <a:pt x="370680" y="42982"/>
                                </a:lnTo>
                                <a:lnTo>
                                  <a:pt x="359749" y="34422"/>
                                </a:lnTo>
                                <a:lnTo>
                                  <a:pt x="359438" y="34185"/>
                                </a:lnTo>
                                <a:lnTo>
                                  <a:pt x="348197" y="26524"/>
                                </a:lnTo>
                                <a:lnTo>
                                  <a:pt x="342670" y="23181"/>
                                </a:lnTo>
                                <a:lnTo>
                                  <a:pt x="336955" y="19832"/>
                                </a:lnTo>
                                <a:lnTo>
                                  <a:pt x="325714" y="14121"/>
                                </a:lnTo>
                                <a:lnTo>
                                  <a:pt x="320611" y="11939"/>
                                </a:lnTo>
                                <a:lnTo>
                                  <a:pt x="314473" y="9404"/>
                                </a:lnTo>
                                <a:lnTo>
                                  <a:pt x="303231" y="5660"/>
                                </a:lnTo>
                                <a:lnTo>
                                  <a:pt x="291990" y="2826"/>
                                </a:lnTo>
                                <a:lnTo>
                                  <a:pt x="280748" y="924"/>
                                </a:lnTo>
                                <a:lnTo>
                                  <a:pt x="278074" y="697"/>
                                </a:lnTo>
                                <a:lnTo>
                                  <a:pt x="269507" y="0"/>
                                </a:lnTo>
                                <a:lnTo>
                                  <a:pt x="258265" y="0"/>
                                </a:lnTo>
                                <a:lnTo>
                                  <a:pt x="249698" y="697"/>
                                </a:lnTo>
                                <a:lnTo>
                                  <a:pt x="247024" y="924"/>
                                </a:lnTo>
                                <a:lnTo>
                                  <a:pt x="235783" y="2826"/>
                                </a:lnTo>
                                <a:lnTo>
                                  <a:pt x="224541" y="5660"/>
                                </a:lnTo>
                                <a:lnTo>
                                  <a:pt x="213300" y="9404"/>
                                </a:lnTo>
                                <a:lnTo>
                                  <a:pt x="207161" y="11939"/>
                                </a:lnTo>
                                <a:lnTo>
                                  <a:pt x="202058" y="14121"/>
                                </a:lnTo>
                                <a:lnTo>
                                  <a:pt x="190817" y="19832"/>
                                </a:lnTo>
                                <a:lnTo>
                                  <a:pt x="185102" y="23181"/>
                                </a:lnTo>
                                <a:lnTo>
                                  <a:pt x="179575" y="26524"/>
                                </a:lnTo>
                                <a:lnTo>
                                  <a:pt x="168334" y="34185"/>
                                </a:lnTo>
                                <a:lnTo>
                                  <a:pt x="168023" y="34422"/>
                                </a:lnTo>
                                <a:lnTo>
                                  <a:pt x="157092" y="42982"/>
                                </a:lnTo>
                                <a:lnTo>
                                  <a:pt x="153970" y="45663"/>
                                </a:lnTo>
                                <a:lnTo>
                                  <a:pt x="145851" y="52832"/>
                                </a:lnTo>
                                <a:lnTo>
                                  <a:pt x="141605" y="56905"/>
                                </a:lnTo>
                                <a:lnTo>
                                  <a:pt x="134609" y="63795"/>
                                </a:lnTo>
                                <a:lnTo>
                                  <a:pt x="130511" y="68146"/>
                                </a:lnTo>
                                <a:lnTo>
                                  <a:pt x="123368" y="75927"/>
                                </a:lnTo>
                                <a:lnTo>
                                  <a:pt x="120403" y="79388"/>
                                </a:lnTo>
                                <a:lnTo>
                                  <a:pt x="112126" y="89280"/>
                                </a:lnTo>
                                <a:lnTo>
                                  <a:pt x="111068" y="90629"/>
                                </a:lnTo>
                                <a:lnTo>
                                  <a:pt x="102476" y="101871"/>
                                </a:lnTo>
                                <a:lnTo>
                                  <a:pt x="100885" y="104009"/>
                                </a:lnTo>
                                <a:lnTo>
                                  <a:pt x="94500" y="113112"/>
                                </a:lnTo>
                                <a:lnTo>
                                  <a:pt x="89643" y="120190"/>
                                </a:lnTo>
                                <a:lnTo>
                                  <a:pt x="86942" y="124353"/>
                                </a:lnTo>
                                <a:lnTo>
                                  <a:pt x="79825" y="135595"/>
                                </a:lnTo>
                                <a:lnTo>
                                  <a:pt x="78402" y="137913"/>
                                </a:lnTo>
                                <a:lnTo>
                                  <a:pt x="73203" y="146836"/>
                                </a:lnTo>
                                <a:lnTo>
                                  <a:pt x="67161" y="157411"/>
                                </a:lnTo>
                                <a:lnTo>
                                  <a:pt x="66798" y="158078"/>
                                </a:lnTo>
                                <a:lnTo>
                                  <a:pt x="60913" y="169319"/>
                                </a:lnTo>
                                <a:lnTo>
                                  <a:pt x="55919" y="179051"/>
                                </a:lnTo>
                                <a:lnTo>
                                  <a:pt x="55180" y="180561"/>
                                </a:lnTo>
                                <a:lnTo>
                                  <a:pt x="49898" y="191802"/>
                                </a:lnTo>
                                <a:lnTo>
                                  <a:pt x="44725" y="203044"/>
                                </a:lnTo>
                                <a:lnTo>
                                  <a:pt x="44678" y="203152"/>
                                </a:lnTo>
                                <a:lnTo>
                                  <a:pt x="40020" y="214285"/>
                                </a:lnTo>
                                <a:lnTo>
                                  <a:pt x="35444" y="225527"/>
                                </a:lnTo>
                                <a:lnTo>
                                  <a:pt x="33436" y="230687"/>
                                </a:lnTo>
                                <a:lnTo>
                                  <a:pt x="31172" y="236768"/>
                                </a:lnTo>
                                <a:lnTo>
                                  <a:pt x="27180" y="248009"/>
                                </a:lnTo>
                                <a:lnTo>
                                  <a:pt x="23342" y="259251"/>
                                </a:lnTo>
                                <a:lnTo>
                                  <a:pt x="22195" y="262839"/>
                                </a:lnTo>
                                <a:lnTo>
                                  <a:pt x="19850" y="270493"/>
                                </a:lnTo>
                                <a:lnTo>
                                  <a:pt x="16613" y="281734"/>
                                </a:lnTo>
                                <a:lnTo>
                                  <a:pt x="13570" y="292975"/>
                                </a:lnTo>
                                <a:lnTo>
                                  <a:pt x="10954" y="303388"/>
                                </a:lnTo>
                                <a:lnTo>
                                  <a:pt x="10753" y="304217"/>
                                </a:lnTo>
                                <a:lnTo>
                                  <a:pt x="8342" y="315458"/>
                                </a:lnTo>
                                <a:lnTo>
                                  <a:pt x="6174" y="326700"/>
                                </a:lnTo>
                                <a:lnTo>
                                  <a:pt x="4275" y="337941"/>
                                </a:lnTo>
                                <a:lnTo>
                                  <a:pt x="2674" y="349183"/>
                                </a:lnTo>
                                <a:lnTo>
                                  <a:pt x="1404" y="360424"/>
                                </a:lnTo>
                                <a:lnTo>
                                  <a:pt x="504" y="371666"/>
                                </a:lnTo>
                                <a:lnTo>
                                  <a:pt x="19" y="382907"/>
                                </a:lnTo>
                                <a:lnTo>
                                  <a:pt x="0" y="394149"/>
                                </a:lnTo>
                                <a:lnTo>
                                  <a:pt x="508" y="405390"/>
                                </a:lnTo>
                                <a:lnTo>
                                  <a:pt x="1617" y="416631"/>
                                </a:lnTo>
                                <a:lnTo>
                                  <a:pt x="3413" y="427873"/>
                                </a:lnTo>
                                <a:lnTo>
                                  <a:pt x="5999" y="439114"/>
                                </a:lnTo>
                                <a:lnTo>
                                  <a:pt x="9501" y="450356"/>
                                </a:lnTo>
                                <a:lnTo>
                                  <a:pt x="10954" y="454059"/>
                                </a:lnTo>
                                <a:lnTo>
                                  <a:pt x="14391" y="461597"/>
                                </a:lnTo>
                                <a:lnTo>
                                  <a:pt x="20848" y="472839"/>
                                </a:lnTo>
                                <a:lnTo>
                                  <a:pt x="22195" y="474794"/>
                                </a:lnTo>
                                <a:lnTo>
                                  <a:pt x="29782" y="484080"/>
                                </a:lnTo>
                                <a:lnTo>
                                  <a:pt x="33436" y="487839"/>
                                </a:lnTo>
                                <a:lnTo>
                                  <a:pt x="42213" y="495322"/>
                                </a:lnTo>
                                <a:lnTo>
                                  <a:pt x="44678" y="497140"/>
                                </a:lnTo>
                                <a:lnTo>
                                  <a:pt x="55919" y="504012"/>
                                </a:lnTo>
                                <a:lnTo>
                                  <a:pt x="61042" y="506563"/>
                                </a:lnTo>
                                <a:lnTo>
                                  <a:pt x="67161" y="509278"/>
                                </a:lnTo>
                                <a:lnTo>
                                  <a:pt x="78402" y="513354"/>
                                </a:lnTo>
                                <a:lnTo>
                                  <a:pt x="89643" y="516612"/>
                                </a:lnTo>
                                <a:lnTo>
                                  <a:pt x="94704" y="517805"/>
                                </a:lnTo>
                                <a:lnTo>
                                  <a:pt x="100885" y="519138"/>
                                </a:lnTo>
                                <a:close/>
                              </a:path>
                            </a:pathLst>
                          </a:custGeom>
                          <a:ln w="17202" cap="flat">
                            <a:round/>
                          </a:ln>
                        </wps:spPr>
                        <wps:style>
                          <a:lnRef idx="1">
                            <a:srgbClr val="FFFF17">
                              <a:alpha val="80000"/>
                            </a:srgbClr>
                          </a:lnRef>
                          <a:fillRef idx="0">
                            <a:srgbClr val="000000">
                              <a:alpha val="0"/>
                            </a:srgbClr>
                          </a:fillRef>
                          <a:effectRef idx="0">
                            <a:scrgbClr r="0" g="0" b="0"/>
                          </a:effectRef>
                          <a:fontRef idx="none"/>
                        </wps:style>
                        <wps:bodyPr/>
                      </wps:wsp>
                      <wps:wsp>
                        <wps:cNvPr id="2179" name="Shape 2179"/>
                        <wps:cNvSpPr/>
                        <wps:spPr>
                          <a:xfrm>
                            <a:off x="3021158" y="434734"/>
                            <a:ext cx="412529" cy="412448"/>
                          </a:xfrm>
                          <a:custGeom>
                            <a:avLst/>
                            <a:gdLst/>
                            <a:ahLst/>
                            <a:cxnLst/>
                            <a:rect l="0" t="0" r="0" b="0"/>
                            <a:pathLst>
                              <a:path w="412529" h="412448">
                                <a:moveTo>
                                  <a:pt x="110712" y="405435"/>
                                </a:moveTo>
                                <a:lnTo>
                                  <a:pt x="121954" y="407218"/>
                                </a:lnTo>
                                <a:lnTo>
                                  <a:pt x="133195" y="408668"/>
                                </a:lnTo>
                                <a:lnTo>
                                  <a:pt x="144437" y="409833"/>
                                </a:lnTo>
                                <a:lnTo>
                                  <a:pt x="155678" y="410750"/>
                                </a:lnTo>
                                <a:lnTo>
                                  <a:pt x="166919" y="411451"/>
                                </a:lnTo>
                                <a:lnTo>
                                  <a:pt x="178161" y="411957"/>
                                </a:lnTo>
                                <a:lnTo>
                                  <a:pt x="189402" y="412286"/>
                                </a:lnTo>
                                <a:lnTo>
                                  <a:pt x="200644" y="412448"/>
                                </a:lnTo>
                                <a:lnTo>
                                  <a:pt x="211885" y="412448"/>
                                </a:lnTo>
                                <a:lnTo>
                                  <a:pt x="223126" y="412286"/>
                                </a:lnTo>
                                <a:lnTo>
                                  <a:pt x="234368" y="411957"/>
                                </a:lnTo>
                                <a:lnTo>
                                  <a:pt x="245609" y="411451"/>
                                </a:lnTo>
                                <a:lnTo>
                                  <a:pt x="256851" y="410750"/>
                                </a:lnTo>
                                <a:lnTo>
                                  <a:pt x="268092" y="409833"/>
                                </a:lnTo>
                                <a:lnTo>
                                  <a:pt x="279334" y="408668"/>
                                </a:lnTo>
                                <a:lnTo>
                                  <a:pt x="290575" y="407218"/>
                                </a:lnTo>
                                <a:lnTo>
                                  <a:pt x="301816" y="405435"/>
                                </a:lnTo>
                                <a:lnTo>
                                  <a:pt x="309457" y="403965"/>
                                </a:lnTo>
                                <a:lnTo>
                                  <a:pt x="313058" y="403211"/>
                                </a:lnTo>
                                <a:lnTo>
                                  <a:pt x="324300" y="400385"/>
                                </a:lnTo>
                                <a:lnTo>
                                  <a:pt x="335541" y="396947"/>
                                </a:lnTo>
                                <a:lnTo>
                                  <a:pt x="346783" y="392765"/>
                                </a:lnTo>
                                <a:lnTo>
                                  <a:pt x="346877" y="392724"/>
                                </a:lnTo>
                                <a:lnTo>
                                  <a:pt x="358024" y="387263"/>
                                </a:lnTo>
                                <a:lnTo>
                                  <a:pt x="367692" y="381483"/>
                                </a:lnTo>
                                <a:lnTo>
                                  <a:pt x="369265" y="380405"/>
                                </a:lnTo>
                                <a:lnTo>
                                  <a:pt x="380507" y="371222"/>
                                </a:lnTo>
                                <a:lnTo>
                                  <a:pt x="381521" y="370241"/>
                                </a:lnTo>
                                <a:lnTo>
                                  <a:pt x="391296" y="359000"/>
                                </a:lnTo>
                                <a:lnTo>
                                  <a:pt x="391749" y="358371"/>
                                </a:lnTo>
                                <a:lnTo>
                                  <a:pt x="398267" y="347758"/>
                                </a:lnTo>
                                <a:lnTo>
                                  <a:pt x="402990" y="337873"/>
                                </a:lnTo>
                                <a:lnTo>
                                  <a:pt x="403549" y="336517"/>
                                </a:lnTo>
                                <a:lnTo>
                                  <a:pt x="407185" y="325275"/>
                                </a:lnTo>
                                <a:lnTo>
                                  <a:pt x="409773" y="314034"/>
                                </a:lnTo>
                                <a:lnTo>
                                  <a:pt x="411454" y="302792"/>
                                </a:lnTo>
                                <a:lnTo>
                                  <a:pt x="412340" y="291551"/>
                                </a:lnTo>
                                <a:lnTo>
                                  <a:pt x="412529" y="280309"/>
                                </a:lnTo>
                                <a:lnTo>
                                  <a:pt x="412102" y="269068"/>
                                </a:lnTo>
                                <a:lnTo>
                                  <a:pt x="411128" y="257827"/>
                                </a:lnTo>
                                <a:lnTo>
                                  <a:pt x="409666" y="246585"/>
                                </a:lnTo>
                                <a:lnTo>
                                  <a:pt x="407768" y="235344"/>
                                </a:lnTo>
                                <a:lnTo>
                                  <a:pt x="405478" y="224102"/>
                                </a:lnTo>
                                <a:lnTo>
                                  <a:pt x="402990" y="213549"/>
                                </a:lnTo>
                                <a:lnTo>
                                  <a:pt x="402820" y="212861"/>
                                </a:lnTo>
                                <a:lnTo>
                                  <a:pt x="399609" y="201619"/>
                                </a:lnTo>
                                <a:lnTo>
                                  <a:pt x="396086" y="190378"/>
                                </a:lnTo>
                                <a:lnTo>
                                  <a:pt x="392281" y="179136"/>
                                </a:lnTo>
                                <a:lnTo>
                                  <a:pt x="391749" y="177698"/>
                                </a:lnTo>
                                <a:lnTo>
                                  <a:pt x="387924" y="167895"/>
                                </a:lnTo>
                                <a:lnTo>
                                  <a:pt x="383271" y="156653"/>
                                </a:lnTo>
                                <a:lnTo>
                                  <a:pt x="380507" y="150367"/>
                                </a:lnTo>
                                <a:lnTo>
                                  <a:pt x="378208" y="145412"/>
                                </a:lnTo>
                                <a:lnTo>
                                  <a:pt x="372683" y="134171"/>
                                </a:lnTo>
                                <a:lnTo>
                                  <a:pt x="369265" y="127540"/>
                                </a:lnTo>
                                <a:lnTo>
                                  <a:pt x="366749" y="122929"/>
                                </a:lnTo>
                                <a:lnTo>
                                  <a:pt x="360310" y="111688"/>
                                </a:lnTo>
                                <a:lnTo>
                                  <a:pt x="358024" y="107875"/>
                                </a:lnTo>
                                <a:lnTo>
                                  <a:pt x="353285" y="100446"/>
                                </a:lnTo>
                                <a:lnTo>
                                  <a:pt x="346783" y="90621"/>
                                </a:lnTo>
                                <a:lnTo>
                                  <a:pt x="345780" y="89205"/>
                                </a:lnTo>
                                <a:lnTo>
                                  <a:pt x="337461" y="77963"/>
                                </a:lnTo>
                                <a:lnTo>
                                  <a:pt x="335541" y="75468"/>
                                </a:lnTo>
                                <a:lnTo>
                                  <a:pt x="328297" y="66722"/>
                                </a:lnTo>
                                <a:lnTo>
                                  <a:pt x="324300" y="62072"/>
                                </a:lnTo>
                                <a:lnTo>
                                  <a:pt x="318155" y="55480"/>
                                </a:lnTo>
                                <a:lnTo>
                                  <a:pt x="313058" y="50220"/>
                                </a:lnTo>
                                <a:lnTo>
                                  <a:pt x="306717" y="44239"/>
                                </a:lnTo>
                                <a:lnTo>
                                  <a:pt x="301816" y="39797"/>
                                </a:lnTo>
                                <a:lnTo>
                                  <a:pt x="293512" y="32997"/>
                                </a:lnTo>
                                <a:lnTo>
                                  <a:pt x="290575" y="30688"/>
                                </a:lnTo>
                                <a:lnTo>
                                  <a:pt x="279334" y="22843"/>
                                </a:lnTo>
                                <a:lnTo>
                                  <a:pt x="277540" y="21756"/>
                                </a:lnTo>
                                <a:lnTo>
                                  <a:pt x="268092" y="16279"/>
                                </a:lnTo>
                                <a:lnTo>
                                  <a:pt x="256851" y="10751"/>
                                </a:lnTo>
                                <a:lnTo>
                                  <a:pt x="256256" y="10515"/>
                                </a:lnTo>
                                <a:lnTo>
                                  <a:pt x="245609" y="6488"/>
                                </a:lnTo>
                                <a:lnTo>
                                  <a:pt x="234368" y="3261"/>
                                </a:lnTo>
                                <a:lnTo>
                                  <a:pt x="223126" y="1091"/>
                                </a:lnTo>
                                <a:lnTo>
                                  <a:pt x="211885" y="0"/>
                                </a:lnTo>
                                <a:lnTo>
                                  <a:pt x="200644" y="0"/>
                                </a:lnTo>
                                <a:lnTo>
                                  <a:pt x="189402" y="1091"/>
                                </a:lnTo>
                                <a:lnTo>
                                  <a:pt x="178161" y="3261"/>
                                </a:lnTo>
                                <a:lnTo>
                                  <a:pt x="166919" y="6488"/>
                                </a:lnTo>
                                <a:lnTo>
                                  <a:pt x="156273" y="10515"/>
                                </a:lnTo>
                                <a:lnTo>
                                  <a:pt x="155678" y="10751"/>
                                </a:lnTo>
                                <a:lnTo>
                                  <a:pt x="144437" y="16279"/>
                                </a:lnTo>
                                <a:lnTo>
                                  <a:pt x="134989" y="21756"/>
                                </a:lnTo>
                                <a:lnTo>
                                  <a:pt x="133195" y="22843"/>
                                </a:lnTo>
                                <a:lnTo>
                                  <a:pt x="121954" y="30688"/>
                                </a:lnTo>
                                <a:lnTo>
                                  <a:pt x="119017" y="32997"/>
                                </a:lnTo>
                                <a:lnTo>
                                  <a:pt x="110712" y="39797"/>
                                </a:lnTo>
                                <a:lnTo>
                                  <a:pt x="105811" y="44239"/>
                                </a:lnTo>
                                <a:lnTo>
                                  <a:pt x="99471" y="50220"/>
                                </a:lnTo>
                                <a:lnTo>
                                  <a:pt x="94374" y="55480"/>
                                </a:lnTo>
                                <a:lnTo>
                                  <a:pt x="88230" y="62072"/>
                                </a:lnTo>
                                <a:lnTo>
                                  <a:pt x="84232" y="66722"/>
                                </a:lnTo>
                                <a:lnTo>
                                  <a:pt x="76988" y="75468"/>
                                </a:lnTo>
                                <a:lnTo>
                                  <a:pt x="75068" y="77963"/>
                                </a:lnTo>
                                <a:lnTo>
                                  <a:pt x="66748" y="89205"/>
                                </a:lnTo>
                                <a:lnTo>
                                  <a:pt x="65746" y="90621"/>
                                </a:lnTo>
                                <a:lnTo>
                                  <a:pt x="59243" y="100446"/>
                                </a:lnTo>
                                <a:lnTo>
                                  <a:pt x="54505" y="107875"/>
                                </a:lnTo>
                                <a:lnTo>
                                  <a:pt x="52219" y="111688"/>
                                </a:lnTo>
                                <a:lnTo>
                                  <a:pt x="45781" y="122929"/>
                                </a:lnTo>
                                <a:lnTo>
                                  <a:pt x="43263" y="127540"/>
                                </a:lnTo>
                                <a:lnTo>
                                  <a:pt x="39846" y="134171"/>
                                </a:lnTo>
                                <a:lnTo>
                                  <a:pt x="34321" y="145412"/>
                                </a:lnTo>
                                <a:lnTo>
                                  <a:pt x="32022" y="150367"/>
                                </a:lnTo>
                                <a:lnTo>
                                  <a:pt x="29258" y="156653"/>
                                </a:lnTo>
                                <a:lnTo>
                                  <a:pt x="24605" y="167895"/>
                                </a:lnTo>
                                <a:lnTo>
                                  <a:pt x="20781" y="177698"/>
                                </a:lnTo>
                                <a:lnTo>
                                  <a:pt x="20247" y="179136"/>
                                </a:lnTo>
                                <a:lnTo>
                                  <a:pt x="16442" y="190378"/>
                                </a:lnTo>
                                <a:lnTo>
                                  <a:pt x="12921" y="201619"/>
                                </a:lnTo>
                                <a:lnTo>
                                  <a:pt x="9709" y="212861"/>
                                </a:lnTo>
                                <a:lnTo>
                                  <a:pt x="9539" y="213549"/>
                                </a:lnTo>
                                <a:lnTo>
                                  <a:pt x="7051" y="224102"/>
                                </a:lnTo>
                                <a:lnTo>
                                  <a:pt x="4761" y="235344"/>
                                </a:lnTo>
                                <a:lnTo>
                                  <a:pt x="2863" y="246585"/>
                                </a:lnTo>
                                <a:lnTo>
                                  <a:pt x="1401" y="257827"/>
                                </a:lnTo>
                                <a:lnTo>
                                  <a:pt x="427" y="269068"/>
                                </a:lnTo>
                                <a:lnTo>
                                  <a:pt x="0" y="280309"/>
                                </a:lnTo>
                                <a:lnTo>
                                  <a:pt x="189" y="291551"/>
                                </a:lnTo>
                                <a:lnTo>
                                  <a:pt x="1076" y="302792"/>
                                </a:lnTo>
                                <a:lnTo>
                                  <a:pt x="2755" y="314034"/>
                                </a:lnTo>
                                <a:lnTo>
                                  <a:pt x="5344" y="325275"/>
                                </a:lnTo>
                                <a:lnTo>
                                  <a:pt x="8980" y="336517"/>
                                </a:lnTo>
                                <a:lnTo>
                                  <a:pt x="9539" y="337873"/>
                                </a:lnTo>
                                <a:lnTo>
                                  <a:pt x="14262" y="347758"/>
                                </a:lnTo>
                                <a:lnTo>
                                  <a:pt x="20781" y="358371"/>
                                </a:lnTo>
                                <a:lnTo>
                                  <a:pt x="21232" y="359000"/>
                                </a:lnTo>
                                <a:lnTo>
                                  <a:pt x="31008" y="370241"/>
                                </a:lnTo>
                                <a:lnTo>
                                  <a:pt x="32022" y="371222"/>
                                </a:lnTo>
                                <a:lnTo>
                                  <a:pt x="43263" y="380405"/>
                                </a:lnTo>
                                <a:lnTo>
                                  <a:pt x="44838" y="381483"/>
                                </a:lnTo>
                                <a:lnTo>
                                  <a:pt x="54505" y="387263"/>
                                </a:lnTo>
                                <a:lnTo>
                                  <a:pt x="65653" y="392724"/>
                                </a:lnTo>
                                <a:lnTo>
                                  <a:pt x="65746" y="392765"/>
                                </a:lnTo>
                                <a:lnTo>
                                  <a:pt x="76988" y="396947"/>
                                </a:lnTo>
                                <a:lnTo>
                                  <a:pt x="88230" y="400385"/>
                                </a:lnTo>
                                <a:lnTo>
                                  <a:pt x="99471" y="403211"/>
                                </a:lnTo>
                                <a:lnTo>
                                  <a:pt x="103072" y="403965"/>
                                </a:lnTo>
                                <a:lnTo>
                                  <a:pt x="110712" y="405435"/>
                                </a:lnTo>
                                <a:close/>
                              </a:path>
                            </a:pathLst>
                          </a:custGeom>
                          <a:ln w="17202" cap="flat">
                            <a:round/>
                          </a:ln>
                        </wps:spPr>
                        <wps:style>
                          <a:lnRef idx="1">
                            <a:srgbClr val="FF5900">
                              <a:alpha val="80000"/>
                            </a:srgbClr>
                          </a:lnRef>
                          <a:fillRef idx="0">
                            <a:srgbClr val="000000">
                              <a:alpha val="0"/>
                            </a:srgbClr>
                          </a:fillRef>
                          <a:effectRef idx="0">
                            <a:scrgbClr r="0" g="0" b="0"/>
                          </a:effectRef>
                          <a:fontRef idx="none"/>
                        </wps:style>
                        <wps:bodyPr/>
                      </wps:wsp>
                      <wps:wsp>
                        <wps:cNvPr id="2180" name="Shape 2180"/>
                        <wps:cNvSpPr/>
                        <wps:spPr>
                          <a:xfrm>
                            <a:off x="3075065" y="488738"/>
                            <a:ext cx="304714" cy="304510"/>
                          </a:xfrm>
                          <a:custGeom>
                            <a:avLst/>
                            <a:gdLst/>
                            <a:ahLst/>
                            <a:cxnLst/>
                            <a:rect l="0" t="0" r="0" b="0"/>
                            <a:pathLst>
                              <a:path w="304714" h="304510">
                                <a:moveTo>
                                  <a:pt x="79288" y="295448"/>
                                </a:moveTo>
                                <a:lnTo>
                                  <a:pt x="90529" y="298229"/>
                                </a:lnTo>
                                <a:lnTo>
                                  <a:pt x="101771" y="300425"/>
                                </a:lnTo>
                                <a:lnTo>
                                  <a:pt x="113012" y="302107"/>
                                </a:lnTo>
                                <a:lnTo>
                                  <a:pt x="124254" y="303326"/>
                                </a:lnTo>
                                <a:lnTo>
                                  <a:pt x="135495" y="304119"/>
                                </a:lnTo>
                                <a:lnTo>
                                  <a:pt x="146736" y="304510"/>
                                </a:lnTo>
                                <a:lnTo>
                                  <a:pt x="157978" y="304510"/>
                                </a:lnTo>
                                <a:lnTo>
                                  <a:pt x="169219" y="304119"/>
                                </a:lnTo>
                                <a:lnTo>
                                  <a:pt x="180461" y="303326"/>
                                </a:lnTo>
                                <a:lnTo>
                                  <a:pt x="191702" y="302107"/>
                                </a:lnTo>
                                <a:lnTo>
                                  <a:pt x="202944" y="300425"/>
                                </a:lnTo>
                                <a:lnTo>
                                  <a:pt x="214185" y="298229"/>
                                </a:lnTo>
                                <a:lnTo>
                                  <a:pt x="225427" y="295448"/>
                                </a:lnTo>
                                <a:lnTo>
                                  <a:pt x="230997" y="293755"/>
                                </a:lnTo>
                                <a:lnTo>
                                  <a:pt x="236668" y="291830"/>
                                </a:lnTo>
                                <a:lnTo>
                                  <a:pt x="247909" y="287174"/>
                                </a:lnTo>
                                <a:lnTo>
                                  <a:pt x="257120" y="282514"/>
                                </a:lnTo>
                                <a:lnTo>
                                  <a:pt x="259151" y="281335"/>
                                </a:lnTo>
                                <a:lnTo>
                                  <a:pt x="270392" y="273504"/>
                                </a:lnTo>
                                <a:lnTo>
                                  <a:pt x="273074" y="271272"/>
                                </a:lnTo>
                                <a:lnTo>
                                  <a:pt x="281634" y="262760"/>
                                </a:lnTo>
                                <a:lnTo>
                                  <a:pt x="283946" y="260031"/>
                                </a:lnTo>
                                <a:lnTo>
                                  <a:pt x="291633" y="248789"/>
                                </a:lnTo>
                                <a:lnTo>
                                  <a:pt x="292876" y="246462"/>
                                </a:lnTo>
                                <a:lnTo>
                                  <a:pt x="296948" y="237548"/>
                                </a:lnTo>
                                <a:lnTo>
                                  <a:pt x="300665" y="226306"/>
                                </a:lnTo>
                                <a:lnTo>
                                  <a:pt x="303104" y="215065"/>
                                </a:lnTo>
                                <a:lnTo>
                                  <a:pt x="304117" y="206559"/>
                                </a:lnTo>
                                <a:lnTo>
                                  <a:pt x="304400" y="203823"/>
                                </a:lnTo>
                                <a:lnTo>
                                  <a:pt x="304714" y="192582"/>
                                </a:lnTo>
                                <a:lnTo>
                                  <a:pt x="304244" y="181340"/>
                                </a:lnTo>
                                <a:lnTo>
                                  <a:pt x="304117" y="180155"/>
                                </a:lnTo>
                                <a:lnTo>
                                  <a:pt x="302973" y="170099"/>
                                </a:lnTo>
                                <a:lnTo>
                                  <a:pt x="301006" y="158858"/>
                                </a:lnTo>
                                <a:lnTo>
                                  <a:pt x="298427" y="147616"/>
                                </a:lnTo>
                                <a:lnTo>
                                  <a:pt x="295299" y="136374"/>
                                </a:lnTo>
                                <a:lnTo>
                                  <a:pt x="292876" y="128937"/>
                                </a:lnTo>
                                <a:lnTo>
                                  <a:pt x="291555" y="125133"/>
                                </a:lnTo>
                                <a:lnTo>
                                  <a:pt x="287073" y="113892"/>
                                </a:lnTo>
                                <a:lnTo>
                                  <a:pt x="282148" y="102650"/>
                                </a:lnTo>
                                <a:lnTo>
                                  <a:pt x="281634" y="101596"/>
                                </a:lnTo>
                                <a:lnTo>
                                  <a:pt x="276307" y="91409"/>
                                </a:lnTo>
                                <a:lnTo>
                                  <a:pt x="270392" y="80871"/>
                                </a:lnTo>
                                <a:lnTo>
                                  <a:pt x="269965" y="80167"/>
                                </a:lnTo>
                                <a:lnTo>
                                  <a:pt x="262543" y="68926"/>
                                </a:lnTo>
                                <a:lnTo>
                                  <a:pt x="259151" y="64110"/>
                                </a:lnTo>
                                <a:lnTo>
                                  <a:pt x="254210" y="57684"/>
                                </a:lnTo>
                                <a:lnTo>
                                  <a:pt x="247909" y="49993"/>
                                </a:lnTo>
                                <a:lnTo>
                                  <a:pt x="244698" y="46443"/>
                                </a:lnTo>
                                <a:lnTo>
                                  <a:pt x="236668" y="38109"/>
                                </a:lnTo>
                                <a:lnTo>
                                  <a:pt x="233528" y="35201"/>
                                </a:lnTo>
                                <a:lnTo>
                                  <a:pt x="225427" y="28158"/>
                                </a:lnTo>
                                <a:lnTo>
                                  <a:pt x="219906" y="23960"/>
                                </a:lnTo>
                                <a:lnTo>
                                  <a:pt x="214185" y="19873"/>
                                </a:lnTo>
                                <a:lnTo>
                                  <a:pt x="202944" y="13045"/>
                                </a:lnTo>
                                <a:lnTo>
                                  <a:pt x="202281" y="12718"/>
                                </a:lnTo>
                                <a:lnTo>
                                  <a:pt x="191702" y="7846"/>
                                </a:lnTo>
                                <a:lnTo>
                                  <a:pt x="180461" y="3897"/>
                                </a:lnTo>
                                <a:lnTo>
                                  <a:pt x="170257" y="1477"/>
                                </a:lnTo>
                                <a:lnTo>
                                  <a:pt x="169219" y="1247"/>
                                </a:lnTo>
                                <a:lnTo>
                                  <a:pt x="157978" y="0"/>
                                </a:lnTo>
                                <a:lnTo>
                                  <a:pt x="146736" y="0"/>
                                </a:lnTo>
                                <a:lnTo>
                                  <a:pt x="135495" y="1247"/>
                                </a:lnTo>
                                <a:lnTo>
                                  <a:pt x="134458" y="1477"/>
                                </a:lnTo>
                                <a:lnTo>
                                  <a:pt x="124254" y="3897"/>
                                </a:lnTo>
                                <a:lnTo>
                                  <a:pt x="113012" y="7846"/>
                                </a:lnTo>
                                <a:lnTo>
                                  <a:pt x="102433" y="12718"/>
                                </a:lnTo>
                                <a:lnTo>
                                  <a:pt x="101771" y="13045"/>
                                </a:lnTo>
                                <a:lnTo>
                                  <a:pt x="90529" y="19873"/>
                                </a:lnTo>
                                <a:lnTo>
                                  <a:pt x="84809" y="23960"/>
                                </a:lnTo>
                                <a:lnTo>
                                  <a:pt x="79288" y="28158"/>
                                </a:lnTo>
                                <a:lnTo>
                                  <a:pt x="71187" y="35201"/>
                                </a:lnTo>
                                <a:lnTo>
                                  <a:pt x="68047" y="38109"/>
                                </a:lnTo>
                                <a:lnTo>
                                  <a:pt x="60016" y="46443"/>
                                </a:lnTo>
                                <a:lnTo>
                                  <a:pt x="56805" y="49993"/>
                                </a:lnTo>
                                <a:lnTo>
                                  <a:pt x="50504" y="57684"/>
                                </a:lnTo>
                                <a:lnTo>
                                  <a:pt x="45563" y="64110"/>
                                </a:lnTo>
                                <a:lnTo>
                                  <a:pt x="42171" y="68926"/>
                                </a:lnTo>
                                <a:lnTo>
                                  <a:pt x="34749" y="80167"/>
                                </a:lnTo>
                                <a:lnTo>
                                  <a:pt x="34322" y="80871"/>
                                </a:lnTo>
                                <a:lnTo>
                                  <a:pt x="28408" y="91409"/>
                                </a:lnTo>
                                <a:lnTo>
                                  <a:pt x="23080" y="101596"/>
                                </a:lnTo>
                                <a:lnTo>
                                  <a:pt x="22567" y="102650"/>
                                </a:lnTo>
                                <a:lnTo>
                                  <a:pt x="17642" y="113892"/>
                                </a:lnTo>
                                <a:lnTo>
                                  <a:pt x="13160" y="125133"/>
                                </a:lnTo>
                                <a:lnTo>
                                  <a:pt x="11839" y="128937"/>
                                </a:lnTo>
                                <a:lnTo>
                                  <a:pt x="9415" y="136374"/>
                                </a:lnTo>
                                <a:lnTo>
                                  <a:pt x="6288" y="147616"/>
                                </a:lnTo>
                                <a:lnTo>
                                  <a:pt x="3709" y="158858"/>
                                </a:lnTo>
                                <a:lnTo>
                                  <a:pt x="1742" y="170099"/>
                                </a:lnTo>
                                <a:lnTo>
                                  <a:pt x="598" y="180155"/>
                                </a:lnTo>
                                <a:lnTo>
                                  <a:pt x="470" y="181340"/>
                                </a:lnTo>
                                <a:lnTo>
                                  <a:pt x="0" y="192582"/>
                                </a:lnTo>
                                <a:lnTo>
                                  <a:pt x="314" y="203823"/>
                                </a:lnTo>
                                <a:lnTo>
                                  <a:pt x="598" y="206559"/>
                                </a:lnTo>
                                <a:lnTo>
                                  <a:pt x="1610" y="215065"/>
                                </a:lnTo>
                                <a:lnTo>
                                  <a:pt x="4050" y="226306"/>
                                </a:lnTo>
                                <a:lnTo>
                                  <a:pt x="7767" y="237548"/>
                                </a:lnTo>
                                <a:lnTo>
                                  <a:pt x="11839" y="246462"/>
                                </a:lnTo>
                                <a:lnTo>
                                  <a:pt x="13082" y="248789"/>
                                </a:lnTo>
                                <a:lnTo>
                                  <a:pt x="20768" y="260031"/>
                                </a:lnTo>
                                <a:lnTo>
                                  <a:pt x="23080" y="262760"/>
                                </a:lnTo>
                                <a:lnTo>
                                  <a:pt x="31641" y="271272"/>
                                </a:lnTo>
                                <a:lnTo>
                                  <a:pt x="34322" y="273504"/>
                                </a:lnTo>
                                <a:lnTo>
                                  <a:pt x="45563" y="281335"/>
                                </a:lnTo>
                                <a:lnTo>
                                  <a:pt x="47594" y="282514"/>
                                </a:lnTo>
                                <a:lnTo>
                                  <a:pt x="56805" y="287174"/>
                                </a:lnTo>
                                <a:lnTo>
                                  <a:pt x="68047" y="291830"/>
                                </a:lnTo>
                                <a:lnTo>
                                  <a:pt x="73718" y="293755"/>
                                </a:lnTo>
                                <a:lnTo>
                                  <a:pt x="79288" y="295448"/>
                                </a:lnTo>
                                <a:close/>
                              </a:path>
                            </a:pathLst>
                          </a:custGeom>
                          <a:ln w="17202" cap="flat">
                            <a:round/>
                          </a:ln>
                        </wps:spPr>
                        <wps:style>
                          <a:lnRef idx="1">
                            <a:srgbClr val="D70000">
                              <a:alpha val="80000"/>
                            </a:srgbClr>
                          </a:lnRef>
                          <a:fillRef idx="0">
                            <a:srgbClr val="000000">
                              <a:alpha val="0"/>
                            </a:srgbClr>
                          </a:fillRef>
                          <a:effectRef idx="0">
                            <a:scrgbClr r="0" g="0" b="0"/>
                          </a:effectRef>
                          <a:fontRef idx="none"/>
                        </wps:style>
                        <wps:bodyPr/>
                      </wps:wsp>
                      <wps:wsp>
                        <wps:cNvPr id="2181" name="Shape 2181"/>
                        <wps:cNvSpPr/>
                        <wps:spPr>
                          <a:xfrm>
                            <a:off x="3139701" y="553344"/>
                            <a:ext cx="175444" cy="175316"/>
                          </a:xfrm>
                          <a:custGeom>
                            <a:avLst/>
                            <a:gdLst/>
                            <a:ahLst/>
                            <a:cxnLst/>
                            <a:rect l="0" t="0" r="0" b="0"/>
                            <a:pathLst>
                              <a:path w="175444" h="175316">
                                <a:moveTo>
                                  <a:pt x="70860" y="174358"/>
                                </a:moveTo>
                                <a:lnTo>
                                  <a:pt x="82101" y="175316"/>
                                </a:lnTo>
                                <a:lnTo>
                                  <a:pt x="93343" y="175316"/>
                                </a:lnTo>
                                <a:lnTo>
                                  <a:pt x="104584" y="174358"/>
                                </a:lnTo>
                                <a:lnTo>
                                  <a:pt x="112771" y="172941"/>
                                </a:lnTo>
                                <a:lnTo>
                                  <a:pt x="115825" y="172330"/>
                                </a:lnTo>
                                <a:lnTo>
                                  <a:pt x="127067" y="168867"/>
                                </a:lnTo>
                                <a:lnTo>
                                  <a:pt x="138309" y="164017"/>
                                </a:lnTo>
                                <a:lnTo>
                                  <a:pt x="142417" y="161699"/>
                                </a:lnTo>
                                <a:lnTo>
                                  <a:pt x="149550" y="156793"/>
                                </a:lnTo>
                                <a:lnTo>
                                  <a:pt x="156754" y="150458"/>
                                </a:lnTo>
                                <a:lnTo>
                                  <a:pt x="160791" y="145867"/>
                                </a:lnTo>
                                <a:lnTo>
                                  <a:pt x="165505" y="139217"/>
                                </a:lnTo>
                                <a:lnTo>
                                  <a:pt x="171107" y="127975"/>
                                </a:lnTo>
                                <a:lnTo>
                                  <a:pt x="172033" y="125010"/>
                                </a:lnTo>
                                <a:lnTo>
                                  <a:pt x="174170" y="116733"/>
                                </a:lnTo>
                                <a:lnTo>
                                  <a:pt x="175444" y="105492"/>
                                </a:lnTo>
                                <a:lnTo>
                                  <a:pt x="175252" y="94251"/>
                                </a:lnTo>
                                <a:lnTo>
                                  <a:pt x="173760" y="83009"/>
                                </a:lnTo>
                                <a:lnTo>
                                  <a:pt x="172033" y="75781"/>
                                </a:lnTo>
                                <a:lnTo>
                                  <a:pt x="170965" y="71768"/>
                                </a:lnTo>
                                <a:lnTo>
                                  <a:pt x="166707" y="60526"/>
                                </a:lnTo>
                                <a:lnTo>
                                  <a:pt x="161378" y="49285"/>
                                </a:lnTo>
                                <a:lnTo>
                                  <a:pt x="160791" y="48269"/>
                                </a:lnTo>
                                <a:lnTo>
                                  <a:pt x="154074" y="38043"/>
                                </a:lnTo>
                                <a:lnTo>
                                  <a:pt x="149550" y="32102"/>
                                </a:lnTo>
                                <a:lnTo>
                                  <a:pt x="144830" y="26802"/>
                                </a:lnTo>
                                <a:lnTo>
                                  <a:pt x="138309" y="20404"/>
                                </a:lnTo>
                                <a:lnTo>
                                  <a:pt x="132296" y="15560"/>
                                </a:lnTo>
                                <a:lnTo>
                                  <a:pt x="127067" y="11841"/>
                                </a:lnTo>
                                <a:lnTo>
                                  <a:pt x="115825" y="5704"/>
                                </a:lnTo>
                                <a:lnTo>
                                  <a:pt x="112088" y="4319"/>
                                </a:lnTo>
                                <a:lnTo>
                                  <a:pt x="104584" y="1860"/>
                                </a:lnTo>
                                <a:lnTo>
                                  <a:pt x="93343" y="0"/>
                                </a:lnTo>
                                <a:lnTo>
                                  <a:pt x="82101" y="0"/>
                                </a:lnTo>
                                <a:lnTo>
                                  <a:pt x="70860" y="1860"/>
                                </a:lnTo>
                                <a:lnTo>
                                  <a:pt x="63356" y="4319"/>
                                </a:lnTo>
                                <a:lnTo>
                                  <a:pt x="59618" y="5704"/>
                                </a:lnTo>
                                <a:lnTo>
                                  <a:pt x="48377" y="11841"/>
                                </a:lnTo>
                                <a:lnTo>
                                  <a:pt x="43147" y="15560"/>
                                </a:lnTo>
                                <a:lnTo>
                                  <a:pt x="37136" y="20404"/>
                                </a:lnTo>
                                <a:lnTo>
                                  <a:pt x="30614" y="26802"/>
                                </a:lnTo>
                                <a:lnTo>
                                  <a:pt x="25894" y="32102"/>
                                </a:lnTo>
                                <a:lnTo>
                                  <a:pt x="21370" y="38043"/>
                                </a:lnTo>
                                <a:lnTo>
                                  <a:pt x="14653" y="48269"/>
                                </a:lnTo>
                                <a:lnTo>
                                  <a:pt x="14066" y="49285"/>
                                </a:lnTo>
                                <a:lnTo>
                                  <a:pt x="8737" y="60526"/>
                                </a:lnTo>
                                <a:lnTo>
                                  <a:pt x="4479" y="71768"/>
                                </a:lnTo>
                                <a:lnTo>
                                  <a:pt x="3411" y="75781"/>
                                </a:lnTo>
                                <a:lnTo>
                                  <a:pt x="1684" y="83009"/>
                                </a:lnTo>
                                <a:lnTo>
                                  <a:pt x="192" y="94251"/>
                                </a:lnTo>
                                <a:lnTo>
                                  <a:pt x="0" y="105492"/>
                                </a:lnTo>
                                <a:lnTo>
                                  <a:pt x="1274" y="116733"/>
                                </a:lnTo>
                                <a:lnTo>
                                  <a:pt x="3411" y="125010"/>
                                </a:lnTo>
                                <a:lnTo>
                                  <a:pt x="4338" y="127975"/>
                                </a:lnTo>
                                <a:lnTo>
                                  <a:pt x="9939" y="139217"/>
                                </a:lnTo>
                                <a:lnTo>
                                  <a:pt x="14653" y="145867"/>
                                </a:lnTo>
                                <a:lnTo>
                                  <a:pt x="18690" y="150458"/>
                                </a:lnTo>
                                <a:lnTo>
                                  <a:pt x="25894" y="156793"/>
                                </a:lnTo>
                                <a:lnTo>
                                  <a:pt x="33027" y="161699"/>
                                </a:lnTo>
                                <a:lnTo>
                                  <a:pt x="37136" y="164017"/>
                                </a:lnTo>
                                <a:lnTo>
                                  <a:pt x="48377" y="168867"/>
                                </a:lnTo>
                                <a:lnTo>
                                  <a:pt x="59618" y="172330"/>
                                </a:lnTo>
                                <a:lnTo>
                                  <a:pt x="62673" y="172941"/>
                                </a:lnTo>
                                <a:lnTo>
                                  <a:pt x="70860" y="174358"/>
                                </a:lnTo>
                                <a:close/>
                              </a:path>
                            </a:pathLst>
                          </a:custGeom>
                          <a:ln w="17202" cap="flat">
                            <a:round/>
                          </a:ln>
                        </wps:spPr>
                        <wps:style>
                          <a:lnRef idx="1">
                            <a:srgbClr val="710000">
                              <a:alpha val="80000"/>
                            </a:srgbClr>
                          </a:lnRef>
                          <a:fillRef idx="0">
                            <a:srgbClr val="000000">
                              <a:alpha val="0"/>
                            </a:srgbClr>
                          </a:fillRef>
                          <a:effectRef idx="0">
                            <a:scrgbClr r="0" g="0" b="0"/>
                          </a:effectRef>
                          <a:fontRef idx="none"/>
                        </wps:style>
                        <wps:bodyPr/>
                      </wps:wsp>
                      <wps:wsp>
                        <wps:cNvPr id="2182" name="Shape 2182"/>
                        <wps:cNvSpPr/>
                        <wps:spPr>
                          <a:xfrm>
                            <a:off x="2670971" y="119247"/>
                            <a:ext cx="0" cy="1112904"/>
                          </a:xfrm>
                          <a:custGeom>
                            <a:avLst/>
                            <a:gdLst/>
                            <a:ahLst/>
                            <a:cxnLst/>
                            <a:rect l="0" t="0" r="0" b="0"/>
                            <a:pathLst>
                              <a:path h="1112904">
                                <a:moveTo>
                                  <a:pt x="0" y="1112904"/>
                                </a:moveTo>
                                <a:lnTo>
                                  <a:pt x="0" y="0"/>
                                </a:lnTo>
                              </a:path>
                            </a:pathLst>
                          </a:custGeom>
                          <a:ln w="4587" cap="sq">
                            <a:miter lim="127000"/>
                          </a:ln>
                        </wps:spPr>
                        <wps:style>
                          <a:lnRef idx="1">
                            <a:srgbClr val="000000"/>
                          </a:lnRef>
                          <a:fillRef idx="0">
                            <a:srgbClr val="000000">
                              <a:alpha val="0"/>
                            </a:srgbClr>
                          </a:fillRef>
                          <a:effectRef idx="0">
                            <a:scrgbClr r="0" g="0" b="0"/>
                          </a:effectRef>
                          <a:fontRef idx="none"/>
                        </wps:style>
                        <wps:bodyPr/>
                      </wps:wsp>
                      <wps:wsp>
                        <wps:cNvPr id="2183" name="Shape 2183"/>
                        <wps:cNvSpPr/>
                        <wps:spPr>
                          <a:xfrm>
                            <a:off x="3783875" y="119247"/>
                            <a:ext cx="0" cy="1112904"/>
                          </a:xfrm>
                          <a:custGeom>
                            <a:avLst/>
                            <a:gdLst/>
                            <a:ahLst/>
                            <a:cxnLst/>
                            <a:rect l="0" t="0" r="0" b="0"/>
                            <a:pathLst>
                              <a:path h="1112904">
                                <a:moveTo>
                                  <a:pt x="0" y="1112904"/>
                                </a:moveTo>
                                <a:lnTo>
                                  <a:pt x="0" y="0"/>
                                </a:lnTo>
                              </a:path>
                            </a:pathLst>
                          </a:custGeom>
                          <a:ln w="4587" cap="sq">
                            <a:miter lim="127000"/>
                          </a:ln>
                        </wps:spPr>
                        <wps:style>
                          <a:lnRef idx="1">
                            <a:srgbClr val="000000"/>
                          </a:lnRef>
                          <a:fillRef idx="0">
                            <a:srgbClr val="000000">
                              <a:alpha val="0"/>
                            </a:srgbClr>
                          </a:fillRef>
                          <a:effectRef idx="0">
                            <a:scrgbClr r="0" g="0" b="0"/>
                          </a:effectRef>
                          <a:fontRef idx="none"/>
                        </wps:style>
                        <wps:bodyPr/>
                      </wps:wsp>
                      <wps:wsp>
                        <wps:cNvPr id="2184" name="Shape 2184"/>
                        <wps:cNvSpPr/>
                        <wps:spPr>
                          <a:xfrm>
                            <a:off x="2670971" y="1232151"/>
                            <a:ext cx="1112904" cy="0"/>
                          </a:xfrm>
                          <a:custGeom>
                            <a:avLst/>
                            <a:gdLst/>
                            <a:ahLst/>
                            <a:cxnLst/>
                            <a:rect l="0" t="0" r="0" b="0"/>
                            <a:pathLst>
                              <a:path w="1112904">
                                <a:moveTo>
                                  <a:pt x="0" y="0"/>
                                </a:moveTo>
                                <a:lnTo>
                                  <a:pt x="1112904" y="0"/>
                                </a:lnTo>
                              </a:path>
                            </a:pathLst>
                          </a:custGeom>
                          <a:ln w="4587" cap="sq">
                            <a:miter lim="127000"/>
                          </a:ln>
                        </wps:spPr>
                        <wps:style>
                          <a:lnRef idx="1">
                            <a:srgbClr val="000000"/>
                          </a:lnRef>
                          <a:fillRef idx="0">
                            <a:srgbClr val="000000">
                              <a:alpha val="0"/>
                            </a:srgbClr>
                          </a:fillRef>
                          <a:effectRef idx="0">
                            <a:scrgbClr r="0" g="0" b="0"/>
                          </a:effectRef>
                          <a:fontRef idx="none"/>
                        </wps:style>
                        <wps:bodyPr/>
                      </wps:wsp>
                      <wps:wsp>
                        <wps:cNvPr id="2185" name="Shape 2185"/>
                        <wps:cNvSpPr/>
                        <wps:spPr>
                          <a:xfrm>
                            <a:off x="2670971" y="119247"/>
                            <a:ext cx="1112904" cy="0"/>
                          </a:xfrm>
                          <a:custGeom>
                            <a:avLst/>
                            <a:gdLst/>
                            <a:ahLst/>
                            <a:cxnLst/>
                            <a:rect l="0" t="0" r="0" b="0"/>
                            <a:pathLst>
                              <a:path w="1112904">
                                <a:moveTo>
                                  <a:pt x="0" y="0"/>
                                </a:moveTo>
                                <a:lnTo>
                                  <a:pt x="1112904" y="0"/>
                                </a:lnTo>
                              </a:path>
                            </a:pathLst>
                          </a:custGeom>
                          <a:ln w="4587" cap="sq">
                            <a:miter lim="127000"/>
                          </a:ln>
                        </wps:spPr>
                        <wps:style>
                          <a:lnRef idx="1">
                            <a:srgbClr val="000000"/>
                          </a:lnRef>
                          <a:fillRef idx="0">
                            <a:srgbClr val="000000">
                              <a:alpha val="0"/>
                            </a:srgbClr>
                          </a:fillRef>
                          <a:effectRef idx="0">
                            <a:scrgbClr r="0" g="0" b="0"/>
                          </a:effectRef>
                          <a:fontRef idx="none"/>
                        </wps:style>
                        <wps:bodyPr/>
                      </wps:wsp>
                      <wps:wsp>
                        <wps:cNvPr id="2186" name="Rectangle 2186"/>
                        <wps:cNvSpPr/>
                        <wps:spPr>
                          <a:xfrm>
                            <a:off x="3040305" y="0"/>
                            <a:ext cx="497850" cy="155211"/>
                          </a:xfrm>
                          <a:prstGeom prst="rect">
                            <a:avLst/>
                          </a:prstGeom>
                          <a:ln>
                            <a:noFill/>
                          </a:ln>
                        </wps:spPr>
                        <wps:txbx>
                          <w:txbxContent>
                            <w:p w14:paraId="436A1EF7" w14:textId="77777777" w:rsidR="000B4D66" w:rsidRDefault="00000000">
                              <w:pPr>
                                <w:spacing w:after="160" w:line="259" w:lineRule="auto"/>
                                <w:ind w:left="0" w:firstLine="0"/>
                                <w:jc w:val="left"/>
                              </w:pPr>
                              <w:r>
                                <w:rPr>
                                  <w:w w:val="126"/>
                                  <w:sz w:val="11"/>
                                </w:rPr>
                                <w:t>Level</w:t>
                              </w:r>
                              <w:r>
                                <w:rPr>
                                  <w:spacing w:val="10"/>
                                  <w:w w:val="126"/>
                                  <w:sz w:val="11"/>
                                </w:rPr>
                                <w:t xml:space="preserve"> </w:t>
                              </w:r>
                              <w:r>
                                <w:rPr>
                                  <w:w w:val="126"/>
                                  <w:sz w:val="11"/>
                                </w:rPr>
                                <w:t>set</w:t>
                              </w:r>
                              <w:r>
                                <w:rPr>
                                  <w:spacing w:val="10"/>
                                  <w:w w:val="126"/>
                                  <w:sz w:val="11"/>
                                </w:rPr>
                                <w:t xml:space="preserve"> </w:t>
                              </w:r>
                              <w:r>
                                <w:rPr>
                                  <w:w w:val="126"/>
                                  <w:sz w:val="11"/>
                                </w:rPr>
                                <w:t>3</w:t>
                              </w:r>
                            </w:p>
                          </w:txbxContent>
                        </wps:txbx>
                        <wps:bodyPr horzOverflow="overflow" vert="horz" lIns="0" tIns="0" rIns="0" bIns="0" rtlCol="0">
                          <a:noAutofit/>
                        </wps:bodyPr>
                      </wps:wsp>
                      <wps:wsp>
                        <wps:cNvPr id="33524" name="Shape 33524"/>
                        <wps:cNvSpPr/>
                        <wps:spPr>
                          <a:xfrm>
                            <a:off x="4215125" y="223581"/>
                            <a:ext cx="347783" cy="69557"/>
                          </a:xfrm>
                          <a:custGeom>
                            <a:avLst/>
                            <a:gdLst/>
                            <a:ahLst/>
                            <a:cxnLst/>
                            <a:rect l="0" t="0" r="0" b="0"/>
                            <a:pathLst>
                              <a:path w="347783" h="69557">
                                <a:moveTo>
                                  <a:pt x="0" y="0"/>
                                </a:moveTo>
                                <a:lnTo>
                                  <a:pt x="347783" y="0"/>
                                </a:lnTo>
                                <a:lnTo>
                                  <a:pt x="347783" y="69557"/>
                                </a:lnTo>
                                <a:lnTo>
                                  <a:pt x="0" y="69557"/>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525" name="Shape 33525"/>
                        <wps:cNvSpPr/>
                        <wps:spPr>
                          <a:xfrm>
                            <a:off x="4562908" y="1058260"/>
                            <a:ext cx="347783" cy="69556"/>
                          </a:xfrm>
                          <a:custGeom>
                            <a:avLst/>
                            <a:gdLst/>
                            <a:ahLst/>
                            <a:cxnLst/>
                            <a:rect l="0" t="0" r="0" b="0"/>
                            <a:pathLst>
                              <a:path w="347783" h="69556">
                                <a:moveTo>
                                  <a:pt x="0" y="0"/>
                                </a:moveTo>
                                <a:lnTo>
                                  <a:pt x="347783" y="0"/>
                                </a:lnTo>
                                <a:lnTo>
                                  <a:pt x="347783" y="69556"/>
                                </a:lnTo>
                                <a:lnTo>
                                  <a:pt x="0" y="69556"/>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526" name="Shape 33526"/>
                        <wps:cNvSpPr/>
                        <wps:spPr>
                          <a:xfrm>
                            <a:off x="4215125" y="293138"/>
                            <a:ext cx="347783" cy="69557"/>
                          </a:xfrm>
                          <a:custGeom>
                            <a:avLst/>
                            <a:gdLst/>
                            <a:ahLst/>
                            <a:cxnLst/>
                            <a:rect l="0" t="0" r="0" b="0"/>
                            <a:pathLst>
                              <a:path w="347783" h="69557">
                                <a:moveTo>
                                  <a:pt x="0" y="0"/>
                                </a:moveTo>
                                <a:lnTo>
                                  <a:pt x="347783" y="0"/>
                                </a:lnTo>
                                <a:lnTo>
                                  <a:pt x="347783" y="69557"/>
                                </a:lnTo>
                                <a:lnTo>
                                  <a:pt x="0" y="69557"/>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527" name="Shape 33527"/>
                        <wps:cNvSpPr/>
                        <wps:spPr>
                          <a:xfrm>
                            <a:off x="4562908" y="988703"/>
                            <a:ext cx="347783" cy="69557"/>
                          </a:xfrm>
                          <a:custGeom>
                            <a:avLst/>
                            <a:gdLst/>
                            <a:ahLst/>
                            <a:cxnLst/>
                            <a:rect l="0" t="0" r="0" b="0"/>
                            <a:pathLst>
                              <a:path w="347783" h="69557">
                                <a:moveTo>
                                  <a:pt x="0" y="0"/>
                                </a:moveTo>
                                <a:lnTo>
                                  <a:pt x="347783" y="0"/>
                                </a:lnTo>
                                <a:lnTo>
                                  <a:pt x="347783" y="69557"/>
                                </a:lnTo>
                                <a:lnTo>
                                  <a:pt x="0" y="69557"/>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528" name="Shape 33528"/>
                        <wps:cNvSpPr/>
                        <wps:spPr>
                          <a:xfrm>
                            <a:off x="4215125" y="362694"/>
                            <a:ext cx="347783" cy="69557"/>
                          </a:xfrm>
                          <a:custGeom>
                            <a:avLst/>
                            <a:gdLst/>
                            <a:ahLst/>
                            <a:cxnLst/>
                            <a:rect l="0" t="0" r="0" b="0"/>
                            <a:pathLst>
                              <a:path w="347783" h="69557">
                                <a:moveTo>
                                  <a:pt x="0" y="0"/>
                                </a:moveTo>
                                <a:lnTo>
                                  <a:pt x="347783" y="0"/>
                                </a:lnTo>
                                <a:lnTo>
                                  <a:pt x="347783" y="69557"/>
                                </a:lnTo>
                                <a:lnTo>
                                  <a:pt x="0" y="69557"/>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529" name="Shape 33529"/>
                        <wps:cNvSpPr/>
                        <wps:spPr>
                          <a:xfrm>
                            <a:off x="4562908" y="919147"/>
                            <a:ext cx="347783" cy="69556"/>
                          </a:xfrm>
                          <a:custGeom>
                            <a:avLst/>
                            <a:gdLst/>
                            <a:ahLst/>
                            <a:cxnLst/>
                            <a:rect l="0" t="0" r="0" b="0"/>
                            <a:pathLst>
                              <a:path w="347783" h="69556">
                                <a:moveTo>
                                  <a:pt x="0" y="0"/>
                                </a:moveTo>
                                <a:lnTo>
                                  <a:pt x="347783" y="0"/>
                                </a:lnTo>
                                <a:lnTo>
                                  <a:pt x="347783" y="69556"/>
                                </a:lnTo>
                                <a:lnTo>
                                  <a:pt x="0" y="69556"/>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530" name="Shape 33530"/>
                        <wps:cNvSpPr/>
                        <wps:spPr>
                          <a:xfrm>
                            <a:off x="4215125" y="432251"/>
                            <a:ext cx="347783" cy="69556"/>
                          </a:xfrm>
                          <a:custGeom>
                            <a:avLst/>
                            <a:gdLst/>
                            <a:ahLst/>
                            <a:cxnLst/>
                            <a:rect l="0" t="0" r="0" b="0"/>
                            <a:pathLst>
                              <a:path w="347783" h="69556">
                                <a:moveTo>
                                  <a:pt x="0" y="0"/>
                                </a:moveTo>
                                <a:lnTo>
                                  <a:pt x="347783" y="0"/>
                                </a:lnTo>
                                <a:lnTo>
                                  <a:pt x="347783" y="69556"/>
                                </a:lnTo>
                                <a:lnTo>
                                  <a:pt x="0" y="69556"/>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531" name="Shape 33531"/>
                        <wps:cNvSpPr/>
                        <wps:spPr>
                          <a:xfrm>
                            <a:off x="4562908" y="849590"/>
                            <a:ext cx="347783" cy="69557"/>
                          </a:xfrm>
                          <a:custGeom>
                            <a:avLst/>
                            <a:gdLst/>
                            <a:ahLst/>
                            <a:cxnLst/>
                            <a:rect l="0" t="0" r="0" b="0"/>
                            <a:pathLst>
                              <a:path w="347783" h="69557">
                                <a:moveTo>
                                  <a:pt x="0" y="0"/>
                                </a:moveTo>
                                <a:lnTo>
                                  <a:pt x="347783" y="0"/>
                                </a:lnTo>
                                <a:lnTo>
                                  <a:pt x="347783" y="69557"/>
                                </a:lnTo>
                                <a:lnTo>
                                  <a:pt x="0" y="69557"/>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532" name="Shape 33532"/>
                        <wps:cNvSpPr/>
                        <wps:spPr>
                          <a:xfrm>
                            <a:off x="4215125" y="501807"/>
                            <a:ext cx="347783" cy="69557"/>
                          </a:xfrm>
                          <a:custGeom>
                            <a:avLst/>
                            <a:gdLst/>
                            <a:ahLst/>
                            <a:cxnLst/>
                            <a:rect l="0" t="0" r="0" b="0"/>
                            <a:pathLst>
                              <a:path w="347783" h="69557">
                                <a:moveTo>
                                  <a:pt x="0" y="0"/>
                                </a:moveTo>
                                <a:lnTo>
                                  <a:pt x="347783" y="0"/>
                                </a:lnTo>
                                <a:lnTo>
                                  <a:pt x="347783" y="69557"/>
                                </a:lnTo>
                                <a:lnTo>
                                  <a:pt x="0" y="69557"/>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533" name="Shape 33533"/>
                        <wps:cNvSpPr/>
                        <wps:spPr>
                          <a:xfrm>
                            <a:off x="4562908" y="780034"/>
                            <a:ext cx="347783" cy="69556"/>
                          </a:xfrm>
                          <a:custGeom>
                            <a:avLst/>
                            <a:gdLst/>
                            <a:ahLst/>
                            <a:cxnLst/>
                            <a:rect l="0" t="0" r="0" b="0"/>
                            <a:pathLst>
                              <a:path w="347783" h="69556">
                                <a:moveTo>
                                  <a:pt x="0" y="0"/>
                                </a:moveTo>
                                <a:lnTo>
                                  <a:pt x="347783" y="0"/>
                                </a:lnTo>
                                <a:lnTo>
                                  <a:pt x="347783" y="69556"/>
                                </a:lnTo>
                                <a:lnTo>
                                  <a:pt x="0" y="69556"/>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534" name="Shape 33534"/>
                        <wps:cNvSpPr/>
                        <wps:spPr>
                          <a:xfrm>
                            <a:off x="4137222" y="571364"/>
                            <a:ext cx="347783" cy="69556"/>
                          </a:xfrm>
                          <a:custGeom>
                            <a:avLst/>
                            <a:gdLst/>
                            <a:ahLst/>
                            <a:cxnLst/>
                            <a:rect l="0" t="0" r="0" b="0"/>
                            <a:pathLst>
                              <a:path w="347783" h="69556">
                                <a:moveTo>
                                  <a:pt x="0" y="0"/>
                                </a:moveTo>
                                <a:lnTo>
                                  <a:pt x="347783" y="0"/>
                                </a:lnTo>
                                <a:lnTo>
                                  <a:pt x="347783" y="69556"/>
                                </a:lnTo>
                                <a:lnTo>
                                  <a:pt x="0" y="69556"/>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535" name="Shape 33535"/>
                        <wps:cNvSpPr/>
                        <wps:spPr>
                          <a:xfrm>
                            <a:off x="4562908" y="710477"/>
                            <a:ext cx="347783" cy="69557"/>
                          </a:xfrm>
                          <a:custGeom>
                            <a:avLst/>
                            <a:gdLst/>
                            <a:ahLst/>
                            <a:cxnLst/>
                            <a:rect l="0" t="0" r="0" b="0"/>
                            <a:pathLst>
                              <a:path w="347783" h="69557">
                                <a:moveTo>
                                  <a:pt x="0" y="0"/>
                                </a:moveTo>
                                <a:lnTo>
                                  <a:pt x="347783" y="0"/>
                                </a:lnTo>
                                <a:lnTo>
                                  <a:pt x="347783" y="69557"/>
                                </a:lnTo>
                                <a:lnTo>
                                  <a:pt x="0" y="69557"/>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536" name="Shape 33536"/>
                        <wps:cNvSpPr/>
                        <wps:spPr>
                          <a:xfrm>
                            <a:off x="4128875" y="640920"/>
                            <a:ext cx="347783" cy="69557"/>
                          </a:xfrm>
                          <a:custGeom>
                            <a:avLst/>
                            <a:gdLst/>
                            <a:ahLst/>
                            <a:cxnLst/>
                            <a:rect l="0" t="0" r="0" b="0"/>
                            <a:pathLst>
                              <a:path w="347783" h="69557">
                                <a:moveTo>
                                  <a:pt x="0" y="0"/>
                                </a:moveTo>
                                <a:lnTo>
                                  <a:pt x="347783" y="0"/>
                                </a:lnTo>
                                <a:lnTo>
                                  <a:pt x="347783" y="69557"/>
                                </a:lnTo>
                                <a:lnTo>
                                  <a:pt x="0" y="69557"/>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537" name="Shape 33537"/>
                        <wps:cNvSpPr/>
                        <wps:spPr>
                          <a:xfrm>
                            <a:off x="4649158" y="640920"/>
                            <a:ext cx="347782" cy="69557"/>
                          </a:xfrm>
                          <a:custGeom>
                            <a:avLst/>
                            <a:gdLst/>
                            <a:ahLst/>
                            <a:cxnLst/>
                            <a:rect l="0" t="0" r="0" b="0"/>
                            <a:pathLst>
                              <a:path w="347782" h="69557">
                                <a:moveTo>
                                  <a:pt x="0" y="0"/>
                                </a:moveTo>
                                <a:lnTo>
                                  <a:pt x="347782" y="0"/>
                                </a:lnTo>
                                <a:lnTo>
                                  <a:pt x="347782" y="69557"/>
                                </a:lnTo>
                                <a:lnTo>
                                  <a:pt x="0" y="69557"/>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538" name="Shape 33538"/>
                        <wps:cNvSpPr/>
                        <wps:spPr>
                          <a:xfrm>
                            <a:off x="4215125" y="710477"/>
                            <a:ext cx="347783" cy="69557"/>
                          </a:xfrm>
                          <a:custGeom>
                            <a:avLst/>
                            <a:gdLst/>
                            <a:ahLst/>
                            <a:cxnLst/>
                            <a:rect l="0" t="0" r="0" b="0"/>
                            <a:pathLst>
                              <a:path w="347783" h="69557">
                                <a:moveTo>
                                  <a:pt x="0" y="0"/>
                                </a:moveTo>
                                <a:lnTo>
                                  <a:pt x="347783" y="0"/>
                                </a:lnTo>
                                <a:lnTo>
                                  <a:pt x="347783" y="69557"/>
                                </a:lnTo>
                                <a:lnTo>
                                  <a:pt x="0" y="69557"/>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539" name="Shape 33539"/>
                        <wps:cNvSpPr/>
                        <wps:spPr>
                          <a:xfrm>
                            <a:off x="4640811" y="571364"/>
                            <a:ext cx="347783" cy="69556"/>
                          </a:xfrm>
                          <a:custGeom>
                            <a:avLst/>
                            <a:gdLst/>
                            <a:ahLst/>
                            <a:cxnLst/>
                            <a:rect l="0" t="0" r="0" b="0"/>
                            <a:pathLst>
                              <a:path w="347783" h="69556">
                                <a:moveTo>
                                  <a:pt x="0" y="0"/>
                                </a:moveTo>
                                <a:lnTo>
                                  <a:pt x="347783" y="0"/>
                                </a:lnTo>
                                <a:lnTo>
                                  <a:pt x="347783" y="69556"/>
                                </a:lnTo>
                                <a:lnTo>
                                  <a:pt x="0" y="69556"/>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540" name="Shape 33540"/>
                        <wps:cNvSpPr/>
                        <wps:spPr>
                          <a:xfrm>
                            <a:off x="4215125" y="780034"/>
                            <a:ext cx="347783" cy="69556"/>
                          </a:xfrm>
                          <a:custGeom>
                            <a:avLst/>
                            <a:gdLst/>
                            <a:ahLst/>
                            <a:cxnLst/>
                            <a:rect l="0" t="0" r="0" b="0"/>
                            <a:pathLst>
                              <a:path w="347783" h="69556">
                                <a:moveTo>
                                  <a:pt x="0" y="0"/>
                                </a:moveTo>
                                <a:lnTo>
                                  <a:pt x="347783" y="0"/>
                                </a:lnTo>
                                <a:lnTo>
                                  <a:pt x="347783" y="69556"/>
                                </a:lnTo>
                                <a:lnTo>
                                  <a:pt x="0" y="69556"/>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541" name="Shape 33541"/>
                        <wps:cNvSpPr/>
                        <wps:spPr>
                          <a:xfrm>
                            <a:off x="4562908" y="501807"/>
                            <a:ext cx="347783" cy="69557"/>
                          </a:xfrm>
                          <a:custGeom>
                            <a:avLst/>
                            <a:gdLst/>
                            <a:ahLst/>
                            <a:cxnLst/>
                            <a:rect l="0" t="0" r="0" b="0"/>
                            <a:pathLst>
                              <a:path w="347783" h="69557">
                                <a:moveTo>
                                  <a:pt x="0" y="0"/>
                                </a:moveTo>
                                <a:lnTo>
                                  <a:pt x="347783" y="0"/>
                                </a:lnTo>
                                <a:lnTo>
                                  <a:pt x="347783" y="69557"/>
                                </a:lnTo>
                                <a:lnTo>
                                  <a:pt x="0" y="69557"/>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542" name="Shape 33542"/>
                        <wps:cNvSpPr/>
                        <wps:spPr>
                          <a:xfrm>
                            <a:off x="4215125" y="849590"/>
                            <a:ext cx="347783" cy="69557"/>
                          </a:xfrm>
                          <a:custGeom>
                            <a:avLst/>
                            <a:gdLst/>
                            <a:ahLst/>
                            <a:cxnLst/>
                            <a:rect l="0" t="0" r="0" b="0"/>
                            <a:pathLst>
                              <a:path w="347783" h="69557">
                                <a:moveTo>
                                  <a:pt x="0" y="0"/>
                                </a:moveTo>
                                <a:lnTo>
                                  <a:pt x="347783" y="0"/>
                                </a:lnTo>
                                <a:lnTo>
                                  <a:pt x="347783" y="69557"/>
                                </a:lnTo>
                                <a:lnTo>
                                  <a:pt x="0" y="69557"/>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543" name="Shape 33543"/>
                        <wps:cNvSpPr/>
                        <wps:spPr>
                          <a:xfrm>
                            <a:off x="4562908" y="432251"/>
                            <a:ext cx="347783" cy="69556"/>
                          </a:xfrm>
                          <a:custGeom>
                            <a:avLst/>
                            <a:gdLst/>
                            <a:ahLst/>
                            <a:cxnLst/>
                            <a:rect l="0" t="0" r="0" b="0"/>
                            <a:pathLst>
                              <a:path w="347783" h="69556">
                                <a:moveTo>
                                  <a:pt x="0" y="0"/>
                                </a:moveTo>
                                <a:lnTo>
                                  <a:pt x="347783" y="0"/>
                                </a:lnTo>
                                <a:lnTo>
                                  <a:pt x="347783" y="69556"/>
                                </a:lnTo>
                                <a:lnTo>
                                  <a:pt x="0" y="69556"/>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544" name="Shape 33544"/>
                        <wps:cNvSpPr/>
                        <wps:spPr>
                          <a:xfrm>
                            <a:off x="4215125" y="919147"/>
                            <a:ext cx="347783" cy="69556"/>
                          </a:xfrm>
                          <a:custGeom>
                            <a:avLst/>
                            <a:gdLst/>
                            <a:ahLst/>
                            <a:cxnLst/>
                            <a:rect l="0" t="0" r="0" b="0"/>
                            <a:pathLst>
                              <a:path w="347783" h="69556">
                                <a:moveTo>
                                  <a:pt x="0" y="0"/>
                                </a:moveTo>
                                <a:lnTo>
                                  <a:pt x="347783" y="0"/>
                                </a:lnTo>
                                <a:lnTo>
                                  <a:pt x="347783" y="69556"/>
                                </a:lnTo>
                                <a:lnTo>
                                  <a:pt x="0" y="69556"/>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545" name="Shape 33545"/>
                        <wps:cNvSpPr/>
                        <wps:spPr>
                          <a:xfrm>
                            <a:off x="4562908" y="362694"/>
                            <a:ext cx="347783" cy="69557"/>
                          </a:xfrm>
                          <a:custGeom>
                            <a:avLst/>
                            <a:gdLst/>
                            <a:ahLst/>
                            <a:cxnLst/>
                            <a:rect l="0" t="0" r="0" b="0"/>
                            <a:pathLst>
                              <a:path w="347783" h="69557">
                                <a:moveTo>
                                  <a:pt x="0" y="0"/>
                                </a:moveTo>
                                <a:lnTo>
                                  <a:pt x="347783" y="0"/>
                                </a:lnTo>
                                <a:lnTo>
                                  <a:pt x="347783" y="69557"/>
                                </a:lnTo>
                                <a:lnTo>
                                  <a:pt x="0" y="69557"/>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546" name="Shape 33546"/>
                        <wps:cNvSpPr/>
                        <wps:spPr>
                          <a:xfrm>
                            <a:off x="4215125" y="988703"/>
                            <a:ext cx="347783" cy="69557"/>
                          </a:xfrm>
                          <a:custGeom>
                            <a:avLst/>
                            <a:gdLst/>
                            <a:ahLst/>
                            <a:cxnLst/>
                            <a:rect l="0" t="0" r="0" b="0"/>
                            <a:pathLst>
                              <a:path w="347783" h="69557">
                                <a:moveTo>
                                  <a:pt x="0" y="0"/>
                                </a:moveTo>
                                <a:lnTo>
                                  <a:pt x="347783" y="0"/>
                                </a:lnTo>
                                <a:lnTo>
                                  <a:pt x="347783" y="69557"/>
                                </a:lnTo>
                                <a:lnTo>
                                  <a:pt x="0" y="69557"/>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547" name="Shape 33547"/>
                        <wps:cNvSpPr/>
                        <wps:spPr>
                          <a:xfrm>
                            <a:off x="4562908" y="293138"/>
                            <a:ext cx="347783" cy="69557"/>
                          </a:xfrm>
                          <a:custGeom>
                            <a:avLst/>
                            <a:gdLst/>
                            <a:ahLst/>
                            <a:cxnLst/>
                            <a:rect l="0" t="0" r="0" b="0"/>
                            <a:pathLst>
                              <a:path w="347783" h="69557">
                                <a:moveTo>
                                  <a:pt x="0" y="0"/>
                                </a:moveTo>
                                <a:lnTo>
                                  <a:pt x="347783" y="0"/>
                                </a:lnTo>
                                <a:lnTo>
                                  <a:pt x="347783" y="69557"/>
                                </a:lnTo>
                                <a:lnTo>
                                  <a:pt x="0" y="69557"/>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548" name="Shape 33548"/>
                        <wps:cNvSpPr/>
                        <wps:spPr>
                          <a:xfrm>
                            <a:off x="4215125" y="1058260"/>
                            <a:ext cx="347783" cy="69556"/>
                          </a:xfrm>
                          <a:custGeom>
                            <a:avLst/>
                            <a:gdLst/>
                            <a:ahLst/>
                            <a:cxnLst/>
                            <a:rect l="0" t="0" r="0" b="0"/>
                            <a:pathLst>
                              <a:path w="347783" h="69556">
                                <a:moveTo>
                                  <a:pt x="0" y="0"/>
                                </a:moveTo>
                                <a:lnTo>
                                  <a:pt x="347783" y="0"/>
                                </a:lnTo>
                                <a:lnTo>
                                  <a:pt x="347783" y="69556"/>
                                </a:lnTo>
                                <a:lnTo>
                                  <a:pt x="0" y="69556"/>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33549" name="Shape 33549"/>
                        <wps:cNvSpPr/>
                        <wps:spPr>
                          <a:xfrm>
                            <a:off x="4562908" y="223581"/>
                            <a:ext cx="347783" cy="69557"/>
                          </a:xfrm>
                          <a:custGeom>
                            <a:avLst/>
                            <a:gdLst/>
                            <a:ahLst/>
                            <a:cxnLst/>
                            <a:rect l="0" t="0" r="0" b="0"/>
                            <a:pathLst>
                              <a:path w="347783" h="69557">
                                <a:moveTo>
                                  <a:pt x="0" y="0"/>
                                </a:moveTo>
                                <a:lnTo>
                                  <a:pt x="347783" y="0"/>
                                </a:lnTo>
                                <a:lnTo>
                                  <a:pt x="347783" y="69557"/>
                                </a:lnTo>
                                <a:lnTo>
                                  <a:pt x="0" y="69557"/>
                                </a:lnTo>
                                <a:lnTo>
                                  <a:pt x="0" y="0"/>
                                </a:lnTo>
                              </a:path>
                            </a:pathLst>
                          </a:custGeom>
                          <a:ln w="11468" cap="flat">
                            <a:miter lim="127000"/>
                          </a:ln>
                        </wps:spPr>
                        <wps:style>
                          <a:lnRef idx="1">
                            <a:srgbClr val="000000"/>
                          </a:lnRef>
                          <a:fillRef idx="1">
                            <a:srgbClr val="808080"/>
                          </a:fillRef>
                          <a:effectRef idx="0">
                            <a:scrgbClr r="0" g="0" b="0"/>
                          </a:effectRef>
                          <a:fontRef idx="none"/>
                        </wps:style>
                        <wps:bodyPr/>
                      </wps:wsp>
                      <wps:wsp>
                        <wps:cNvPr id="2214" name="Shape 2214"/>
                        <wps:cNvSpPr/>
                        <wps:spPr>
                          <a:xfrm>
                            <a:off x="4299022" y="377102"/>
                            <a:ext cx="527773" cy="527739"/>
                          </a:xfrm>
                          <a:custGeom>
                            <a:avLst/>
                            <a:gdLst/>
                            <a:ahLst/>
                            <a:cxnLst/>
                            <a:rect l="0" t="0" r="0" b="0"/>
                            <a:pathLst>
                              <a:path w="527773" h="527739">
                                <a:moveTo>
                                  <a:pt x="100885" y="519138"/>
                                </a:moveTo>
                                <a:lnTo>
                                  <a:pt x="112127" y="521104"/>
                                </a:lnTo>
                                <a:lnTo>
                                  <a:pt x="123368" y="522668"/>
                                </a:lnTo>
                                <a:lnTo>
                                  <a:pt x="134610" y="523906"/>
                                </a:lnTo>
                                <a:lnTo>
                                  <a:pt x="145851" y="524879"/>
                                </a:lnTo>
                                <a:lnTo>
                                  <a:pt x="157093" y="525638"/>
                                </a:lnTo>
                                <a:lnTo>
                                  <a:pt x="168334" y="526223"/>
                                </a:lnTo>
                                <a:lnTo>
                                  <a:pt x="179575" y="526671"/>
                                </a:lnTo>
                                <a:lnTo>
                                  <a:pt x="190817" y="527009"/>
                                </a:lnTo>
                                <a:lnTo>
                                  <a:pt x="202058" y="527260"/>
                                </a:lnTo>
                                <a:lnTo>
                                  <a:pt x="213300" y="527442"/>
                                </a:lnTo>
                                <a:lnTo>
                                  <a:pt x="224541" y="527572"/>
                                </a:lnTo>
                                <a:lnTo>
                                  <a:pt x="235783" y="527659"/>
                                </a:lnTo>
                                <a:lnTo>
                                  <a:pt x="247024" y="527713"/>
                                </a:lnTo>
                                <a:lnTo>
                                  <a:pt x="258266" y="527739"/>
                                </a:lnTo>
                                <a:lnTo>
                                  <a:pt x="269507" y="527739"/>
                                </a:lnTo>
                                <a:lnTo>
                                  <a:pt x="280748" y="527713"/>
                                </a:lnTo>
                                <a:lnTo>
                                  <a:pt x="291990" y="527659"/>
                                </a:lnTo>
                                <a:lnTo>
                                  <a:pt x="303232" y="527572"/>
                                </a:lnTo>
                                <a:lnTo>
                                  <a:pt x="314473" y="527442"/>
                                </a:lnTo>
                                <a:lnTo>
                                  <a:pt x="325715" y="527260"/>
                                </a:lnTo>
                                <a:lnTo>
                                  <a:pt x="336956" y="527009"/>
                                </a:lnTo>
                                <a:lnTo>
                                  <a:pt x="348197" y="526671"/>
                                </a:lnTo>
                                <a:lnTo>
                                  <a:pt x="359439" y="526223"/>
                                </a:lnTo>
                                <a:lnTo>
                                  <a:pt x="370680" y="525638"/>
                                </a:lnTo>
                                <a:lnTo>
                                  <a:pt x="381922" y="524879"/>
                                </a:lnTo>
                                <a:lnTo>
                                  <a:pt x="393163" y="523906"/>
                                </a:lnTo>
                                <a:lnTo>
                                  <a:pt x="404405" y="522668"/>
                                </a:lnTo>
                                <a:lnTo>
                                  <a:pt x="415646" y="521104"/>
                                </a:lnTo>
                                <a:lnTo>
                                  <a:pt x="426888" y="519138"/>
                                </a:lnTo>
                                <a:lnTo>
                                  <a:pt x="433069" y="517805"/>
                                </a:lnTo>
                                <a:lnTo>
                                  <a:pt x="438129" y="516612"/>
                                </a:lnTo>
                                <a:lnTo>
                                  <a:pt x="449370" y="513354"/>
                                </a:lnTo>
                                <a:lnTo>
                                  <a:pt x="460612" y="509278"/>
                                </a:lnTo>
                                <a:lnTo>
                                  <a:pt x="466730" y="506563"/>
                                </a:lnTo>
                                <a:lnTo>
                                  <a:pt x="471853" y="504012"/>
                                </a:lnTo>
                                <a:lnTo>
                                  <a:pt x="483095" y="497140"/>
                                </a:lnTo>
                                <a:lnTo>
                                  <a:pt x="485560" y="495322"/>
                                </a:lnTo>
                                <a:lnTo>
                                  <a:pt x="494336" y="487839"/>
                                </a:lnTo>
                                <a:lnTo>
                                  <a:pt x="497990" y="484080"/>
                                </a:lnTo>
                                <a:lnTo>
                                  <a:pt x="505578" y="474794"/>
                                </a:lnTo>
                                <a:lnTo>
                                  <a:pt x="506924" y="472839"/>
                                </a:lnTo>
                                <a:lnTo>
                                  <a:pt x="513382" y="461597"/>
                                </a:lnTo>
                                <a:lnTo>
                                  <a:pt x="516819" y="454059"/>
                                </a:lnTo>
                                <a:lnTo>
                                  <a:pt x="518271" y="450356"/>
                                </a:lnTo>
                                <a:lnTo>
                                  <a:pt x="521773" y="439114"/>
                                </a:lnTo>
                                <a:lnTo>
                                  <a:pt x="524359" y="427873"/>
                                </a:lnTo>
                                <a:lnTo>
                                  <a:pt x="526155" y="416631"/>
                                </a:lnTo>
                                <a:lnTo>
                                  <a:pt x="527264" y="405390"/>
                                </a:lnTo>
                                <a:lnTo>
                                  <a:pt x="527773" y="394149"/>
                                </a:lnTo>
                                <a:lnTo>
                                  <a:pt x="527754" y="382907"/>
                                </a:lnTo>
                                <a:lnTo>
                                  <a:pt x="527268" y="371666"/>
                                </a:lnTo>
                                <a:lnTo>
                                  <a:pt x="526368" y="360424"/>
                                </a:lnTo>
                                <a:lnTo>
                                  <a:pt x="525099" y="349183"/>
                                </a:lnTo>
                                <a:lnTo>
                                  <a:pt x="523498" y="337941"/>
                                </a:lnTo>
                                <a:lnTo>
                                  <a:pt x="521599" y="326700"/>
                                </a:lnTo>
                                <a:lnTo>
                                  <a:pt x="519431" y="315458"/>
                                </a:lnTo>
                                <a:lnTo>
                                  <a:pt x="517019" y="304217"/>
                                </a:lnTo>
                                <a:lnTo>
                                  <a:pt x="516819" y="303388"/>
                                </a:lnTo>
                                <a:lnTo>
                                  <a:pt x="514203" y="292975"/>
                                </a:lnTo>
                                <a:lnTo>
                                  <a:pt x="511160" y="281734"/>
                                </a:lnTo>
                                <a:lnTo>
                                  <a:pt x="507923" y="270493"/>
                                </a:lnTo>
                                <a:lnTo>
                                  <a:pt x="505578" y="262839"/>
                                </a:lnTo>
                                <a:lnTo>
                                  <a:pt x="504430" y="259251"/>
                                </a:lnTo>
                                <a:lnTo>
                                  <a:pt x="500593" y="248009"/>
                                </a:lnTo>
                                <a:lnTo>
                                  <a:pt x="496601" y="236768"/>
                                </a:lnTo>
                                <a:lnTo>
                                  <a:pt x="494336" y="230687"/>
                                </a:lnTo>
                                <a:lnTo>
                                  <a:pt x="492328" y="225527"/>
                                </a:lnTo>
                                <a:lnTo>
                                  <a:pt x="487752" y="214285"/>
                                </a:lnTo>
                                <a:lnTo>
                                  <a:pt x="483095" y="203152"/>
                                </a:lnTo>
                                <a:lnTo>
                                  <a:pt x="483048" y="203044"/>
                                </a:lnTo>
                                <a:lnTo>
                                  <a:pt x="477875" y="191802"/>
                                </a:lnTo>
                                <a:lnTo>
                                  <a:pt x="472592" y="180561"/>
                                </a:lnTo>
                                <a:lnTo>
                                  <a:pt x="471853" y="179051"/>
                                </a:lnTo>
                                <a:lnTo>
                                  <a:pt x="466860" y="169319"/>
                                </a:lnTo>
                                <a:lnTo>
                                  <a:pt x="460975" y="158078"/>
                                </a:lnTo>
                                <a:lnTo>
                                  <a:pt x="460612" y="157411"/>
                                </a:lnTo>
                                <a:lnTo>
                                  <a:pt x="454569" y="146836"/>
                                </a:lnTo>
                                <a:lnTo>
                                  <a:pt x="449370" y="137913"/>
                                </a:lnTo>
                                <a:lnTo>
                                  <a:pt x="447947" y="135595"/>
                                </a:lnTo>
                                <a:lnTo>
                                  <a:pt x="440831" y="124353"/>
                                </a:lnTo>
                                <a:lnTo>
                                  <a:pt x="438129" y="120190"/>
                                </a:lnTo>
                                <a:lnTo>
                                  <a:pt x="433273" y="113112"/>
                                </a:lnTo>
                                <a:lnTo>
                                  <a:pt x="426888" y="104009"/>
                                </a:lnTo>
                                <a:lnTo>
                                  <a:pt x="425297" y="101871"/>
                                </a:lnTo>
                                <a:lnTo>
                                  <a:pt x="416705" y="90629"/>
                                </a:lnTo>
                                <a:lnTo>
                                  <a:pt x="415646" y="89280"/>
                                </a:lnTo>
                                <a:lnTo>
                                  <a:pt x="407370" y="79388"/>
                                </a:lnTo>
                                <a:lnTo>
                                  <a:pt x="404405" y="75927"/>
                                </a:lnTo>
                                <a:lnTo>
                                  <a:pt x="397261" y="68146"/>
                                </a:lnTo>
                                <a:lnTo>
                                  <a:pt x="393163" y="63795"/>
                                </a:lnTo>
                                <a:lnTo>
                                  <a:pt x="386168" y="56905"/>
                                </a:lnTo>
                                <a:lnTo>
                                  <a:pt x="381922" y="52832"/>
                                </a:lnTo>
                                <a:lnTo>
                                  <a:pt x="373803" y="45663"/>
                                </a:lnTo>
                                <a:lnTo>
                                  <a:pt x="370680" y="42982"/>
                                </a:lnTo>
                                <a:lnTo>
                                  <a:pt x="359750" y="34422"/>
                                </a:lnTo>
                                <a:lnTo>
                                  <a:pt x="359439" y="34185"/>
                                </a:lnTo>
                                <a:lnTo>
                                  <a:pt x="348197" y="26524"/>
                                </a:lnTo>
                                <a:lnTo>
                                  <a:pt x="342671" y="23181"/>
                                </a:lnTo>
                                <a:lnTo>
                                  <a:pt x="336956" y="19832"/>
                                </a:lnTo>
                                <a:lnTo>
                                  <a:pt x="325715" y="14121"/>
                                </a:lnTo>
                                <a:lnTo>
                                  <a:pt x="320611" y="11939"/>
                                </a:lnTo>
                                <a:lnTo>
                                  <a:pt x="314473" y="9404"/>
                                </a:lnTo>
                                <a:lnTo>
                                  <a:pt x="303232" y="5660"/>
                                </a:lnTo>
                                <a:lnTo>
                                  <a:pt x="291990" y="2826"/>
                                </a:lnTo>
                                <a:lnTo>
                                  <a:pt x="280748" y="924"/>
                                </a:lnTo>
                                <a:lnTo>
                                  <a:pt x="278075" y="697"/>
                                </a:lnTo>
                                <a:lnTo>
                                  <a:pt x="269507" y="0"/>
                                </a:lnTo>
                                <a:lnTo>
                                  <a:pt x="258266" y="0"/>
                                </a:lnTo>
                                <a:lnTo>
                                  <a:pt x="249698" y="697"/>
                                </a:lnTo>
                                <a:lnTo>
                                  <a:pt x="247024" y="924"/>
                                </a:lnTo>
                                <a:lnTo>
                                  <a:pt x="235783" y="2826"/>
                                </a:lnTo>
                                <a:lnTo>
                                  <a:pt x="224541" y="5660"/>
                                </a:lnTo>
                                <a:lnTo>
                                  <a:pt x="213300" y="9404"/>
                                </a:lnTo>
                                <a:lnTo>
                                  <a:pt x="207161" y="11939"/>
                                </a:lnTo>
                                <a:lnTo>
                                  <a:pt x="202058" y="14121"/>
                                </a:lnTo>
                                <a:lnTo>
                                  <a:pt x="190817" y="19832"/>
                                </a:lnTo>
                                <a:lnTo>
                                  <a:pt x="185103" y="23181"/>
                                </a:lnTo>
                                <a:lnTo>
                                  <a:pt x="179575" y="26524"/>
                                </a:lnTo>
                                <a:lnTo>
                                  <a:pt x="168334" y="34185"/>
                                </a:lnTo>
                                <a:lnTo>
                                  <a:pt x="168023" y="34422"/>
                                </a:lnTo>
                                <a:lnTo>
                                  <a:pt x="157093" y="42982"/>
                                </a:lnTo>
                                <a:lnTo>
                                  <a:pt x="153970" y="45663"/>
                                </a:lnTo>
                                <a:lnTo>
                                  <a:pt x="145851" y="52832"/>
                                </a:lnTo>
                                <a:lnTo>
                                  <a:pt x="141605" y="56905"/>
                                </a:lnTo>
                                <a:lnTo>
                                  <a:pt x="134610" y="63795"/>
                                </a:lnTo>
                                <a:lnTo>
                                  <a:pt x="130512" y="68146"/>
                                </a:lnTo>
                                <a:lnTo>
                                  <a:pt x="123368" y="75927"/>
                                </a:lnTo>
                                <a:lnTo>
                                  <a:pt x="120403" y="79388"/>
                                </a:lnTo>
                                <a:lnTo>
                                  <a:pt x="112127" y="89280"/>
                                </a:lnTo>
                                <a:lnTo>
                                  <a:pt x="111068" y="90629"/>
                                </a:lnTo>
                                <a:lnTo>
                                  <a:pt x="102476" y="101871"/>
                                </a:lnTo>
                                <a:lnTo>
                                  <a:pt x="100885" y="104009"/>
                                </a:lnTo>
                                <a:lnTo>
                                  <a:pt x="94500" y="113112"/>
                                </a:lnTo>
                                <a:lnTo>
                                  <a:pt x="89644" y="120190"/>
                                </a:lnTo>
                                <a:lnTo>
                                  <a:pt x="86942" y="124353"/>
                                </a:lnTo>
                                <a:lnTo>
                                  <a:pt x="79825" y="135595"/>
                                </a:lnTo>
                                <a:lnTo>
                                  <a:pt x="78403" y="137913"/>
                                </a:lnTo>
                                <a:lnTo>
                                  <a:pt x="73204" y="146836"/>
                                </a:lnTo>
                                <a:lnTo>
                                  <a:pt x="67161" y="157411"/>
                                </a:lnTo>
                                <a:lnTo>
                                  <a:pt x="66798" y="158078"/>
                                </a:lnTo>
                                <a:lnTo>
                                  <a:pt x="60914" y="169319"/>
                                </a:lnTo>
                                <a:lnTo>
                                  <a:pt x="55919" y="179051"/>
                                </a:lnTo>
                                <a:lnTo>
                                  <a:pt x="55180" y="180561"/>
                                </a:lnTo>
                                <a:lnTo>
                                  <a:pt x="49899" y="191802"/>
                                </a:lnTo>
                                <a:lnTo>
                                  <a:pt x="44725" y="203044"/>
                                </a:lnTo>
                                <a:lnTo>
                                  <a:pt x="44678" y="203152"/>
                                </a:lnTo>
                                <a:lnTo>
                                  <a:pt x="40021" y="214285"/>
                                </a:lnTo>
                                <a:lnTo>
                                  <a:pt x="35444" y="225527"/>
                                </a:lnTo>
                                <a:lnTo>
                                  <a:pt x="33436" y="230687"/>
                                </a:lnTo>
                                <a:lnTo>
                                  <a:pt x="31172" y="236768"/>
                                </a:lnTo>
                                <a:lnTo>
                                  <a:pt x="27180" y="248009"/>
                                </a:lnTo>
                                <a:lnTo>
                                  <a:pt x="23343" y="259251"/>
                                </a:lnTo>
                                <a:lnTo>
                                  <a:pt x="22195" y="262839"/>
                                </a:lnTo>
                                <a:lnTo>
                                  <a:pt x="19850" y="270493"/>
                                </a:lnTo>
                                <a:lnTo>
                                  <a:pt x="16613" y="281734"/>
                                </a:lnTo>
                                <a:lnTo>
                                  <a:pt x="13570" y="292975"/>
                                </a:lnTo>
                                <a:lnTo>
                                  <a:pt x="10954" y="303388"/>
                                </a:lnTo>
                                <a:lnTo>
                                  <a:pt x="10754" y="304217"/>
                                </a:lnTo>
                                <a:lnTo>
                                  <a:pt x="8342" y="315458"/>
                                </a:lnTo>
                                <a:lnTo>
                                  <a:pt x="6174" y="326700"/>
                                </a:lnTo>
                                <a:lnTo>
                                  <a:pt x="4275" y="337941"/>
                                </a:lnTo>
                                <a:lnTo>
                                  <a:pt x="2674" y="349183"/>
                                </a:lnTo>
                                <a:lnTo>
                                  <a:pt x="1404" y="360424"/>
                                </a:lnTo>
                                <a:lnTo>
                                  <a:pt x="505" y="371666"/>
                                </a:lnTo>
                                <a:lnTo>
                                  <a:pt x="19" y="382907"/>
                                </a:lnTo>
                                <a:lnTo>
                                  <a:pt x="0" y="394149"/>
                                </a:lnTo>
                                <a:lnTo>
                                  <a:pt x="509" y="405390"/>
                                </a:lnTo>
                                <a:lnTo>
                                  <a:pt x="1618" y="416631"/>
                                </a:lnTo>
                                <a:lnTo>
                                  <a:pt x="3414" y="427873"/>
                                </a:lnTo>
                                <a:lnTo>
                                  <a:pt x="6000" y="439114"/>
                                </a:lnTo>
                                <a:lnTo>
                                  <a:pt x="9502" y="450356"/>
                                </a:lnTo>
                                <a:lnTo>
                                  <a:pt x="10954" y="454059"/>
                                </a:lnTo>
                                <a:lnTo>
                                  <a:pt x="14391" y="461597"/>
                                </a:lnTo>
                                <a:lnTo>
                                  <a:pt x="20848" y="472839"/>
                                </a:lnTo>
                                <a:lnTo>
                                  <a:pt x="22195" y="474794"/>
                                </a:lnTo>
                                <a:lnTo>
                                  <a:pt x="29783" y="484080"/>
                                </a:lnTo>
                                <a:lnTo>
                                  <a:pt x="33436" y="487839"/>
                                </a:lnTo>
                                <a:lnTo>
                                  <a:pt x="42213" y="495322"/>
                                </a:lnTo>
                                <a:lnTo>
                                  <a:pt x="44678" y="497140"/>
                                </a:lnTo>
                                <a:lnTo>
                                  <a:pt x="55919" y="504012"/>
                                </a:lnTo>
                                <a:lnTo>
                                  <a:pt x="61043" y="506563"/>
                                </a:lnTo>
                                <a:lnTo>
                                  <a:pt x="67161" y="509278"/>
                                </a:lnTo>
                                <a:lnTo>
                                  <a:pt x="78403" y="513354"/>
                                </a:lnTo>
                                <a:lnTo>
                                  <a:pt x="89644" y="516612"/>
                                </a:lnTo>
                                <a:lnTo>
                                  <a:pt x="94704" y="517805"/>
                                </a:lnTo>
                                <a:lnTo>
                                  <a:pt x="100885" y="519138"/>
                                </a:lnTo>
                                <a:close/>
                              </a:path>
                            </a:pathLst>
                          </a:custGeom>
                          <a:ln w="17202" cap="flat">
                            <a:round/>
                          </a:ln>
                        </wps:spPr>
                        <wps:style>
                          <a:lnRef idx="1">
                            <a:srgbClr val="FFFF17">
                              <a:alpha val="80000"/>
                            </a:srgbClr>
                          </a:lnRef>
                          <a:fillRef idx="0">
                            <a:srgbClr val="000000">
                              <a:alpha val="0"/>
                            </a:srgbClr>
                          </a:fillRef>
                          <a:effectRef idx="0">
                            <a:scrgbClr r="0" g="0" b="0"/>
                          </a:effectRef>
                          <a:fontRef idx="none"/>
                        </wps:style>
                        <wps:bodyPr/>
                      </wps:wsp>
                      <wps:wsp>
                        <wps:cNvPr id="2215" name="Shape 2215"/>
                        <wps:cNvSpPr/>
                        <wps:spPr>
                          <a:xfrm>
                            <a:off x="4356644" y="434734"/>
                            <a:ext cx="412529" cy="412448"/>
                          </a:xfrm>
                          <a:custGeom>
                            <a:avLst/>
                            <a:gdLst/>
                            <a:ahLst/>
                            <a:cxnLst/>
                            <a:rect l="0" t="0" r="0" b="0"/>
                            <a:pathLst>
                              <a:path w="412529" h="412448">
                                <a:moveTo>
                                  <a:pt x="110712" y="405435"/>
                                </a:moveTo>
                                <a:lnTo>
                                  <a:pt x="121953" y="407218"/>
                                </a:lnTo>
                                <a:lnTo>
                                  <a:pt x="133195" y="408668"/>
                                </a:lnTo>
                                <a:lnTo>
                                  <a:pt x="144436" y="409833"/>
                                </a:lnTo>
                                <a:lnTo>
                                  <a:pt x="155678" y="410750"/>
                                </a:lnTo>
                                <a:lnTo>
                                  <a:pt x="166919" y="411451"/>
                                </a:lnTo>
                                <a:lnTo>
                                  <a:pt x="178161" y="411957"/>
                                </a:lnTo>
                                <a:lnTo>
                                  <a:pt x="189402" y="412286"/>
                                </a:lnTo>
                                <a:lnTo>
                                  <a:pt x="200644" y="412448"/>
                                </a:lnTo>
                                <a:lnTo>
                                  <a:pt x="211885" y="412448"/>
                                </a:lnTo>
                                <a:lnTo>
                                  <a:pt x="223126" y="412286"/>
                                </a:lnTo>
                                <a:lnTo>
                                  <a:pt x="234368" y="411957"/>
                                </a:lnTo>
                                <a:lnTo>
                                  <a:pt x="245609" y="411451"/>
                                </a:lnTo>
                                <a:lnTo>
                                  <a:pt x="256851" y="410750"/>
                                </a:lnTo>
                                <a:lnTo>
                                  <a:pt x="268093" y="409833"/>
                                </a:lnTo>
                                <a:lnTo>
                                  <a:pt x="279334" y="408668"/>
                                </a:lnTo>
                                <a:lnTo>
                                  <a:pt x="290575" y="407218"/>
                                </a:lnTo>
                                <a:lnTo>
                                  <a:pt x="301817" y="405435"/>
                                </a:lnTo>
                                <a:lnTo>
                                  <a:pt x="309457" y="403965"/>
                                </a:lnTo>
                                <a:lnTo>
                                  <a:pt x="313058" y="403211"/>
                                </a:lnTo>
                                <a:lnTo>
                                  <a:pt x="324300" y="400385"/>
                                </a:lnTo>
                                <a:lnTo>
                                  <a:pt x="335541" y="396947"/>
                                </a:lnTo>
                                <a:lnTo>
                                  <a:pt x="346783" y="392765"/>
                                </a:lnTo>
                                <a:lnTo>
                                  <a:pt x="346877" y="392724"/>
                                </a:lnTo>
                                <a:lnTo>
                                  <a:pt x="358024" y="387263"/>
                                </a:lnTo>
                                <a:lnTo>
                                  <a:pt x="367692" y="381483"/>
                                </a:lnTo>
                                <a:lnTo>
                                  <a:pt x="369266" y="380405"/>
                                </a:lnTo>
                                <a:lnTo>
                                  <a:pt x="380507" y="371222"/>
                                </a:lnTo>
                                <a:lnTo>
                                  <a:pt x="381521" y="370241"/>
                                </a:lnTo>
                                <a:lnTo>
                                  <a:pt x="391296" y="359000"/>
                                </a:lnTo>
                                <a:lnTo>
                                  <a:pt x="391748" y="358371"/>
                                </a:lnTo>
                                <a:lnTo>
                                  <a:pt x="398267" y="347758"/>
                                </a:lnTo>
                                <a:lnTo>
                                  <a:pt x="402990" y="337873"/>
                                </a:lnTo>
                                <a:lnTo>
                                  <a:pt x="403549" y="336517"/>
                                </a:lnTo>
                                <a:lnTo>
                                  <a:pt x="407184" y="325275"/>
                                </a:lnTo>
                                <a:lnTo>
                                  <a:pt x="409773" y="314034"/>
                                </a:lnTo>
                                <a:lnTo>
                                  <a:pt x="411454" y="302792"/>
                                </a:lnTo>
                                <a:lnTo>
                                  <a:pt x="412340" y="291551"/>
                                </a:lnTo>
                                <a:lnTo>
                                  <a:pt x="412529" y="280309"/>
                                </a:lnTo>
                                <a:lnTo>
                                  <a:pt x="412102" y="269068"/>
                                </a:lnTo>
                                <a:lnTo>
                                  <a:pt x="411128" y="257827"/>
                                </a:lnTo>
                                <a:lnTo>
                                  <a:pt x="409666" y="246585"/>
                                </a:lnTo>
                                <a:lnTo>
                                  <a:pt x="407768" y="235344"/>
                                </a:lnTo>
                                <a:lnTo>
                                  <a:pt x="405478" y="224102"/>
                                </a:lnTo>
                                <a:lnTo>
                                  <a:pt x="402990" y="213549"/>
                                </a:lnTo>
                                <a:lnTo>
                                  <a:pt x="402820" y="212861"/>
                                </a:lnTo>
                                <a:lnTo>
                                  <a:pt x="399609" y="201619"/>
                                </a:lnTo>
                                <a:lnTo>
                                  <a:pt x="396086" y="190378"/>
                                </a:lnTo>
                                <a:lnTo>
                                  <a:pt x="392281" y="179136"/>
                                </a:lnTo>
                                <a:lnTo>
                                  <a:pt x="391748" y="177698"/>
                                </a:lnTo>
                                <a:lnTo>
                                  <a:pt x="387924" y="167895"/>
                                </a:lnTo>
                                <a:lnTo>
                                  <a:pt x="383272" y="156653"/>
                                </a:lnTo>
                                <a:lnTo>
                                  <a:pt x="380507" y="150367"/>
                                </a:lnTo>
                                <a:lnTo>
                                  <a:pt x="378208" y="145412"/>
                                </a:lnTo>
                                <a:lnTo>
                                  <a:pt x="372683" y="134171"/>
                                </a:lnTo>
                                <a:lnTo>
                                  <a:pt x="369266" y="127540"/>
                                </a:lnTo>
                                <a:lnTo>
                                  <a:pt x="366748" y="122929"/>
                                </a:lnTo>
                                <a:lnTo>
                                  <a:pt x="360310" y="111688"/>
                                </a:lnTo>
                                <a:lnTo>
                                  <a:pt x="358024" y="107875"/>
                                </a:lnTo>
                                <a:lnTo>
                                  <a:pt x="353286" y="100446"/>
                                </a:lnTo>
                                <a:lnTo>
                                  <a:pt x="346783" y="90621"/>
                                </a:lnTo>
                                <a:lnTo>
                                  <a:pt x="345781" y="89205"/>
                                </a:lnTo>
                                <a:lnTo>
                                  <a:pt x="337461" y="77963"/>
                                </a:lnTo>
                                <a:lnTo>
                                  <a:pt x="335541" y="75468"/>
                                </a:lnTo>
                                <a:lnTo>
                                  <a:pt x="328297" y="66722"/>
                                </a:lnTo>
                                <a:lnTo>
                                  <a:pt x="324300" y="62072"/>
                                </a:lnTo>
                                <a:lnTo>
                                  <a:pt x="318155" y="55480"/>
                                </a:lnTo>
                                <a:lnTo>
                                  <a:pt x="313058" y="50220"/>
                                </a:lnTo>
                                <a:lnTo>
                                  <a:pt x="306717" y="44239"/>
                                </a:lnTo>
                                <a:lnTo>
                                  <a:pt x="301817" y="39797"/>
                                </a:lnTo>
                                <a:lnTo>
                                  <a:pt x="293512" y="32997"/>
                                </a:lnTo>
                                <a:lnTo>
                                  <a:pt x="290575" y="30688"/>
                                </a:lnTo>
                                <a:lnTo>
                                  <a:pt x="279334" y="22843"/>
                                </a:lnTo>
                                <a:lnTo>
                                  <a:pt x="277540" y="21756"/>
                                </a:lnTo>
                                <a:lnTo>
                                  <a:pt x="268093" y="16279"/>
                                </a:lnTo>
                                <a:lnTo>
                                  <a:pt x="256851" y="10751"/>
                                </a:lnTo>
                                <a:lnTo>
                                  <a:pt x="256256" y="10515"/>
                                </a:lnTo>
                                <a:lnTo>
                                  <a:pt x="245609" y="6488"/>
                                </a:lnTo>
                                <a:lnTo>
                                  <a:pt x="234368" y="3261"/>
                                </a:lnTo>
                                <a:lnTo>
                                  <a:pt x="223126" y="1091"/>
                                </a:lnTo>
                                <a:lnTo>
                                  <a:pt x="211885" y="0"/>
                                </a:lnTo>
                                <a:lnTo>
                                  <a:pt x="200644" y="0"/>
                                </a:lnTo>
                                <a:lnTo>
                                  <a:pt x="189402" y="1091"/>
                                </a:lnTo>
                                <a:lnTo>
                                  <a:pt x="178161" y="3261"/>
                                </a:lnTo>
                                <a:lnTo>
                                  <a:pt x="166919" y="6488"/>
                                </a:lnTo>
                                <a:lnTo>
                                  <a:pt x="156273" y="10515"/>
                                </a:lnTo>
                                <a:lnTo>
                                  <a:pt x="155678" y="10751"/>
                                </a:lnTo>
                                <a:lnTo>
                                  <a:pt x="144436" y="16279"/>
                                </a:lnTo>
                                <a:lnTo>
                                  <a:pt x="134989" y="21756"/>
                                </a:lnTo>
                                <a:lnTo>
                                  <a:pt x="133195" y="22843"/>
                                </a:lnTo>
                                <a:lnTo>
                                  <a:pt x="121953" y="30688"/>
                                </a:lnTo>
                                <a:lnTo>
                                  <a:pt x="119016" y="32997"/>
                                </a:lnTo>
                                <a:lnTo>
                                  <a:pt x="110712" y="39797"/>
                                </a:lnTo>
                                <a:lnTo>
                                  <a:pt x="105811" y="44239"/>
                                </a:lnTo>
                                <a:lnTo>
                                  <a:pt x="99471" y="50220"/>
                                </a:lnTo>
                                <a:lnTo>
                                  <a:pt x="94374" y="55480"/>
                                </a:lnTo>
                                <a:lnTo>
                                  <a:pt x="88229" y="62072"/>
                                </a:lnTo>
                                <a:lnTo>
                                  <a:pt x="84232" y="66722"/>
                                </a:lnTo>
                                <a:lnTo>
                                  <a:pt x="76988" y="75468"/>
                                </a:lnTo>
                                <a:lnTo>
                                  <a:pt x="75068" y="77963"/>
                                </a:lnTo>
                                <a:lnTo>
                                  <a:pt x="66748" y="89205"/>
                                </a:lnTo>
                                <a:lnTo>
                                  <a:pt x="65746" y="90621"/>
                                </a:lnTo>
                                <a:lnTo>
                                  <a:pt x="59243" y="100446"/>
                                </a:lnTo>
                                <a:lnTo>
                                  <a:pt x="54505" y="107875"/>
                                </a:lnTo>
                                <a:lnTo>
                                  <a:pt x="52219" y="111688"/>
                                </a:lnTo>
                                <a:lnTo>
                                  <a:pt x="45781" y="122929"/>
                                </a:lnTo>
                                <a:lnTo>
                                  <a:pt x="43263" y="127540"/>
                                </a:lnTo>
                                <a:lnTo>
                                  <a:pt x="39846" y="134171"/>
                                </a:lnTo>
                                <a:lnTo>
                                  <a:pt x="34321" y="145412"/>
                                </a:lnTo>
                                <a:lnTo>
                                  <a:pt x="32022" y="150367"/>
                                </a:lnTo>
                                <a:lnTo>
                                  <a:pt x="29258" y="156653"/>
                                </a:lnTo>
                                <a:lnTo>
                                  <a:pt x="24605" y="167895"/>
                                </a:lnTo>
                                <a:lnTo>
                                  <a:pt x="20781" y="177698"/>
                                </a:lnTo>
                                <a:lnTo>
                                  <a:pt x="20247" y="179136"/>
                                </a:lnTo>
                                <a:lnTo>
                                  <a:pt x="16442" y="190378"/>
                                </a:lnTo>
                                <a:lnTo>
                                  <a:pt x="12920" y="201619"/>
                                </a:lnTo>
                                <a:lnTo>
                                  <a:pt x="9709" y="212861"/>
                                </a:lnTo>
                                <a:lnTo>
                                  <a:pt x="9539" y="213549"/>
                                </a:lnTo>
                                <a:lnTo>
                                  <a:pt x="7051" y="224102"/>
                                </a:lnTo>
                                <a:lnTo>
                                  <a:pt x="4761" y="235344"/>
                                </a:lnTo>
                                <a:lnTo>
                                  <a:pt x="2863" y="246585"/>
                                </a:lnTo>
                                <a:lnTo>
                                  <a:pt x="1401" y="257827"/>
                                </a:lnTo>
                                <a:lnTo>
                                  <a:pt x="427" y="269068"/>
                                </a:lnTo>
                                <a:lnTo>
                                  <a:pt x="0" y="280309"/>
                                </a:lnTo>
                                <a:lnTo>
                                  <a:pt x="189" y="291551"/>
                                </a:lnTo>
                                <a:lnTo>
                                  <a:pt x="1075" y="302792"/>
                                </a:lnTo>
                                <a:lnTo>
                                  <a:pt x="2755" y="314034"/>
                                </a:lnTo>
                                <a:lnTo>
                                  <a:pt x="5344" y="325275"/>
                                </a:lnTo>
                                <a:lnTo>
                                  <a:pt x="8980" y="336517"/>
                                </a:lnTo>
                                <a:lnTo>
                                  <a:pt x="9539" y="337873"/>
                                </a:lnTo>
                                <a:lnTo>
                                  <a:pt x="14262" y="347758"/>
                                </a:lnTo>
                                <a:lnTo>
                                  <a:pt x="20781" y="358371"/>
                                </a:lnTo>
                                <a:lnTo>
                                  <a:pt x="21232" y="359000"/>
                                </a:lnTo>
                                <a:lnTo>
                                  <a:pt x="31008" y="370241"/>
                                </a:lnTo>
                                <a:lnTo>
                                  <a:pt x="32022" y="371222"/>
                                </a:lnTo>
                                <a:lnTo>
                                  <a:pt x="43263" y="380405"/>
                                </a:lnTo>
                                <a:lnTo>
                                  <a:pt x="44838" y="381483"/>
                                </a:lnTo>
                                <a:lnTo>
                                  <a:pt x="54505" y="387263"/>
                                </a:lnTo>
                                <a:lnTo>
                                  <a:pt x="65653" y="392724"/>
                                </a:lnTo>
                                <a:lnTo>
                                  <a:pt x="65746" y="392765"/>
                                </a:lnTo>
                                <a:lnTo>
                                  <a:pt x="76988" y="396947"/>
                                </a:lnTo>
                                <a:lnTo>
                                  <a:pt x="88229" y="400385"/>
                                </a:lnTo>
                                <a:lnTo>
                                  <a:pt x="99471" y="403211"/>
                                </a:lnTo>
                                <a:lnTo>
                                  <a:pt x="103072" y="403965"/>
                                </a:lnTo>
                                <a:lnTo>
                                  <a:pt x="110712" y="405435"/>
                                </a:lnTo>
                                <a:close/>
                              </a:path>
                            </a:pathLst>
                          </a:custGeom>
                          <a:ln w="17202" cap="flat">
                            <a:round/>
                          </a:ln>
                        </wps:spPr>
                        <wps:style>
                          <a:lnRef idx="1">
                            <a:srgbClr val="FF5900">
                              <a:alpha val="80000"/>
                            </a:srgbClr>
                          </a:lnRef>
                          <a:fillRef idx="0">
                            <a:srgbClr val="000000">
                              <a:alpha val="0"/>
                            </a:srgbClr>
                          </a:fillRef>
                          <a:effectRef idx="0">
                            <a:scrgbClr r="0" g="0" b="0"/>
                          </a:effectRef>
                          <a:fontRef idx="none"/>
                        </wps:style>
                        <wps:bodyPr/>
                      </wps:wsp>
                      <wps:wsp>
                        <wps:cNvPr id="2216" name="Shape 2216"/>
                        <wps:cNvSpPr/>
                        <wps:spPr>
                          <a:xfrm>
                            <a:off x="4410550" y="488738"/>
                            <a:ext cx="304715" cy="304510"/>
                          </a:xfrm>
                          <a:custGeom>
                            <a:avLst/>
                            <a:gdLst/>
                            <a:ahLst/>
                            <a:cxnLst/>
                            <a:rect l="0" t="0" r="0" b="0"/>
                            <a:pathLst>
                              <a:path w="304715" h="304510">
                                <a:moveTo>
                                  <a:pt x="79288" y="295448"/>
                                </a:moveTo>
                                <a:lnTo>
                                  <a:pt x="90529" y="298229"/>
                                </a:lnTo>
                                <a:lnTo>
                                  <a:pt x="101771" y="300425"/>
                                </a:lnTo>
                                <a:lnTo>
                                  <a:pt x="113012" y="302107"/>
                                </a:lnTo>
                                <a:lnTo>
                                  <a:pt x="124254" y="303326"/>
                                </a:lnTo>
                                <a:lnTo>
                                  <a:pt x="135495" y="304119"/>
                                </a:lnTo>
                                <a:lnTo>
                                  <a:pt x="146737" y="304510"/>
                                </a:lnTo>
                                <a:lnTo>
                                  <a:pt x="157978" y="304510"/>
                                </a:lnTo>
                                <a:lnTo>
                                  <a:pt x="169220" y="304119"/>
                                </a:lnTo>
                                <a:lnTo>
                                  <a:pt x="180461" y="303326"/>
                                </a:lnTo>
                                <a:lnTo>
                                  <a:pt x="191703" y="302107"/>
                                </a:lnTo>
                                <a:lnTo>
                                  <a:pt x="202944" y="300425"/>
                                </a:lnTo>
                                <a:lnTo>
                                  <a:pt x="214186" y="298229"/>
                                </a:lnTo>
                                <a:lnTo>
                                  <a:pt x="225427" y="295448"/>
                                </a:lnTo>
                                <a:lnTo>
                                  <a:pt x="230997" y="293755"/>
                                </a:lnTo>
                                <a:lnTo>
                                  <a:pt x="236669" y="291830"/>
                                </a:lnTo>
                                <a:lnTo>
                                  <a:pt x="247910" y="287174"/>
                                </a:lnTo>
                                <a:lnTo>
                                  <a:pt x="257121" y="282514"/>
                                </a:lnTo>
                                <a:lnTo>
                                  <a:pt x="259152" y="281335"/>
                                </a:lnTo>
                                <a:lnTo>
                                  <a:pt x="270393" y="273504"/>
                                </a:lnTo>
                                <a:lnTo>
                                  <a:pt x="273074" y="271272"/>
                                </a:lnTo>
                                <a:lnTo>
                                  <a:pt x="281634" y="262760"/>
                                </a:lnTo>
                                <a:lnTo>
                                  <a:pt x="283947" y="260031"/>
                                </a:lnTo>
                                <a:lnTo>
                                  <a:pt x="291633" y="248789"/>
                                </a:lnTo>
                                <a:lnTo>
                                  <a:pt x="292876" y="246462"/>
                                </a:lnTo>
                                <a:lnTo>
                                  <a:pt x="296948" y="237548"/>
                                </a:lnTo>
                                <a:lnTo>
                                  <a:pt x="300665" y="226306"/>
                                </a:lnTo>
                                <a:lnTo>
                                  <a:pt x="303104" y="215065"/>
                                </a:lnTo>
                                <a:lnTo>
                                  <a:pt x="304117" y="206559"/>
                                </a:lnTo>
                                <a:lnTo>
                                  <a:pt x="304400" y="203823"/>
                                </a:lnTo>
                                <a:lnTo>
                                  <a:pt x="304715" y="192582"/>
                                </a:lnTo>
                                <a:lnTo>
                                  <a:pt x="304245" y="181340"/>
                                </a:lnTo>
                                <a:lnTo>
                                  <a:pt x="304117" y="180155"/>
                                </a:lnTo>
                                <a:lnTo>
                                  <a:pt x="302973" y="170099"/>
                                </a:lnTo>
                                <a:lnTo>
                                  <a:pt x="301006" y="158858"/>
                                </a:lnTo>
                                <a:lnTo>
                                  <a:pt x="298428" y="147616"/>
                                </a:lnTo>
                                <a:lnTo>
                                  <a:pt x="295300" y="136374"/>
                                </a:lnTo>
                                <a:lnTo>
                                  <a:pt x="292876" y="128937"/>
                                </a:lnTo>
                                <a:lnTo>
                                  <a:pt x="291555" y="125133"/>
                                </a:lnTo>
                                <a:lnTo>
                                  <a:pt x="287073" y="113892"/>
                                </a:lnTo>
                                <a:lnTo>
                                  <a:pt x="282148" y="102650"/>
                                </a:lnTo>
                                <a:lnTo>
                                  <a:pt x="281634" y="101596"/>
                                </a:lnTo>
                                <a:lnTo>
                                  <a:pt x="276307" y="91409"/>
                                </a:lnTo>
                                <a:lnTo>
                                  <a:pt x="270393" y="80871"/>
                                </a:lnTo>
                                <a:lnTo>
                                  <a:pt x="269966" y="80167"/>
                                </a:lnTo>
                                <a:lnTo>
                                  <a:pt x="262544" y="68926"/>
                                </a:lnTo>
                                <a:lnTo>
                                  <a:pt x="259152" y="64110"/>
                                </a:lnTo>
                                <a:lnTo>
                                  <a:pt x="254210" y="57684"/>
                                </a:lnTo>
                                <a:lnTo>
                                  <a:pt x="247910" y="49993"/>
                                </a:lnTo>
                                <a:lnTo>
                                  <a:pt x="244699" y="46443"/>
                                </a:lnTo>
                                <a:lnTo>
                                  <a:pt x="236669" y="38109"/>
                                </a:lnTo>
                                <a:lnTo>
                                  <a:pt x="233528" y="35201"/>
                                </a:lnTo>
                                <a:lnTo>
                                  <a:pt x="225427" y="28158"/>
                                </a:lnTo>
                                <a:lnTo>
                                  <a:pt x="219906" y="23960"/>
                                </a:lnTo>
                                <a:lnTo>
                                  <a:pt x="214186" y="19873"/>
                                </a:lnTo>
                                <a:lnTo>
                                  <a:pt x="202944" y="13045"/>
                                </a:lnTo>
                                <a:lnTo>
                                  <a:pt x="202281" y="12718"/>
                                </a:lnTo>
                                <a:lnTo>
                                  <a:pt x="191703" y="7846"/>
                                </a:lnTo>
                                <a:lnTo>
                                  <a:pt x="180461" y="3897"/>
                                </a:lnTo>
                                <a:lnTo>
                                  <a:pt x="170257" y="1477"/>
                                </a:lnTo>
                                <a:lnTo>
                                  <a:pt x="169220" y="1247"/>
                                </a:lnTo>
                                <a:lnTo>
                                  <a:pt x="157978" y="0"/>
                                </a:lnTo>
                                <a:lnTo>
                                  <a:pt x="146737" y="0"/>
                                </a:lnTo>
                                <a:lnTo>
                                  <a:pt x="135495" y="1247"/>
                                </a:lnTo>
                                <a:lnTo>
                                  <a:pt x="134458" y="1477"/>
                                </a:lnTo>
                                <a:lnTo>
                                  <a:pt x="124254" y="3897"/>
                                </a:lnTo>
                                <a:lnTo>
                                  <a:pt x="113012" y="7846"/>
                                </a:lnTo>
                                <a:lnTo>
                                  <a:pt x="102434" y="12718"/>
                                </a:lnTo>
                                <a:lnTo>
                                  <a:pt x="101771" y="13045"/>
                                </a:lnTo>
                                <a:lnTo>
                                  <a:pt x="90529" y="19873"/>
                                </a:lnTo>
                                <a:lnTo>
                                  <a:pt x="84809" y="23960"/>
                                </a:lnTo>
                                <a:lnTo>
                                  <a:pt x="79288" y="28158"/>
                                </a:lnTo>
                                <a:lnTo>
                                  <a:pt x="71188" y="35201"/>
                                </a:lnTo>
                                <a:lnTo>
                                  <a:pt x="68047" y="38109"/>
                                </a:lnTo>
                                <a:lnTo>
                                  <a:pt x="60016" y="46443"/>
                                </a:lnTo>
                                <a:lnTo>
                                  <a:pt x="56805" y="49993"/>
                                </a:lnTo>
                                <a:lnTo>
                                  <a:pt x="50505" y="57684"/>
                                </a:lnTo>
                                <a:lnTo>
                                  <a:pt x="45564" y="64110"/>
                                </a:lnTo>
                                <a:lnTo>
                                  <a:pt x="42171" y="68926"/>
                                </a:lnTo>
                                <a:lnTo>
                                  <a:pt x="34749" y="80167"/>
                                </a:lnTo>
                                <a:lnTo>
                                  <a:pt x="34322" y="80871"/>
                                </a:lnTo>
                                <a:lnTo>
                                  <a:pt x="28408" y="91409"/>
                                </a:lnTo>
                                <a:lnTo>
                                  <a:pt x="23081" y="101596"/>
                                </a:lnTo>
                                <a:lnTo>
                                  <a:pt x="22567" y="102650"/>
                                </a:lnTo>
                                <a:lnTo>
                                  <a:pt x="17642" y="113892"/>
                                </a:lnTo>
                                <a:lnTo>
                                  <a:pt x="13160" y="125133"/>
                                </a:lnTo>
                                <a:lnTo>
                                  <a:pt x="11840" y="128937"/>
                                </a:lnTo>
                                <a:lnTo>
                                  <a:pt x="9415" y="136374"/>
                                </a:lnTo>
                                <a:lnTo>
                                  <a:pt x="6288" y="147616"/>
                                </a:lnTo>
                                <a:lnTo>
                                  <a:pt x="3709" y="158858"/>
                                </a:lnTo>
                                <a:lnTo>
                                  <a:pt x="1742" y="170099"/>
                                </a:lnTo>
                                <a:lnTo>
                                  <a:pt x="598" y="180155"/>
                                </a:lnTo>
                                <a:lnTo>
                                  <a:pt x="471" y="181340"/>
                                </a:lnTo>
                                <a:lnTo>
                                  <a:pt x="0" y="192582"/>
                                </a:lnTo>
                                <a:lnTo>
                                  <a:pt x="315" y="203823"/>
                                </a:lnTo>
                                <a:lnTo>
                                  <a:pt x="598" y="206559"/>
                                </a:lnTo>
                                <a:lnTo>
                                  <a:pt x="1611" y="215065"/>
                                </a:lnTo>
                                <a:lnTo>
                                  <a:pt x="4050" y="226306"/>
                                </a:lnTo>
                                <a:lnTo>
                                  <a:pt x="7767" y="237548"/>
                                </a:lnTo>
                                <a:lnTo>
                                  <a:pt x="11840" y="246462"/>
                                </a:lnTo>
                                <a:lnTo>
                                  <a:pt x="13082" y="248789"/>
                                </a:lnTo>
                                <a:lnTo>
                                  <a:pt x="20769" y="260031"/>
                                </a:lnTo>
                                <a:lnTo>
                                  <a:pt x="23081" y="262760"/>
                                </a:lnTo>
                                <a:lnTo>
                                  <a:pt x="31641" y="271272"/>
                                </a:lnTo>
                                <a:lnTo>
                                  <a:pt x="34322" y="273504"/>
                                </a:lnTo>
                                <a:lnTo>
                                  <a:pt x="45564" y="281335"/>
                                </a:lnTo>
                                <a:lnTo>
                                  <a:pt x="47595" y="282514"/>
                                </a:lnTo>
                                <a:lnTo>
                                  <a:pt x="56805" y="287174"/>
                                </a:lnTo>
                                <a:lnTo>
                                  <a:pt x="68047" y="291830"/>
                                </a:lnTo>
                                <a:lnTo>
                                  <a:pt x="73718" y="293755"/>
                                </a:lnTo>
                                <a:lnTo>
                                  <a:pt x="79288" y="295448"/>
                                </a:lnTo>
                                <a:close/>
                              </a:path>
                            </a:pathLst>
                          </a:custGeom>
                          <a:ln w="17202" cap="flat">
                            <a:round/>
                          </a:ln>
                        </wps:spPr>
                        <wps:style>
                          <a:lnRef idx="1">
                            <a:srgbClr val="D70000">
                              <a:alpha val="80000"/>
                            </a:srgbClr>
                          </a:lnRef>
                          <a:fillRef idx="0">
                            <a:srgbClr val="000000">
                              <a:alpha val="0"/>
                            </a:srgbClr>
                          </a:fillRef>
                          <a:effectRef idx="0">
                            <a:scrgbClr r="0" g="0" b="0"/>
                          </a:effectRef>
                          <a:fontRef idx="none"/>
                        </wps:style>
                        <wps:bodyPr/>
                      </wps:wsp>
                      <wps:wsp>
                        <wps:cNvPr id="2217" name="Shape 2217"/>
                        <wps:cNvSpPr/>
                        <wps:spPr>
                          <a:xfrm>
                            <a:off x="4475186" y="553344"/>
                            <a:ext cx="175444" cy="175316"/>
                          </a:xfrm>
                          <a:custGeom>
                            <a:avLst/>
                            <a:gdLst/>
                            <a:ahLst/>
                            <a:cxnLst/>
                            <a:rect l="0" t="0" r="0" b="0"/>
                            <a:pathLst>
                              <a:path w="175444" h="175316">
                                <a:moveTo>
                                  <a:pt x="70860" y="174358"/>
                                </a:moveTo>
                                <a:lnTo>
                                  <a:pt x="82101" y="175316"/>
                                </a:lnTo>
                                <a:lnTo>
                                  <a:pt x="93343" y="175316"/>
                                </a:lnTo>
                                <a:lnTo>
                                  <a:pt x="104584" y="174358"/>
                                </a:lnTo>
                                <a:lnTo>
                                  <a:pt x="112771" y="172941"/>
                                </a:lnTo>
                                <a:lnTo>
                                  <a:pt x="115826" y="172330"/>
                                </a:lnTo>
                                <a:lnTo>
                                  <a:pt x="127067" y="168867"/>
                                </a:lnTo>
                                <a:lnTo>
                                  <a:pt x="138308" y="164017"/>
                                </a:lnTo>
                                <a:lnTo>
                                  <a:pt x="142417" y="161699"/>
                                </a:lnTo>
                                <a:lnTo>
                                  <a:pt x="149550" y="156793"/>
                                </a:lnTo>
                                <a:lnTo>
                                  <a:pt x="156754" y="150458"/>
                                </a:lnTo>
                                <a:lnTo>
                                  <a:pt x="160791" y="145867"/>
                                </a:lnTo>
                                <a:lnTo>
                                  <a:pt x="165505" y="139217"/>
                                </a:lnTo>
                                <a:lnTo>
                                  <a:pt x="171107" y="127975"/>
                                </a:lnTo>
                                <a:lnTo>
                                  <a:pt x="172033" y="125010"/>
                                </a:lnTo>
                                <a:lnTo>
                                  <a:pt x="174170" y="116733"/>
                                </a:lnTo>
                                <a:lnTo>
                                  <a:pt x="175444" y="105492"/>
                                </a:lnTo>
                                <a:lnTo>
                                  <a:pt x="175252" y="94251"/>
                                </a:lnTo>
                                <a:lnTo>
                                  <a:pt x="173760" y="83009"/>
                                </a:lnTo>
                                <a:lnTo>
                                  <a:pt x="172033" y="75781"/>
                                </a:lnTo>
                                <a:lnTo>
                                  <a:pt x="170965" y="71768"/>
                                </a:lnTo>
                                <a:lnTo>
                                  <a:pt x="166707" y="60526"/>
                                </a:lnTo>
                                <a:lnTo>
                                  <a:pt x="161378" y="49285"/>
                                </a:lnTo>
                                <a:lnTo>
                                  <a:pt x="160791" y="48269"/>
                                </a:lnTo>
                                <a:lnTo>
                                  <a:pt x="154074" y="38043"/>
                                </a:lnTo>
                                <a:lnTo>
                                  <a:pt x="149550" y="32102"/>
                                </a:lnTo>
                                <a:lnTo>
                                  <a:pt x="144830" y="26802"/>
                                </a:lnTo>
                                <a:lnTo>
                                  <a:pt x="138308" y="20404"/>
                                </a:lnTo>
                                <a:lnTo>
                                  <a:pt x="132297" y="15560"/>
                                </a:lnTo>
                                <a:lnTo>
                                  <a:pt x="127067" y="11841"/>
                                </a:lnTo>
                                <a:lnTo>
                                  <a:pt x="115826" y="5704"/>
                                </a:lnTo>
                                <a:lnTo>
                                  <a:pt x="112088" y="4319"/>
                                </a:lnTo>
                                <a:lnTo>
                                  <a:pt x="104584" y="1860"/>
                                </a:lnTo>
                                <a:lnTo>
                                  <a:pt x="93343" y="0"/>
                                </a:lnTo>
                                <a:lnTo>
                                  <a:pt x="82101" y="0"/>
                                </a:lnTo>
                                <a:lnTo>
                                  <a:pt x="70860" y="1860"/>
                                </a:lnTo>
                                <a:lnTo>
                                  <a:pt x="63356" y="4319"/>
                                </a:lnTo>
                                <a:lnTo>
                                  <a:pt x="59618" y="5704"/>
                                </a:lnTo>
                                <a:lnTo>
                                  <a:pt x="48377" y="11841"/>
                                </a:lnTo>
                                <a:lnTo>
                                  <a:pt x="43147" y="15560"/>
                                </a:lnTo>
                                <a:lnTo>
                                  <a:pt x="37135" y="20404"/>
                                </a:lnTo>
                                <a:lnTo>
                                  <a:pt x="30614" y="26802"/>
                                </a:lnTo>
                                <a:lnTo>
                                  <a:pt x="25894" y="32102"/>
                                </a:lnTo>
                                <a:lnTo>
                                  <a:pt x="21370" y="38043"/>
                                </a:lnTo>
                                <a:lnTo>
                                  <a:pt x="14653" y="48269"/>
                                </a:lnTo>
                                <a:lnTo>
                                  <a:pt x="14066" y="49285"/>
                                </a:lnTo>
                                <a:lnTo>
                                  <a:pt x="8737" y="60526"/>
                                </a:lnTo>
                                <a:lnTo>
                                  <a:pt x="4479" y="71768"/>
                                </a:lnTo>
                                <a:lnTo>
                                  <a:pt x="3411" y="75781"/>
                                </a:lnTo>
                                <a:lnTo>
                                  <a:pt x="1684" y="83009"/>
                                </a:lnTo>
                                <a:lnTo>
                                  <a:pt x="192" y="94251"/>
                                </a:lnTo>
                                <a:lnTo>
                                  <a:pt x="0" y="105492"/>
                                </a:lnTo>
                                <a:lnTo>
                                  <a:pt x="1274" y="116733"/>
                                </a:lnTo>
                                <a:lnTo>
                                  <a:pt x="3411" y="125010"/>
                                </a:lnTo>
                                <a:lnTo>
                                  <a:pt x="4337" y="127975"/>
                                </a:lnTo>
                                <a:lnTo>
                                  <a:pt x="9939" y="139217"/>
                                </a:lnTo>
                                <a:lnTo>
                                  <a:pt x="14653" y="145867"/>
                                </a:lnTo>
                                <a:lnTo>
                                  <a:pt x="18690" y="150458"/>
                                </a:lnTo>
                                <a:lnTo>
                                  <a:pt x="25894" y="156793"/>
                                </a:lnTo>
                                <a:lnTo>
                                  <a:pt x="33027" y="161699"/>
                                </a:lnTo>
                                <a:lnTo>
                                  <a:pt x="37135" y="164017"/>
                                </a:lnTo>
                                <a:lnTo>
                                  <a:pt x="48377" y="168867"/>
                                </a:lnTo>
                                <a:lnTo>
                                  <a:pt x="59618" y="172330"/>
                                </a:lnTo>
                                <a:lnTo>
                                  <a:pt x="62673" y="172941"/>
                                </a:lnTo>
                                <a:lnTo>
                                  <a:pt x="70860" y="174358"/>
                                </a:lnTo>
                                <a:close/>
                              </a:path>
                            </a:pathLst>
                          </a:custGeom>
                          <a:ln w="17202" cap="flat">
                            <a:round/>
                          </a:ln>
                        </wps:spPr>
                        <wps:style>
                          <a:lnRef idx="1">
                            <a:srgbClr val="710000">
                              <a:alpha val="80000"/>
                            </a:srgbClr>
                          </a:lnRef>
                          <a:fillRef idx="0">
                            <a:srgbClr val="000000">
                              <a:alpha val="0"/>
                            </a:srgbClr>
                          </a:fillRef>
                          <a:effectRef idx="0">
                            <a:scrgbClr r="0" g="0" b="0"/>
                          </a:effectRef>
                          <a:fontRef idx="none"/>
                        </wps:style>
                        <wps:bodyPr/>
                      </wps:wsp>
                      <wps:wsp>
                        <wps:cNvPr id="2218" name="Shape 2218"/>
                        <wps:cNvSpPr/>
                        <wps:spPr>
                          <a:xfrm>
                            <a:off x="4006456" y="119247"/>
                            <a:ext cx="0" cy="1112904"/>
                          </a:xfrm>
                          <a:custGeom>
                            <a:avLst/>
                            <a:gdLst/>
                            <a:ahLst/>
                            <a:cxnLst/>
                            <a:rect l="0" t="0" r="0" b="0"/>
                            <a:pathLst>
                              <a:path h="1112904">
                                <a:moveTo>
                                  <a:pt x="0" y="1112904"/>
                                </a:moveTo>
                                <a:lnTo>
                                  <a:pt x="0" y="0"/>
                                </a:lnTo>
                              </a:path>
                            </a:pathLst>
                          </a:custGeom>
                          <a:ln w="4587" cap="sq">
                            <a:miter lim="127000"/>
                          </a:ln>
                        </wps:spPr>
                        <wps:style>
                          <a:lnRef idx="1">
                            <a:srgbClr val="000000"/>
                          </a:lnRef>
                          <a:fillRef idx="0">
                            <a:srgbClr val="000000">
                              <a:alpha val="0"/>
                            </a:srgbClr>
                          </a:fillRef>
                          <a:effectRef idx="0">
                            <a:scrgbClr r="0" g="0" b="0"/>
                          </a:effectRef>
                          <a:fontRef idx="none"/>
                        </wps:style>
                        <wps:bodyPr/>
                      </wps:wsp>
                      <wps:wsp>
                        <wps:cNvPr id="2219" name="Shape 2219"/>
                        <wps:cNvSpPr/>
                        <wps:spPr>
                          <a:xfrm>
                            <a:off x="5119360" y="119247"/>
                            <a:ext cx="0" cy="1112904"/>
                          </a:xfrm>
                          <a:custGeom>
                            <a:avLst/>
                            <a:gdLst/>
                            <a:ahLst/>
                            <a:cxnLst/>
                            <a:rect l="0" t="0" r="0" b="0"/>
                            <a:pathLst>
                              <a:path h="1112904">
                                <a:moveTo>
                                  <a:pt x="0" y="1112904"/>
                                </a:moveTo>
                                <a:lnTo>
                                  <a:pt x="0" y="0"/>
                                </a:lnTo>
                              </a:path>
                            </a:pathLst>
                          </a:custGeom>
                          <a:ln w="4587" cap="sq">
                            <a:miter lim="127000"/>
                          </a:ln>
                        </wps:spPr>
                        <wps:style>
                          <a:lnRef idx="1">
                            <a:srgbClr val="000000"/>
                          </a:lnRef>
                          <a:fillRef idx="0">
                            <a:srgbClr val="000000">
                              <a:alpha val="0"/>
                            </a:srgbClr>
                          </a:fillRef>
                          <a:effectRef idx="0">
                            <a:scrgbClr r="0" g="0" b="0"/>
                          </a:effectRef>
                          <a:fontRef idx="none"/>
                        </wps:style>
                        <wps:bodyPr/>
                      </wps:wsp>
                      <wps:wsp>
                        <wps:cNvPr id="2220" name="Shape 2220"/>
                        <wps:cNvSpPr/>
                        <wps:spPr>
                          <a:xfrm>
                            <a:off x="4006456" y="1232151"/>
                            <a:ext cx="1112905" cy="0"/>
                          </a:xfrm>
                          <a:custGeom>
                            <a:avLst/>
                            <a:gdLst/>
                            <a:ahLst/>
                            <a:cxnLst/>
                            <a:rect l="0" t="0" r="0" b="0"/>
                            <a:pathLst>
                              <a:path w="1112905">
                                <a:moveTo>
                                  <a:pt x="0" y="0"/>
                                </a:moveTo>
                                <a:lnTo>
                                  <a:pt x="1112905" y="0"/>
                                </a:lnTo>
                              </a:path>
                            </a:pathLst>
                          </a:custGeom>
                          <a:ln w="4587" cap="sq">
                            <a:miter lim="127000"/>
                          </a:ln>
                        </wps:spPr>
                        <wps:style>
                          <a:lnRef idx="1">
                            <a:srgbClr val="000000"/>
                          </a:lnRef>
                          <a:fillRef idx="0">
                            <a:srgbClr val="000000">
                              <a:alpha val="0"/>
                            </a:srgbClr>
                          </a:fillRef>
                          <a:effectRef idx="0">
                            <a:scrgbClr r="0" g="0" b="0"/>
                          </a:effectRef>
                          <a:fontRef idx="none"/>
                        </wps:style>
                        <wps:bodyPr/>
                      </wps:wsp>
                      <wps:wsp>
                        <wps:cNvPr id="2221" name="Shape 2221"/>
                        <wps:cNvSpPr/>
                        <wps:spPr>
                          <a:xfrm>
                            <a:off x="4006456" y="119247"/>
                            <a:ext cx="1112905" cy="0"/>
                          </a:xfrm>
                          <a:custGeom>
                            <a:avLst/>
                            <a:gdLst/>
                            <a:ahLst/>
                            <a:cxnLst/>
                            <a:rect l="0" t="0" r="0" b="0"/>
                            <a:pathLst>
                              <a:path w="1112905">
                                <a:moveTo>
                                  <a:pt x="0" y="0"/>
                                </a:moveTo>
                                <a:lnTo>
                                  <a:pt x="1112905" y="0"/>
                                </a:lnTo>
                              </a:path>
                            </a:pathLst>
                          </a:custGeom>
                          <a:ln w="4587" cap="sq">
                            <a:miter lim="127000"/>
                          </a:ln>
                        </wps:spPr>
                        <wps:style>
                          <a:lnRef idx="1">
                            <a:srgbClr val="000000"/>
                          </a:lnRef>
                          <a:fillRef idx="0">
                            <a:srgbClr val="000000">
                              <a:alpha val="0"/>
                            </a:srgbClr>
                          </a:fillRef>
                          <a:effectRef idx="0">
                            <a:scrgbClr r="0" g="0" b="0"/>
                          </a:effectRef>
                          <a:fontRef idx="none"/>
                        </wps:style>
                        <wps:bodyPr/>
                      </wps:wsp>
                      <wps:wsp>
                        <wps:cNvPr id="2222" name="Rectangle 2222"/>
                        <wps:cNvSpPr/>
                        <wps:spPr>
                          <a:xfrm>
                            <a:off x="4375790" y="0"/>
                            <a:ext cx="497850" cy="155211"/>
                          </a:xfrm>
                          <a:prstGeom prst="rect">
                            <a:avLst/>
                          </a:prstGeom>
                          <a:ln>
                            <a:noFill/>
                          </a:ln>
                        </wps:spPr>
                        <wps:txbx>
                          <w:txbxContent>
                            <w:p w14:paraId="0E348ACE" w14:textId="77777777" w:rsidR="000B4D66" w:rsidRDefault="00000000">
                              <w:pPr>
                                <w:spacing w:after="160" w:line="259" w:lineRule="auto"/>
                                <w:ind w:left="0" w:firstLine="0"/>
                                <w:jc w:val="left"/>
                              </w:pPr>
                              <w:r>
                                <w:rPr>
                                  <w:w w:val="126"/>
                                  <w:sz w:val="11"/>
                                </w:rPr>
                                <w:t>Level</w:t>
                              </w:r>
                              <w:r>
                                <w:rPr>
                                  <w:spacing w:val="10"/>
                                  <w:w w:val="126"/>
                                  <w:sz w:val="11"/>
                                </w:rPr>
                                <w:t xml:space="preserve"> </w:t>
                              </w:r>
                              <w:r>
                                <w:rPr>
                                  <w:w w:val="126"/>
                                  <w:sz w:val="11"/>
                                </w:rPr>
                                <w:t>set</w:t>
                              </w:r>
                              <w:r>
                                <w:rPr>
                                  <w:spacing w:val="10"/>
                                  <w:w w:val="126"/>
                                  <w:sz w:val="11"/>
                                </w:rPr>
                                <w:t xml:space="preserve"> </w:t>
                              </w:r>
                              <w:r>
                                <w:rPr>
                                  <w:w w:val="126"/>
                                  <w:sz w:val="11"/>
                                </w:rPr>
                                <w:t>4</w:t>
                              </w:r>
                            </w:p>
                          </w:txbxContent>
                        </wps:txbx>
                        <wps:bodyPr horzOverflow="overflow" vert="horz" lIns="0" tIns="0" rIns="0" bIns="0" rtlCol="0">
                          <a:noAutofit/>
                        </wps:bodyPr>
                      </wps:wsp>
                    </wpg:wgp>
                  </a:graphicData>
                </a:graphic>
              </wp:inline>
            </w:drawing>
          </mc:Choice>
          <mc:Fallback>
            <w:pict>
              <v:group w14:anchorId="34DAA774" id="Group 30737" o:spid="_x0000_s1367" style="width:403.1pt;height:97pt;mso-position-horizontal-relative:char;mso-position-vertical-relative:line" coordsize="51193,12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">
                <v:shape id="Shape 33428" o:spid="_x0000_s1368" style="position:absolute;left:2086;top:2235;width:3478;height:696;visibility:visible;mso-wrap-style:square;v-text-anchor:top" coordsize="347783,6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" path="m,l347783,r,69557l,69557,,e" fillcolor="gray" strokeweight=".31856mm">
                  <v:stroke miterlimit="83231f" joinstyle="miter"/>
                  <v:path arrowok="t" textboxrect="0,0,347783,69557"/>
                </v:shape>
                <v:shape id="Shape 33429" o:spid="_x0000_s1369" style="position:absolute;left:5564;top:10582;width:3478;height:696;visibility:visible;mso-wrap-style:square;v-text-anchor:top" coordsize="347783,69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" path="m,l347783,r,69556l,69556,,e" fillcolor="gray" strokeweight=".31856mm">
                  <v:stroke miterlimit="83231f" joinstyle="miter"/>
                  <v:path arrowok="t" textboxrect="0,0,347783,69556"/>
                </v:shape>
                <v:shape id="Shape 33430" o:spid="_x0000_s1370" style="position:absolute;left:2086;top:2931;width:3478;height:695;visibility:visible;mso-wrap-style:square;v-text-anchor:top" coordsize="347783,6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" path="m,l347783,r,69557l,69557,,e" fillcolor="gray" strokeweight=".31856mm">
                  <v:stroke miterlimit="83231f" joinstyle="miter"/>
                  <v:path arrowok="t" textboxrect="0,0,347783,69557"/>
                </v:shape>
                <v:shape id="Shape 33431" o:spid="_x0000_s1371" style="position:absolute;left:5564;top:9887;width:3478;height:695;visibility:visible;mso-wrap-style:square;v-text-anchor:top" coordsize="347783,6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" path="m,l347783,r,69557l,69557,,e" fillcolor="gray" strokeweight=".31856mm">
                  <v:stroke miterlimit="83231f" joinstyle="miter"/>
                  <v:path arrowok="t" textboxrect="0,0,347783,69557"/>
                </v:shape>
                <v:shape id="Shape 33432" o:spid="_x0000_s1372" style="position:absolute;left:1335;top:3626;width:3478;height:696;visibility:visible;mso-wrap-style:square;v-text-anchor:top" coordsize="347783,6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" path="m,l347783,r,69557l,69557,,e" fillcolor="gray" strokeweight=".31856mm">
                  <v:stroke miterlimit="83231f" joinstyle="miter"/>
                  <v:path arrowok="t" textboxrect="0,0,347783,69557"/>
                </v:shape>
                <v:shape id="Shape 33433" o:spid="_x0000_s1373" style="position:absolute;left:5564;top:9191;width:3478;height:696;visibility:visible;mso-wrap-style:square;v-text-anchor:top" coordsize="347783,69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" path="m,l347783,r,69556l,69556,,e" fillcolor="gray" strokeweight=".31856mm">
                  <v:stroke miterlimit="83231f" joinstyle="miter"/>
                  <v:path arrowok="t" textboxrect="0,0,347783,69556"/>
                </v:shape>
                <v:shape id="Shape 33434" o:spid="_x0000_s1374" style="position:absolute;left:556;top:4322;width:3478;height:696;visibility:visible;mso-wrap-style:square;v-text-anchor:top" coordsize="347783,69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" path="m,l347783,r,69556l,69556,,e" fillcolor="gray" strokeweight=".31856mm">
                  <v:stroke miterlimit="83231f" joinstyle="miter"/>
                  <v:path arrowok="t" textboxrect="0,0,347783,69556"/>
                </v:shape>
                <v:shape id="Shape 33435" o:spid="_x0000_s1375" style="position:absolute;left:7595;top:8495;width:3478;height:696;visibility:visible;mso-wrap-style:square;v-text-anchor:top" coordsize="347782,6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" path="m,l347782,r,69557l,69557,,e" fillcolor="gray" strokeweight=".31856mm">
                  <v:stroke miterlimit="83231f" joinstyle="miter"/>
                  <v:path arrowok="t" textboxrect="0,0,347782,69557"/>
                </v:shape>
                <v:shape id="Shape 33436" o:spid="_x0000_s1376" style="position:absolute;left:83;top:5018;width:3478;height:695;visibility:visible;mso-wrap-style:square;v-text-anchor:top" coordsize="347783,6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" path="m,l347783,r,69557l,69557,,e" fillcolor="gray" strokeweight=".31856mm">
                  <v:stroke miterlimit="83231f" joinstyle="miter"/>
                  <v:path arrowok="t" textboxrect="0,0,347783,69557"/>
                </v:shape>
                <v:shape id="Shape 33437" o:spid="_x0000_s1377" style="position:absolute;left:8152;top:7800;width:2977;height:695;visibility:visible;mso-wrap-style:square;v-text-anchor:top" coordsize="297702,69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" path="m,l297702,r,69556l,69556,,e" fillcolor="gray" strokeweight=".31856mm">
                  <v:stroke miterlimit="83231f" joinstyle="miter"/>
                  <v:path arrowok="t" textboxrect="0,0,297702,69556"/>
                </v:shape>
                <v:shape id="Shape 33438" o:spid="_x0000_s1378" style="position:absolute;top:5713;width:3255;height:696;visibility:visible;mso-wrap-style:square;v-text-anchor:top" coordsize="325525,69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" path="m,l325525,r,69556l,69556,,e" fillcolor="gray" strokeweight=".31856mm">
                  <v:stroke miterlimit="83231f" joinstyle="miter"/>
                  <v:path arrowok="t" textboxrect="0,0,325525,69556"/>
                </v:shape>
                <v:shape id="Shape 33439" o:spid="_x0000_s1379" style="position:absolute;left:8207;top:7104;width:2922;height:696;visibility:visible;mso-wrap-style:square;v-text-anchor:top" coordsize="292138,6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" path="m,l292138,r,69557l,69557,,e" fillcolor="gray" strokeweight=".31856mm">
                  <v:stroke miterlimit="83231f" joinstyle="miter"/>
                  <v:path arrowok="t" textboxrect="0,0,292138,69557"/>
                </v:shape>
                <v:shape id="Shape 33440" o:spid="_x0000_s1380" style="position:absolute;top:6409;width:3032;height:695;visibility:visible;mso-wrap-style:square;v-text-anchor:top" coordsize="303266,6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" path="m,l303266,r,69557l,69557,,e" fillcolor="gray" strokeweight=".31856mm">
                  <v:stroke miterlimit="83231f" joinstyle="miter"/>
                  <v:path arrowok="t" textboxrect="0,0,303266,69557"/>
                </v:shape>
                <v:shape id="Shape 33441" o:spid="_x0000_s1381" style="position:absolute;left:8096;top:6409;width:3033;height:695;visibility:visible;mso-wrap-style:square;v-text-anchor:top" coordsize="303267,6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" path="m,l303267,r,69557l,69557,,e" fillcolor="gray" strokeweight=".31856mm">
                  <v:stroke miterlimit="83231f" joinstyle="miter"/>
                  <v:path arrowok="t" textboxrect="0,0,303267,69557"/>
                </v:shape>
                <v:shape id="Shape 33442" o:spid="_x0000_s1382" style="position:absolute;top:7104;width:2921;height:696;visibility:visible;mso-wrap-style:square;v-text-anchor:top" coordsize="292137,6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" path="m,l292137,r,69557l,69557,,e" fillcolor="gray" strokeweight=".31856mm">
                  <v:stroke miterlimit="83231f" joinstyle="miter"/>
                  <v:path arrowok="t" textboxrect="0,0,292137,69557"/>
                </v:shape>
                <v:shape id="Shape 33443" o:spid="_x0000_s1383" style="position:absolute;left:7873;top:5713;width:3256;height:696;visibility:visible;mso-wrap-style:square;v-text-anchor:top" coordsize="325525,69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" path="m,l325525,r,69556l,69556,,e" fillcolor="gray" strokeweight=".31856mm">
                  <v:stroke miterlimit="83231f" joinstyle="miter"/>
                  <v:path arrowok="t" textboxrect="0,0,325525,69556"/>
                </v:shape>
                <v:shape id="Shape 33444" o:spid="_x0000_s1384" style="position:absolute;top:7800;width:2977;height:695;visibility:visible;mso-wrap-style:square;v-text-anchor:top" coordsize="297702,69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" path="m,l297702,r,69556l,69556,,e" fillcolor="gray" strokeweight=".31856mm">
                  <v:stroke miterlimit="83231f" joinstyle="miter"/>
                  <v:path arrowok="t" textboxrect="0,0,297702,69556"/>
                </v:shape>
                <v:shape id="Shape 33445" o:spid="_x0000_s1385" style="position:absolute;left:7567;top:5018;width:3478;height:695;visibility:visible;mso-wrap-style:square;v-text-anchor:top" coordsize="347783,6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" path="m,l347783,r,69557l,69557,,e" fillcolor="gray" strokeweight=".31856mm">
                  <v:stroke miterlimit="83231f" joinstyle="miter"/>
                  <v:path arrowok="t" textboxrect="0,0,347783,69557"/>
                </v:shape>
                <v:shape id="Shape 33446" o:spid="_x0000_s1386" style="position:absolute;left:55;top:8495;width:3478;height:696;visibility:visible;mso-wrap-style:square;v-text-anchor:top" coordsize="347783,6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" path="m,l347783,r,69557l,69557,,e" fillcolor="gray" strokeweight=".31856mm">
                  <v:stroke miterlimit="83231f" joinstyle="miter"/>
                  <v:path arrowok="t" textboxrect="0,0,347783,69557"/>
                </v:shape>
                <v:shape id="Shape 33447" o:spid="_x0000_s1387" style="position:absolute;left:7094;top:4322;width:3478;height:696;visibility:visible;mso-wrap-style:square;v-text-anchor:top" coordsize="347783,69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" path="m,l347783,r,69556l,69556,,e" fillcolor="gray" strokeweight=".31856mm">
                  <v:stroke miterlimit="83231f" joinstyle="miter"/>
                  <v:path arrowok="t" textboxrect="0,0,347783,69556"/>
                </v:shape>
                <v:shape id="Shape 33448" o:spid="_x0000_s1388" style="position:absolute;left:2086;top:9191;width:3478;height:696;visibility:visible;mso-wrap-style:square;v-text-anchor:top" coordsize="347783,69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" path="m,l347783,r,69556l,69556,,e" fillcolor="gray" strokeweight=".31856mm">
                  <v:stroke miterlimit="83231f" joinstyle="miter"/>
                  <v:path arrowok="t" textboxrect="0,0,347783,69556"/>
                </v:shape>
                <v:shape id="Shape 33449" o:spid="_x0000_s1389" style="position:absolute;left:6315;top:3626;width:3478;height:696;visibility:visible;mso-wrap-style:square;v-text-anchor:top" coordsize="347783,6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" path="m,l347783,r,69557l,69557,,e" fillcolor="gray" strokeweight=".31856mm">
                  <v:stroke miterlimit="83231f" joinstyle="miter"/>
                  <v:path arrowok="t" textboxrect="0,0,347783,69557"/>
                </v:shape>
                <v:shape id="Shape 33450" o:spid="_x0000_s1390" style="position:absolute;left:2086;top:9887;width:3478;height:695;visibility:visible;mso-wrap-style:square;v-text-anchor:top" coordsize="347783,6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" path="m,l347783,r,69557l,69557,,e" fillcolor="gray" strokeweight=".31856mm">
                  <v:stroke miterlimit="83231f" joinstyle="miter"/>
                  <v:path arrowok="t" textboxrect="0,0,347783,69557"/>
                </v:shape>
                <v:shape id="Shape 33451" o:spid="_x0000_s1391" style="position:absolute;left:5564;top:2931;width:3478;height:695;visibility:visible;mso-wrap-style:square;v-text-anchor:top" coordsize="347783,6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" path="m,l347783,r,69557l,69557,,e" fillcolor="gray" strokeweight=".31856mm">
                  <v:stroke miterlimit="83231f" joinstyle="miter"/>
                  <v:path arrowok="t" textboxrect="0,0,347783,69557"/>
                </v:shape>
                <v:shape id="Shape 33452" o:spid="_x0000_s1392" style="position:absolute;left:2086;top:10582;width:3478;height:696;visibility:visible;mso-wrap-style:square;v-text-anchor:top" coordsize="347783,69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" path="m,l347783,r,69556l,69556,,e" fillcolor="gray" strokeweight=".31856mm">
                  <v:stroke miterlimit="83231f" joinstyle="miter"/>
                  <v:path arrowok="t" textboxrect="0,0,347783,69556"/>
                </v:shape>
                <v:shape id="Shape 33453" o:spid="_x0000_s1393" style="position:absolute;left:5564;top:2235;width:3478;height:696;visibility:visible;mso-wrap-style:square;v-text-anchor:top" coordsize="347783,6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" path="m,l347783,r,69557l,69557,,e" fillcolor="gray" strokeweight=".31856mm">
                  <v:stroke miterlimit="83231f" joinstyle="miter"/>
                  <v:path arrowok="t" textboxrect="0,0,347783,69557"/>
                </v:shape>
                <v:shape id="Shape 2106" o:spid="_x0000_s1394" style="position:absolute;left:2925;top:3771;width:5278;height:5277;visibility:visible;mso-wrap-style:square;v-text-anchor:top" coordsize="527773,527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" path="m100885,519138r11242,1966l123368,522668r11242,1238l145851,524879r11242,759l168334,526223r11241,448l190817,527009r11241,251l213300,527442r11241,130l235783,527659r11241,54l258266,527739r11241,l280749,527713r11241,-54l303232,527572r11241,-130l325714,527260r11242,-251l348197,526671r11242,-448l370680,525638r11242,-759l393163,523906r11242,-1238l415646,521104r11242,-1966l433069,517805r5060,-1193l449371,513354r11241,-4076l466730,506563r5123,-2551l483095,497140r2465,-1818l494336,487839r3654,-3759l505578,474794r1346,-1955l513382,461597r3437,-7538l518271,450356r3502,-11242l524359,427873r1796,-11242l527264,405390r509,-11241l527754,382907r-486,-11241l526368,360424r-1269,-11241l523498,337941r-1899,-11241l519431,315458r-2412,-11241l516819,303388r-2616,-10413l511160,281734r-3237,-11241l505578,262839r-1148,-3588l500593,248009r-3992,-11241l494336,230687r-2008,-5160l487752,214285r-4657,-11133l483048,203044r-5173,-11242l472592,180561r-739,-1510l466859,169319r-5884,-11241l460612,157411r-6043,-10575l449371,137913r-1424,-2318l440831,124353r-2702,-4163l433273,113112r-6385,-9103l425296,101871,416705,90629r-1059,-1349l407370,79388r-2965,-3461l397261,68146r-4098,-4351l386168,56905r-4246,-4073l373803,45663r-3123,-2681l359750,34422r-311,-237l348197,26524r-5526,-3343l336956,19832,325714,14121r-5103,-2182l314473,9404,303232,5660,291990,2826,280749,924,278075,697,269507,,258266,r-8567,697l247024,924,235783,2826,224541,5660,213300,9404r-6139,2535l202058,14121r-11241,5711l185102,23181r-5527,3343l168334,34185r-311,237l157093,42982r-3123,2681l145851,52832r-4246,4073l134610,63795r-4098,4351l123368,75927r-2965,3461l112127,89280r-1059,1349l102477,101871r-1592,2138l94500,113112r-4856,7078l86942,124353r-7117,11242l78402,137913r-5198,8923l67161,157411r-363,667l60914,169319r-4995,9732l55180,180561r-5282,11241l44725,203044r-47,108l40021,214285r-4576,11242l33437,230687r-2265,6081l27180,248009r-3837,11242l22195,262839r-2345,7654l16613,281734r-3043,11241l10954,303388r-200,829l8342,315458,6174,326700,4275,337941,2674,349183,1404,360424,505,371666,19,382907,,394149r509,11241l1618,416631r1796,11242l6000,439114r3502,11242l10954,454059r3437,7538l20849,472839r1346,1955l29783,484080r3654,3759l42213,495322r2465,1818l55919,504012r5124,2551l67161,509278r11241,4076l89644,516612r5060,1193l100885,519138xe" filled="f" strokecolor="#ffff17" strokeweight=".47783mm">
                  <v:stroke opacity="52428f"/>
                  <v:path arrowok="t" textboxrect="0,0,527773,527739"/>
                </v:shape>
                <v:shape id="Shape 2107" o:spid="_x0000_s1395" style="position:absolute;left:3501;top:4347;width:4126;height:4124;visibility:visible;mso-wrap-style:square;v-text-anchor:top" coordsize="412529,412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" path="m110712,405435r11241,1783l133195,408668r11241,1165l155678,410750r11241,701l178161,411957r11241,329l200644,412448r11241,l223127,412286r11241,-329l245609,411451r11242,-701l268092,409833r11242,-1165l290575,407218r11242,-1783l309457,403965r3601,-754l324300,400385r11241,-3438l346783,392765r93,-41l358024,387263r9667,-5780l369265,380405r11242,-9183l381520,370241r9776,-11241l391748,358371r6519,-10613l402990,337873r559,-1356l407184,325275r2589,-11241l411453,302792r887,-11241l412529,280309r-428,-11241l411128,257827r-1462,-11242l407768,235344r-2290,-11242l402990,213549r-170,-688l399608,201619r-3522,-11241l392282,179136r-534,-1438l387924,167895r-4653,-11242l380507,150367r-2299,-4955l372683,134171r-3418,-6631l366748,122929r-6439,-11241l358024,107875r-4738,-7429l346783,90621r-1003,-1416l337461,77963r-1920,-2495l328297,66722r-3997,-4650l318155,55480r-5097,-5260l306717,44239r-4900,-4442l293512,32997r-2937,-2309l279334,22843r-1794,-1087l268092,16279,256851,10751r-595,-236l245609,6488,234368,3261,223127,1091,211885,,200644,,189402,1091,178161,3261,166919,6488r-10646,4027l155678,10751r-11242,5528l134988,21756r-1793,1087l121953,30688r-2937,2309l110712,39797r-4901,4442l99470,50220r-5097,5260l88229,62072r-3998,4650l76987,75468r-1919,2495l66748,89205r-1002,1416l59243,100446r-4738,7429l52219,111688r-6439,11241l43263,127540r-3417,6631l34321,145412r-2300,4955l29257,156653r-4652,11242l20780,177698r-533,1438l16442,190378r-3522,11241l9709,212861r-170,688l7051,224102,4760,235344,2862,246585,1401,257827,427,269068,,280309r189,11242l1075,302792r1680,11242l5344,325275r3636,11242l9539,337873r4723,9885l20780,358371r452,629l31008,370241r1013,981l43263,380405r1574,1078l54505,387263r11147,5461l65746,392765r11241,4182l88229,400385r11241,2826l103072,403965r7640,1470xe" filled="f" strokecolor="#ff5900" strokeweight=".47783mm">
                  <v:stroke opacity="52428f"/>
                  <v:path arrowok="t" textboxrect="0,0,412529,412448"/>
                </v:shape>
                <v:shape id="Shape 2108" o:spid="_x0000_s1396" style="position:absolute;left:4040;top:4887;width:3048;height:3045;visibility:visible;mso-wrap-style:square;v-text-anchor:top" coordsize="304715,30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" path="m79288,295448r11241,2781l101771,300425r11241,1682l124254,303326r11241,793l146737,304510r11241,l169220,304119r11241,-793l191702,302107r11242,-1682l214185,298229r11242,-2781l230997,293755r5671,-1925l247910,287174r9210,-4660l259151,281335r11242,-7831l273074,271272r8560,-8512l283946,260031r7687,-11242l292876,246462r4072,-8914l300665,226306r2439,-11241l304117,206559r283,-2736l304715,192582r-471,-11242l304117,180155r-1144,-10056l301006,158858r-2579,-11242l295299,136374r-2423,-7437l291555,125133r-4482,-11241l282148,102650r-514,-1054l276307,91409,270393,80871r-428,-704l262543,68926r-3392,-4816l254210,57684r-6300,-7691l244698,46443r-8030,-8334l233527,35201r-8100,-7043l219906,23960r-5721,-4087l202944,13045r-663,-327l191702,7846,180461,3897,170257,1477r-1037,-230l157978,,146737,,135495,1247r-1037,230l124254,3897,113012,7846r-10579,4872l101771,13045,90529,19873r-5721,4087l79288,28158r-8101,7043l68046,38109r-8030,8334l56805,49993r-6301,7691l45563,64110r-3392,4816l34749,80167r-427,704l28408,91409r-5328,10187l22567,102650r-4925,11242l13160,125133r-1321,3804l9415,136374,6287,147616,3709,158858,1742,170099,598,180155r-128,1185l,192582r315,11241l598,206559r1012,8506l4050,226306r3717,11242l11839,246462r1243,2327l20768,260031r2312,2729l31641,271272r2681,2232l45563,281335r2031,1179l56805,287174r11241,4656l73718,293755r5570,1693xe" filled="f" strokecolor="#d70000" strokeweight=".47783mm">
                  <v:stroke opacity="52428f"/>
                  <v:path arrowok="t" textboxrect="0,0,304715,304510"/>
                </v:shape>
                <v:shape id="Shape 2109" o:spid="_x0000_s1397" style="position:absolute;left:4687;top:5533;width:1754;height:1753;visibility:visible;mso-wrap-style:square;v-text-anchor:top" coordsize="175444,175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" path="m70860,174358r11241,958l93343,175316r11241,-958l112771,172941r3055,-611l127067,168867r11242,-4850l142417,161699r7133,-4906l156754,150458r4038,-4591l165505,139217r5602,-11242l172033,125010r2137,-8277l175444,105492r-192,-11241l173760,83009r-1727,-7228l170965,71768,166707,60526,161378,49285r-586,-1016l154074,38043r-4524,-5941l144830,26802r-6521,-6398l132297,15560r-5230,-3719l115826,5704,112088,4319,104584,1860,93343,,82101,,70860,1860,63356,4319,59618,5704,48377,11841r-5230,3719l37136,20404r-6522,6398l25894,32102r-4524,5941l14653,48269r-587,1016l8737,60526,4479,71768,3411,75781,1685,83009,192,94251,,105492r1274,11241l3411,125010r926,2965l9939,139217r4714,6650l18690,150458r7204,6335l33027,161699r4109,2318l48377,168867r11241,3463l62673,172941r8187,1417xe" filled="f" strokecolor="#710000" strokeweight=".47783mm">
                  <v:stroke opacity="52428f"/>
                  <v:path arrowok="t" textboxrect="0,0,175444,175316"/>
                </v:shape>
                <v:shape id="Shape 2110" o:spid="_x0000_s1398" style="position:absolute;top:1192;width:0;height:11129;visibility:visible;mso-wrap-style:square;v-text-anchor:top" coordsize="0,1112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" path="m,1112904l,e" filled="f" strokeweight=".1274mm">
                  <v:stroke miterlimit="83231f" joinstyle="miter" endcap="square"/>
                  <v:path arrowok="t" textboxrect="0,0,0,1112904"/>
                </v:shape>
                <v:shape id="Shape 2111" o:spid="_x0000_s1399" style="position:absolute;left:11129;top:1192;width:0;height:11129;visibility:visible;mso-wrap-style:square;v-text-anchor:top" coordsize="0,1112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" path="m,1112904l,e" filled="f" strokeweight=".1274mm">
                  <v:stroke miterlimit="83231f" joinstyle="miter" endcap="square"/>
                  <v:path arrowok="t" textboxrect="0,0,0,1112904"/>
                </v:shape>
                <v:shape id="Shape 2112" o:spid="_x0000_s1400" style="position:absolute;top:12321;width:11129;height:0;visibility:visible;mso-wrap-style:square;v-text-anchor:top" coordsize="1112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" path="m,l1112904,e" filled="f" strokeweight=".1274mm">
                  <v:stroke miterlimit="83231f" joinstyle="miter" endcap="square"/>
                  <v:path arrowok="t" textboxrect="0,0,1112904,0"/>
                </v:shape>
                <v:shape id="Shape 2113" o:spid="_x0000_s1401" style="position:absolute;top:1192;width:11129;height:0;visibility:visible;mso-wrap-style:square;v-text-anchor:top" coordsize="1112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" path="m,l1112904,e" filled="f" strokeweight=".1274mm">
                  <v:stroke miterlimit="83231f" joinstyle="miter" endcap="square"/>
                  <v:path arrowok="t" textboxrect="0,0,1112904,0"/>
                </v:shape>
                <v:rect id="Rectangle 2114" o:spid="_x0000_s1402" style="position:absolute;left:3693;width:4978;height:1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" filled="f" stroked="f">
                  <v:textbox inset="0,0,0,0">
                    <w:txbxContent>
                      <w:p w14:paraId="07B52041" w14:textId="77777777" w:rsidR="000B4D66" w:rsidRDefault="00000000">
                        <w:pPr>
                          <w:spacing w:after="160" w:line="259" w:lineRule="auto"/>
                          <w:ind w:left="0" w:firstLine="0"/>
                          <w:jc w:val="left"/>
                        </w:pPr>
                        <w:r>
                          <w:rPr>
                            <w:w w:val="126"/>
                            <w:sz w:val="11"/>
                          </w:rPr>
                          <w:t>Level</w:t>
                        </w:r>
                        <w:r>
                          <w:rPr>
                            <w:spacing w:val="10"/>
                            <w:w w:val="126"/>
                            <w:sz w:val="11"/>
                          </w:rPr>
                          <w:t xml:space="preserve"> </w:t>
                        </w:r>
                        <w:r>
                          <w:rPr>
                            <w:w w:val="126"/>
                            <w:sz w:val="11"/>
                          </w:rPr>
                          <w:t>set</w:t>
                        </w:r>
                        <w:r>
                          <w:rPr>
                            <w:spacing w:val="10"/>
                            <w:w w:val="126"/>
                            <w:sz w:val="11"/>
                          </w:rPr>
                          <w:t xml:space="preserve"> </w:t>
                        </w:r>
                        <w:r>
                          <w:rPr>
                            <w:w w:val="126"/>
                            <w:sz w:val="11"/>
                          </w:rPr>
                          <w:t>1</w:t>
                        </w:r>
                      </w:p>
                    </w:txbxContent>
                  </v:textbox>
                </v:rect>
                <v:shape id="Shape 33460" o:spid="_x0000_s1403" style="position:absolute;left:15441;top:2235;width:3478;height:696;visibility:visible;mso-wrap-style:square;v-text-anchor:top" coordsize="347783,6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" path="m,l347783,r,69557l,69557,,e" fillcolor="gray" strokeweight=".31856mm">
                  <v:stroke miterlimit="83231f" joinstyle="miter"/>
                  <v:path arrowok="t" textboxrect="0,0,347783,69557"/>
                </v:shape>
                <v:shape id="Shape 33461" o:spid="_x0000_s1404" style="position:absolute;left:18919;top:10582;width:3478;height:696;visibility:visible;mso-wrap-style:square;v-text-anchor:top" coordsize="347782,69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" path="m,l347782,r,69556l,69556,,e" fillcolor="gray" strokeweight=".31856mm">
                  <v:stroke miterlimit="83231f" joinstyle="miter"/>
                  <v:path arrowok="t" textboxrect="0,0,347782,69556"/>
                </v:shape>
                <v:shape id="Shape 33462" o:spid="_x0000_s1405" style="position:absolute;left:15441;top:2931;width:3478;height:695;visibility:visible;mso-wrap-style:square;v-text-anchor:top" coordsize="347783,6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" path="m,l347783,r,69557l,69557,,e" fillcolor="gray" strokeweight=".31856mm">
                  <v:stroke miterlimit="83231f" joinstyle="miter"/>
                  <v:path arrowok="t" textboxrect="0,0,347783,69557"/>
                </v:shape>
                <v:shape id="Shape 33463" o:spid="_x0000_s1406" style="position:absolute;left:18919;top:9887;width:3478;height:695;visibility:visible;mso-wrap-style:square;v-text-anchor:top" coordsize="347782,6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" path="m,l347782,r,69557l,69557,,e" fillcolor="gray" strokeweight=".31856mm">
                  <v:stroke miterlimit="83231f" joinstyle="miter"/>
                  <v:path arrowok="t" textboxrect="0,0,347782,69557"/>
                </v:shape>
                <v:shape id="Shape 33464" o:spid="_x0000_s1407" style="position:absolute;left:15441;top:3626;width:3478;height:696;visibility:visible;mso-wrap-style:square;v-text-anchor:top" coordsize="347783,6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" path="m,l347783,r,69557l,69557,,e" fillcolor="gray" strokeweight=".31856mm">
                  <v:stroke miterlimit="83231f" joinstyle="miter"/>
                  <v:path arrowok="t" textboxrect="0,0,347783,69557"/>
                </v:shape>
                <v:shape id="Shape 33465" o:spid="_x0000_s1408" style="position:absolute;left:18919;top:9191;width:3478;height:696;visibility:visible;mso-wrap-style:square;v-text-anchor:top" coordsize="347782,69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" path="m,l347782,r,69556l,69556,,e" fillcolor="gray" strokeweight=".31856mm">
                  <v:stroke miterlimit="83231f" joinstyle="miter"/>
                  <v:path arrowok="t" textboxrect="0,0,347782,69556"/>
                </v:shape>
                <v:shape id="Shape 33466" o:spid="_x0000_s1409" style="position:absolute;left:14551;top:4322;width:3478;height:696;visibility:visible;mso-wrap-style:square;v-text-anchor:top" coordsize="347783,69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" path="m,l347783,r,69556l,69556,,e" fillcolor="gray" strokeweight=".31856mm">
                  <v:stroke miterlimit="83231f" joinstyle="miter"/>
                  <v:path arrowok="t" textboxrect="0,0,347783,69556"/>
                </v:shape>
                <v:shape id="Shape 33467" o:spid="_x0000_s1410" style="position:absolute;left:18919;top:8495;width:3478;height:696;visibility:visible;mso-wrap-style:square;v-text-anchor:top" coordsize="347782,6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" path="m,l347782,r,69557l,69557,,e" fillcolor="gray" strokeweight=".31856mm">
                  <v:stroke miterlimit="83231f" joinstyle="miter"/>
                  <v:path arrowok="t" textboxrect="0,0,347782,69557"/>
                </v:shape>
                <v:shape id="Shape 33468" o:spid="_x0000_s1411" style="position:absolute;left:13939;top:5018;width:3477;height:695;visibility:visible;mso-wrap-style:square;v-text-anchor:top" coordsize="347782,6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" path="m,l347782,r,69557l,69557,,e" fillcolor="gray" strokeweight=".31856mm">
                  <v:stroke miterlimit="83231f" joinstyle="miter"/>
                  <v:path arrowok="t" textboxrect="0,0,347782,69557"/>
                </v:shape>
                <v:shape id="Shape 33469" o:spid="_x0000_s1412" style="position:absolute;left:20560;top:7800;width:3478;height:695;visibility:visible;mso-wrap-style:square;v-text-anchor:top" coordsize="347783,69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" path="m,l347783,r,69556l,69556,,e" fillcolor="gray" strokeweight=".31856mm">
                  <v:stroke miterlimit="83231f" joinstyle="miter"/>
                  <v:path arrowok="t" textboxrect="0,0,347783,69556"/>
                </v:shape>
                <v:shape id="Shape 33470" o:spid="_x0000_s1413" style="position:absolute;left:13605;top:5713;width:3478;height:696;visibility:visible;mso-wrap-style:square;v-text-anchor:top" coordsize="347782,69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" path="m,l347782,r,69556l,69556,,e" fillcolor="gray" strokeweight=".31856mm">
                  <v:stroke miterlimit="83231f" joinstyle="miter"/>
                  <v:path arrowok="t" textboxrect="0,0,347782,69556"/>
                </v:shape>
                <v:shape id="Shape 33471" o:spid="_x0000_s1414" style="position:absolute;left:20978;top:7104;width:3478;height:696;visibility:visible;mso-wrap-style:square;v-text-anchor:top" coordsize="347782,6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" path="m,l347782,r,69557l,69557,,e" fillcolor="gray" strokeweight=".31856mm">
                  <v:stroke miterlimit="83231f" joinstyle="miter"/>
                  <v:path arrowok="t" textboxrect="0,0,347782,69557"/>
                </v:shape>
                <v:shape id="Shape 33472" o:spid="_x0000_s1415" style="position:absolute;left:13410;top:6409;width:3478;height:695;visibility:visible;mso-wrap-style:square;v-text-anchor:top" coordsize="347783,6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" path="m,l347783,r,69557l,69557,,e" fillcolor="gray" strokeweight=".31856mm">
                  <v:stroke miterlimit="83231f" joinstyle="miter"/>
                  <v:path arrowok="t" textboxrect="0,0,347783,69557"/>
                </v:shape>
                <v:shape id="Shape 33473" o:spid="_x0000_s1416" style="position:absolute;left:20950;top:6409;width:3478;height:695;visibility:visible;mso-wrap-style:square;v-text-anchor:top" coordsize="347782,6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" path="m,l347782,r,69557l,69557,,e" fillcolor="gray" strokeweight=".31856mm">
                  <v:stroke miterlimit="83231f" joinstyle="miter"/>
                  <v:path arrowok="t" textboxrect="0,0,347782,69557"/>
                </v:shape>
                <v:shape id="Shape 33474" o:spid="_x0000_s1417" style="position:absolute;left:13382;top:7104;width:3478;height:696;visibility:visible;mso-wrap-style:square;v-text-anchor:top" coordsize="347783,6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" path="m,l347783,r,69557l,69557,,e" fillcolor="gray" strokeweight=".31856mm">
                  <v:stroke miterlimit="83231f" joinstyle="miter"/>
                  <v:path arrowok="t" textboxrect="0,0,347783,69557"/>
                </v:shape>
                <v:shape id="Shape 33475" o:spid="_x0000_s1418" style="position:absolute;left:20755;top:5713;width:3478;height:696;visibility:visible;mso-wrap-style:square;v-text-anchor:top" coordsize="347783,69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" path="m,l347783,r,69556l,69556,,e" fillcolor="gray" strokeweight=".31856mm">
                  <v:stroke miterlimit="83231f" joinstyle="miter"/>
                  <v:path arrowok="t" textboxrect="0,0,347783,69556"/>
                </v:shape>
                <v:shape id="Shape 33476" o:spid="_x0000_s1419" style="position:absolute;left:13800;top:7800;width:3477;height:695;visibility:visible;mso-wrap-style:square;v-text-anchor:top" coordsize="347783,69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" path="m,l347783,r,69556l,69556,,e" fillcolor="gray" strokeweight=".31856mm">
                  <v:stroke miterlimit="83231f" joinstyle="miter"/>
                  <v:path arrowok="t" textboxrect="0,0,347783,69556"/>
                </v:shape>
                <v:shape id="Shape 33477" o:spid="_x0000_s1420" style="position:absolute;left:20421;top:5018;width:3478;height:695;visibility:visible;mso-wrap-style:square;v-text-anchor:top" coordsize="347783,6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" path="m,l347783,r,69557l,69557,,e" fillcolor="gray" strokeweight=".31856mm">
                  <v:stroke miterlimit="83231f" joinstyle="miter"/>
                  <v:path arrowok="t" textboxrect="0,0,347783,69557"/>
                </v:shape>
                <v:shape id="Shape 33478" o:spid="_x0000_s1421" style="position:absolute;left:15441;top:8495;width:3478;height:696;visibility:visible;mso-wrap-style:square;v-text-anchor:top" coordsize="347783,6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" path="m,l347783,r,69557l,69557,,e" fillcolor="gray" strokeweight=".31856mm">
                  <v:stroke miterlimit="83231f" joinstyle="miter"/>
                  <v:path arrowok="t" textboxrect="0,0,347783,69557"/>
                </v:shape>
                <v:shape id="Shape 33479" o:spid="_x0000_s1422" style="position:absolute;left:19809;top:4322;width:3478;height:696;visibility:visible;mso-wrap-style:square;v-text-anchor:top" coordsize="347783,69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" path="m,l347783,r,69556l,69556,,e" fillcolor="gray" strokeweight=".31856mm">
                  <v:stroke miterlimit="83231f" joinstyle="miter"/>
                  <v:path arrowok="t" textboxrect="0,0,347783,69556"/>
                </v:shape>
                <v:shape id="Shape 33480" o:spid="_x0000_s1423" style="position:absolute;left:15441;top:9191;width:3478;height:696;visibility:visible;mso-wrap-style:square;v-text-anchor:top" coordsize="347783,69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" path="m,l347783,r,69556l,69556,,e" fillcolor="gray" strokeweight=".31856mm">
                  <v:stroke miterlimit="83231f" joinstyle="miter"/>
                  <v:path arrowok="t" textboxrect="0,0,347783,69556"/>
                </v:shape>
                <v:shape id="Shape 33481" o:spid="_x0000_s1424" style="position:absolute;left:18919;top:3626;width:3478;height:696;visibility:visible;mso-wrap-style:square;v-text-anchor:top" coordsize="347782,6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" path="m,l347782,r,69557l,69557,,e" fillcolor="gray" strokeweight=".31856mm">
                  <v:stroke miterlimit="83231f" joinstyle="miter"/>
                  <v:path arrowok="t" textboxrect="0,0,347782,69557"/>
                </v:shape>
                <v:shape id="Shape 33482" o:spid="_x0000_s1425" style="position:absolute;left:15441;top:9887;width:3478;height:695;visibility:visible;mso-wrap-style:square;v-text-anchor:top" coordsize="347783,6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" path="m,l347783,r,69557l,69557,,e" fillcolor="gray" strokeweight=".31856mm">
                  <v:stroke miterlimit="83231f" joinstyle="miter"/>
                  <v:path arrowok="t" textboxrect="0,0,347783,69557"/>
                </v:shape>
                <v:shape id="Shape 33483" o:spid="_x0000_s1426" style="position:absolute;left:18919;top:2931;width:3478;height:695;visibility:visible;mso-wrap-style:square;v-text-anchor:top" coordsize="347782,6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" path="m,l347782,r,69557l,69557,,e" fillcolor="gray" strokeweight=".31856mm">
                  <v:stroke miterlimit="83231f" joinstyle="miter"/>
                  <v:path arrowok="t" textboxrect="0,0,347782,69557"/>
                </v:shape>
                <v:shape id="Shape 33484" o:spid="_x0000_s1427" style="position:absolute;left:15441;top:10582;width:3478;height:696;visibility:visible;mso-wrap-style:square;v-text-anchor:top" coordsize="347783,69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" path="m,l347783,r,69556l,69556,,e" fillcolor="gray" strokeweight=".31856mm">
                  <v:stroke miterlimit="83231f" joinstyle="miter"/>
                  <v:path arrowok="t" textboxrect="0,0,347783,69556"/>
                </v:shape>
                <v:shape id="Shape 33485" o:spid="_x0000_s1428" style="position:absolute;left:18919;top:2235;width:3478;height:696;visibility:visible;mso-wrap-style:square;v-text-anchor:top" coordsize="347782,6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" path="m,l347782,r,69557l,69557,,e" fillcolor="gray" strokeweight=".31856mm">
                  <v:stroke miterlimit="83231f" joinstyle="miter"/>
                  <v:path arrowok="t" textboxrect="0,0,347782,69557"/>
                </v:shape>
                <v:shape id="Shape 2142" o:spid="_x0000_s1429" style="position:absolute;left:16280;top:3771;width:5278;height:5277;visibility:visible;mso-wrap-style:square;v-text-anchor:top" coordsize="527773,527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" path="m100885,519138r11242,1966l123368,522668r11242,1238l145851,524879r11242,759l168334,526223r11241,448l190817,527009r11241,251l213300,527442r11241,130l235783,527659r11241,54l258266,527739r11241,l280749,527713r11241,-54l303232,527572r11241,-130l325715,527260r11241,-251l348197,526671r11242,-448l370680,525638r11242,-759l393163,523906r11242,-1238l415646,521104r11242,-1966l433070,517805r5059,-1193l449371,513354r11241,-4076l466730,506563r5123,-2551l483095,497140r2465,-1818l494337,487839r3653,-3759l505578,474794r1346,-1955l513382,461597r3437,-7538l518271,450356r3502,-11242l524359,427873r1796,-11242l527264,405390r509,-11241l527754,382907r-486,-11241l526369,360424r-1270,-11241l523498,337941r-1899,-11241l519431,315458r-2412,-11241l516819,303388r-2616,-10413l511160,281734r-3237,-11241l505578,262839r-1148,-3588l500593,248009r-3992,-11241l494337,230687r-2009,-5160l487752,214285r-4657,-11133l483048,203044r-5173,-11242l472592,180561r-739,-1510l466860,169319r-5885,-11241l460612,157411r-6042,-10575l449371,137913r-1424,-2318l440831,124353r-2702,-4163l433273,113112r-6385,-9103l425297,101871,416705,90629r-1059,-1349l407370,79388r-2965,-3461l397261,68146r-4098,-4351l386169,56905r-4247,-4073l373803,45663r-3123,-2681l359750,34422r-311,-237l348197,26524r-5526,-3343l336956,19832,325715,14121r-5104,-2182l314473,9404,303232,5660,291990,2826,280749,924,278075,697,269507,,258266,r-8567,697l247024,924,235783,2826,224541,5660,213300,9404r-6138,2535l202058,14121r-11241,5711l185102,23181r-5527,3343l168334,34185r-311,237l157093,42982r-3123,2681l145851,52832r-4246,4073l134610,63795r-4098,4351l123368,75927r-2965,3461l112127,89280r-1059,1349l102477,101871r-1592,2138l94500,113112r-4856,7078l86942,124353r-7116,11242l78402,137913r-5198,8923l67161,157411r-363,667l60914,169319r-4995,9732l55180,180561r-5281,11241l44725,203044r-47,108l40021,214285r-4576,11242l33437,230687r-2265,6081l27180,248009r-3837,11242l22195,262839r-2345,7654l16613,281734r-3043,11241l10954,303388r-200,829l8342,315458,6174,326700,4275,337941,2674,349183,1405,360424,505,371666,19,382907,,394149r509,11241l1618,416631r1795,11242l6000,439114r3502,11242l10954,454059r3437,7538l20849,472839r1346,1955l29783,484080r3654,3759l42213,495322r2465,1818l55919,504012r5124,2551l67161,509278r11241,4076l89644,516612r5060,1193l100885,519138xe" filled="f" strokecolor="#ffff17" strokeweight=".47783mm">
                  <v:stroke opacity="52428f"/>
                  <v:path arrowok="t" textboxrect="0,0,527773,527739"/>
                </v:shape>
                <v:shape id="Shape 2143" o:spid="_x0000_s1430" style="position:absolute;left:16856;top:4347;width:4126;height:4124;visibility:visible;mso-wrap-style:square;v-text-anchor:top" coordsize="412529,412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" path="m110712,405435r11241,1783l133195,408668r11241,1165l155678,410750r11241,701l178161,411957r11241,329l200644,412448r11241,l223127,412286r11241,-329l245609,411451r11242,-701l268093,409833r11241,-1165l290575,407218r11242,-1783l309457,403965r3601,-754l324300,400385r11241,-3438l346783,392765r94,-41l358024,387263r9668,-5780l369265,380405r11242,-9183l381521,370241r9775,-11241l391749,358371r6518,-10613l402990,337873r559,-1356l407185,325275r2588,-11241l411454,302792r886,-11241l412529,280309r-427,-11241l411128,257827r-1462,-11242l407768,235344r-2290,-11242l402990,213549r-170,-688l399609,201619r-3523,-11241l392282,179136r-533,-1438l387924,167895r-4652,-11242l380507,150367r-2299,-4955l372683,134171r-3418,-6631l366749,122929r-6439,-11241l358024,107875r-4738,-7429l346783,90621r-1003,-1416l337461,77963r-1920,-2495l328297,66722r-3997,-4650l318155,55480r-5097,-5260l306717,44239r-4900,-4442l293512,32997r-2937,-2309l279334,22843r-1794,-1087l268093,16279,256851,10751r-595,-236l245609,6488,234368,3261,223127,1091,211885,,200644,,189402,1091,178161,3261,166919,6488r-10646,4027l155678,10751r-11242,5528l134989,21756r-1794,1087l121953,30688r-2936,2309l110712,39797r-4900,4442l99471,50220r-5097,5260l88229,62072r-3998,4650l76988,75468r-1920,2495l66748,89205r-1002,1416l59243,100446r-4738,7429l52219,111688r-6439,11241l43263,127540r-3417,6631l34321,145412r-2299,4955l29258,156653r-4653,11242l20780,177698r-533,1438l16442,190378r-3522,11241l9709,212861r-170,688l7051,224102,4761,235344,2863,246585,1401,257827,427,269068,,280309r189,11242l1076,302792r1679,11242l5344,325275r3636,11242l9539,337873r4723,9885l20780,358371r452,629l31008,370241r1014,981l43263,380405r1575,1078l54505,387263r11148,5461l65746,392765r11242,4182l88229,400385r11242,2826l103072,403965r7640,1470xe" filled="f" strokecolor="#ff5900" strokeweight=".47783mm">
                  <v:stroke opacity="52428f"/>
                  <v:path arrowok="t" textboxrect="0,0,412529,412448"/>
                </v:shape>
                <v:shape id="Shape 2144" o:spid="_x0000_s1431" style="position:absolute;left:17395;top:4887;width:3047;height:3045;visibility:visible;mso-wrap-style:square;v-text-anchor:top" coordsize="304715,30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" path="m79288,295448r11241,2781l101771,300425r11241,1682l124254,303326r11241,793l146737,304510r11241,l169220,304119r11241,-793l191702,302107r11242,-1682l214185,298229r11242,-2781l230997,293755r5671,-1925l247910,287174r9210,-4660l259151,281335r11242,-7831l273074,271272r8560,-8512l283946,260031r7687,-11242l292876,246462r4072,-8914l300665,226306r2439,-11241l304117,206559r283,-2736l304715,192582r-471,-11242l304117,180155r-1144,-10056l301006,158858r-2579,-11242l295299,136374r-2423,-7437l291555,125133r-4482,-11241l282148,102650r-514,-1054l276307,91409,270393,80871r-428,-704l262544,68926r-3393,-4816l254210,57684r-6300,-7691l244698,46443r-8030,-8334l233528,35201r-8101,-7043l219906,23960r-5721,-4087l202944,13045r-663,-327l191702,7846,180461,3897,170257,1477r-1037,-230l157978,,146737,,135495,1247r-1037,230l124254,3897,113012,7846r-10579,4872l101771,13045,90529,19873r-5720,4087l79288,28158r-8101,7043l68046,38109r-8030,8334l56805,49993r-6301,7691l45563,64110r-3392,4816l34749,80167r-427,704l28408,91409r-5327,10187l22567,102650r-4925,11242l13160,125133r-1321,3804l9415,136374,6287,147616,3709,158858,1742,170099,598,180155r-128,1185l,192582r314,11241l598,206559r1012,8506l4050,226306r3717,11242l11839,246462r1243,2327l20768,260031r2313,2729l31641,271272r2681,2232l45563,281335r2031,1179l56805,287174r11241,4656l73718,293755r5570,1693xe" filled="f" strokecolor="#d70000" strokeweight=".47783mm">
                  <v:stroke opacity="52428f"/>
                  <v:path arrowok="t" textboxrect="0,0,304715,304510"/>
                </v:shape>
                <v:shape id="Shape 2145" o:spid="_x0000_s1432" style="position:absolute;left:18042;top:5533;width:1754;height:1753;visibility:visible;mso-wrap-style:square;v-text-anchor:top" coordsize="175444,175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" path="m70860,174358r11242,958l93343,175316r11241,-958l112771,172941r3055,-611l127067,168867r11242,-4850l142417,161699r7133,-4906l156754,150458r4037,-4591l165505,139217r5602,-11242l172033,125010r2137,-8277l175444,105492r-192,-11241l173760,83009r-1727,-7228l170966,71768,166707,60526,161378,49285r-587,-1016l154074,38043r-4524,-5941l144830,26802r-6521,-6398l132297,15560r-5230,-3719l115826,5704,112088,4319,104584,1860,93343,,82102,,70860,1860,63356,4319,59618,5704,48377,11841r-5230,3719l37135,20404r-6521,6398l25894,32102r-4524,5941l14653,48269r-587,1016l8737,60526,4479,71768,3411,75781,1684,83009,192,94251,,105492r1274,11241l3411,125010r926,2965l9939,139217r4714,6650l18690,150458r7204,6335l33027,161699r4108,2318l48377,168867r11241,3463l62673,172941r8187,1417xe" filled="f" strokecolor="#710000" strokeweight=".47783mm">
                  <v:stroke opacity="52428f"/>
                  <v:path arrowok="t" textboxrect="0,0,175444,175316"/>
                </v:shape>
                <v:shape id="Shape 2146" o:spid="_x0000_s1433" style="position:absolute;left:13354;top:1192;width:0;height:11129;visibility:visible;mso-wrap-style:square;v-text-anchor:top" coordsize="0,1112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" path="m,1112904l,e" filled="f" strokeweight=".1274mm">
                  <v:stroke miterlimit="83231f" joinstyle="miter" endcap="square"/>
                  <v:path arrowok="t" textboxrect="0,0,0,1112904"/>
                </v:shape>
                <v:shape id="Shape 2147" o:spid="_x0000_s1434" style="position:absolute;left:24483;top:1192;width:0;height:11129;visibility:visible;mso-wrap-style:square;v-text-anchor:top" coordsize="0,1112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" path="m,1112904l,e" filled="f" strokeweight=".1274mm">
                  <v:stroke miterlimit="83231f" joinstyle="miter" endcap="square"/>
                  <v:path arrowok="t" textboxrect="0,0,0,1112904"/>
                </v:shape>
                <v:shape id="Shape 2148" o:spid="_x0000_s1435" style="position:absolute;left:13354;top:12321;width:11129;height:0;visibility:visible;mso-wrap-style:square;v-text-anchor:top" coordsize="1112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" path="m,l1112904,e" filled="f" strokeweight=".1274mm">
                  <v:stroke miterlimit="83231f" joinstyle="miter" endcap="square"/>
                  <v:path arrowok="t" textboxrect="0,0,1112904,0"/>
                </v:shape>
                <v:shape id="Shape 2149" o:spid="_x0000_s1436" style="position:absolute;left:13354;top:1192;width:11129;height:0;visibility:visible;mso-wrap-style:square;v-text-anchor:top" coordsize="1112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" path="m,l1112904,e" filled="f" strokeweight=".1274mm">
                  <v:stroke miterlimit="83231f" joinstyle="miter" endcap="square"/>
                  <v:path arrowok="t" textboxrect="0,0,1112904,0"/>
                </v:shape>
                <v:rect id="Rectangle 2150" o:spid="_x0000_s1437" style="position:absolute;left:17048;width:4978;height:1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" filled="f" stroked="f">
                  <v:textbox inset="0,0,0,0">
                    <w:txbxContent>
                      <w:p w14:paraId="6EECF8D7" w14:textId="77777777" w:rsidR="000B4D66" w:rsidRDefault="00000000">
                        <w:pPr>
                          <w:spacing w:after="160" w:line="259" w:lineRule="auto"/>
                          <w:ind w:left="0" w:firstLine="0"/>
                          <w:jc w:val="left"/>
                        </w:pPr>
                        <w:r>
                          <w:rPr>
                            <w:w w:val="126"/>
                            <w:sz w:val="11"/>
                          </w:rPr>
                          <w:t>Level</w:t>
                        </w:r>
                        <w:r>
                          <w:rPr>
                            <w:spacing w:val="10"/>
                            <w:w w:val="126"/>
                            <w:sz w:val="11"/>
                          </w:rPr>
                          <w:t xml:space="preserve"> </w:t>
                        </w:r>
                        <w:r>
                          <w:rPr>
                            <w:w w:val="126"/>
                            <w:sz w:val="11"/>
                          </w:rPr>
                          <w:t>set</w:t>
                        </w:r>
                        <w:r>
                          <w:rPr>
                            <w:spacing w:val="10"/>
                            <w:w w:val="126"/>
                            <w:sz w:val="11"/>
                          </w:rPr>
                          <w:t xml:space="preserve"> </w:t>
                        </w:r>
                        <w:r>
                          <w:rPr>
                            <w:w w:val="126"/>
                            <w:sz w:val="11"/>
                          </w:rPr>
                          <w:t>2</w:t>
                        </w:r>
                      </w:p>
                    </w:txbxContent>
                  </v:textbox>
                </v:rect>
                <v:shape id="Shape 33492" o:spid="_x0000_s1438" style="position:absolute;left:28796;top:2235;width:3478;height:696;visibility:visible;mso-wrap-style:square;v-text-anchor:top" coordsize="347783,6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" path="m,l347783,r,69557l,69557,,e" fillcolor="gray" strokeweight=".31856mm">
                  <v:stroke miterlimit="83231f" joinstyle="miter"/>
                  <v:path arrowok="t" textboxrect="0,0,347783,69557"/>
                </v:shape>
                <v:shape id="Shape 33493" o:spid="_x0000_s1439" style="position:absolute;left:32274;top:10582;width:3478;height:696;visibility:visible;mso-wrap-style:square;v-text-anchor:top" coordsize="347782,69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" path="m,l347782,r,69556l,69556,,e" fillcolor="gray" strokeweight=".31856mm">
                  <v:stroke miterlimit="83231f" joinstyle="miter"/>
                  <v:path arrowok="t" textboxrect="0,0,347782,69556"/>
                </v:shape>
                <v:shape id="Shape 33494" o:spid="_x0000_s1440" style="position:absolute;left:28796;top:2931;width:3478;height:695;visibility:visible;mso-wrap-style:square;v-text-anchor:top" coordsize="347783,6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" path="m,l347783,r,69557l,69557,,e" fillcolor="gray" strokeweight=".31856mm">
                  <v:stroke miterlimit="83231f" joinstyle="miter"/>
                  <v:path arrowok="t" textboxrect="0,0,347783,69557"/>
                </v:shape>
                <v:shape id="Shape 33495" o:spid="_x0000_s1441" style="position:absolute;left:32274;top:9887;width:3478;height:695;visibility:visible;mso-wrap-style:square;v-text-anchor:top" coordsize="347782,6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" path="m,l347782,r,69557l,69557,,e" fillcolor="gray" strokeweight=".31856mm">
                  <v:stroke miterlimit="83231f" joinstyle="miter"/>
                  <v:path arrowok="t" textboxrect="0,0,347782,69557"/>
                </v:shape>
                <v:shape id="Shape 33496" o:spid="_x0000_s1442" style="position:absolute;left:28796;top:3626;width:3478;height:696;visibility:visible;mso-wrap-style:square;v-text-anchor:top" coordsize="347783,6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" path="m,l347783,r,69557l,69557,,e" fillcolor="gray" strokeweight=".31856mm">
                  <v:stroke miterlimit="83231f" joinstyle="miter"/>
                  <v:path arrowok="t" textboxrect="0,0,347783,69557"/>
                </v:shape>
                <v:shape id="Shape 33497" o:spid="_x0000_s1443" style="position:absolute;left:32274;top:9191;width:3478;height:696;visibility:visible;mso-wrap-style:square;v-text-anchor:top" coordsize="347782,69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" path="m,l347782,r,69556l,69556,,e" fillcolor="gray" strokeweight=".31856mm">
                  <v:stroke miterlimit="83231f" joinstyle="miter"/>
                  <v:path arrowok="t" textboxrect="0,0,347782,69556"/>
                </v:shape>
                <v:shape id="Shape 33498" o:spid="_x0000_s1444" style="position:absolute;left:28796;top:4322;width:3478;height:696;visibility:visible;mso-wrap-style:square;v-text-anchor:top" coordsize="347783,69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" path="m,l347783,r,69556l,69556,,e" fillcolor="gray" strokeweight=".31856mm">
                  <v:stroke miterlimit="83231f" joinstyle="miter"/>
                  <v:path arrowok="t" textboxrect="0,0,347783,69556"/>
                </v:shape>
                <v:shape id="Shape 33499" o:spid="_x0000_s1445" style="position:absolute;left:32274;top:8495;width:3478;height:696;visibility:visible;mso-wrap-style:square;v-text-anchor:top" coordsize="347782,6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" path="m,l347782,r,69557l,69557,,e" fillcolor="gray" strokeweight=".31856mm">
                  <v:stroke miterlimit="83231f" joinstyle="miter"/>
                  <v:path arrowok="t" textboxrect="0,0,347782,69557"/>
                </v:shape>
                <v:shape id="Shape 33500" o:spid="_x0000_s1446" style="position:absolute;left:27850;top:5018;width:3478;height:695;visibility:visible;mso-wrap-style:square;v-text-anchor:top" coordsize="347783,6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" path="m,l347783,r,69557l,69557,,e" fillcolor="gray" strokeweight=".31856mm">
                  <v:stroke miterlimit="83231f" joinstyle="miter"/>
                  <v:path arrowok="t" textboxrect="0,0,347783,69557"/>
                </v:shape>
                <v:shape id="Shape 33501" o:spid="_x0000_s1447" style="position:absolute;left:32274;top:7800;width:3478;height:695;visibility:visible;mso-wrap-style:square;v-text-anchor:top" coordsize="347782,69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" path="m,l347782,r,69556l,69556,,e" fillcolor="gray" strokeweight=".31856mm">
                  <v:stroke miterlimit="83231f" joinstyle="miter"/>
                  <v:path arrowok="t" textboxrect="0,0,347782,69556"/>
                </v:shape>
                <v:shape id="Shape 33502" o:spid="_x0000_s1448" style="position:absolute;left:27433;top:5713;width:3477;height:696;visibility:visible;mso-wrap-style:square;v-text-anchor:top" coordsize="347783,69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" path="m,l347783,r,69556l,69556,,e" fillcolor="gray" strokeweight=".31856mm">
                  <v:stroke miterlimit="83231f" joinstyle="miter"/>
                  <v:path arrowok="t" textboxrect="0,0,347783,69556"/>
                </v:shape>
                <v:shape id="Shape 33503" o:spid="_x0000_s1449" style="position:absolute;left:33637;top:7104;width:3478;height:696;visibility:visible;mso-wrap-style:square;v-text-anchor:top" coordsize="347783,6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" path="m,l347783,r,69557l,69557,,e" fillcolor="gray" strokeweight=".31856mm">
                  <v:stroke miterlimit="83231f" joinstyle="miter"/>
                  <v:path arrowok="t" textboxrect="0,0,347783,69557"/>
                </v:shape>
                <v:shape id="Shape 33504" o:spid="_x0000_s1450" style="position:absolute;left:27266;top:6409;width:3477;height:695;visibility:visible;mso-wrap-style:square;v-text-anchor:top" coordsize="347783,6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" path="m,l347783,r,69557l,69557,,e" fillcolor="gray" strokeweight=".31856mm">
                  <v:stroke miterlimit="83231f" joinstyle="miter"/>
                  <v:path arrowok="t" textboxrect="0,0,347783,69557"/>
                </v:shape>
                <v:shape id="Shape 33505" o:spid="_x0000_s1451" style="position:absolute;left:33804;top:6409;width:3478;height:695;visibility:visible;mso-wrap-style:square;v-text-anchor:top" coordsize="347783,6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" path="m,l347783,r,69557l,69557,,e" fillcolor="gray" strokeweight=".31856mm">
                  <v:stroke miterlimit="83231f" joinstyle="miter"/>
                  <v:path arrowok="t" textboxrect="0,0,347783,69557"/>
                </v:shape>
                <v:shape id="Shape 33506" o:spid="_x0000_s1452" style="position:absolute;left:27433;top:7104;width:3477;height:696;visibility:visible;mso-wrap-style:square;v-text-anchor:top" coordsize="347783,6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" path="m,l347783,r,69557l,69557,,e" fillcolor="gray" strokeweight=".31856mm">
                  <v:stroke miterlimit="83231f" joinstyle="miter"/>
                  <v:path arrowok="t" textboxrect="0,0,347783,69557"/>
                </v:shape>
                <v:shape id="Shape 33507" o:spid="_x0000_s1453" style="position:absolute;left:33637;top:5713;width:3478;height:696;visibility:visible;mso-wrap-style:square;v-text-anchor:top" coordsize="347783,69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" path="m,l347783,r,69556l,69556,,e" fillcolor="gray" strokeweight=".31856mm">
                  <v:stroke miterlimit="83231f" joinstyle="miter"/>
                  <v:path arrowok="t" textboxrect="0,0,347783,69556"/>
                </v:shape>
                <v:shape id="Shape 33508" o:spid="_x0000_s1454" style="position:absolute;left:28796;top:7800;width:3478;height:695;visibility:visible;mso-wrap-style:square;v-text-anchor:top" coordsize="347783,69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" path="m,l347783,r,69556l,69556,,e" fillcolor="gray" strokeweight=".31856mm">
                  <v:stroke miterlimit="83231f" joinstyle="miter"/>
                  <v:path arrowok="t" textboxrect="0,0,347783,69556"/>
                </v:shape>
                <v:shape id="Shape 33509" o:spid="_x0000_s1455" style="position:absolute;left:33220;top:5018;width:3478;height:695;visibility:visible;mso-wrap-style:square;v-text-anchor:top" coordsize="347783,6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" path="m,l347783,r,69557l,69557,,e" fillcolor="gray" strokeweight=".31856mm">
                  <v:stroke miterlimit="83231f" joinstyle="miter"/>
                  <v:path arrowok="t" textboxrect="0,0,347783,69557"/>
                </v:shape>
                <v:shape id="Shape 33510" o:spid="_x0000_s1456" style="position:absolute;left:28796;top:8495;width:3478;height:696;visibility:visible;mso-wrap-style:square;v-text-anchor:top" coordsize="347783,6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" path="m,l347783,r,69557l,69557,,e" fillcolor="gray" strokeweight=".31856mm">
                  <v:stroke miterlimit="83231f" joinstyle="miter"/>
                  <v:path arrowok="t" textboxrect="0,0,347783,69557"/>
                </v:shape>
                <v:shape id="Shape 33511" o:spid="_x0000_s1457" style="position:absolute;left:32274;top:4322;width:3478;height:696;visibility:visible;mso-wrap-style:square;v-text-anchor:top" coordsize="347782,69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" path="m,l347782,r,69556l,69556,,e" fillcolor="gray" strokeweight=".31856mm">
                  <v:stroke miterlimit="83231f" joinstyle="miter"/>
                  <v:path arrowok="t" textboxrect="0,0,347782,69556"/>
                </v:shape>
                <v:shape id="Shape 33512" o:spid="_x0000_s1458" style="position:absolute;left:28796;top:9191;width:3478;height:696;visibility:visible;mso-wrap-style:square;v-text-anchor:top" coordsize="347783,69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" path="m,l347783,r,69556l,69556,,e" fillcolor="gray" strokeweight=".31856mm">
                  <v:stroke miterlimit="83231f" joinstyle="miter"/>
                  <v:path arrowok="t" textboxrect="0,0,347783,69556"/>
                </v:shape>
                <v:shape id="Shape 33513" o:spid="_x0000_s1459" style="position:absolute;left:32274;top:3626;width:3478;height:696;visibility:visible;mso-wrap-style:square;v-text-anchor:top" coordsize="347782,6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" path="m,l347782,r,69557l,69557,,e" fillcolor="gray" strokeweight=".31856mm">
                  <v:stroke miterlimit="83231f" joinstyle="miter"/>
                  <v:path arrowok="t" textboxrect="0,0,347782,69557"/>
                </v:shape>
                <v:shape id="Shape 33514" o:spid="_x0000_s1460" style="position:absolute;left:28796;top:9887;width:3478;height:695;visibility:visible;mso-wrap-style:square;v-text-anchor:top" coordsize="347783,6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" path="m,l347783,r,69557l,69557,,e" fillcolor="gray" strokeweight=".31856mm">
                  <v:stroke miterlimit="83231f" joinstyle="miter"/>
                  <v:path arrowok="t" textboxrect="0,0,347783,69557"/>
                </v:shape>
                <v:shape id="Shape 33515" o:spid="_x0000_s1461" style="position:absolute;left:32274;top:2931;width:3478;height:695;visibility:visible;mso-wrap-style:square;v-text-anchor:top" coordsize="347782,6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" path="m,l347782,r,69557l,69557,,e" fillcolor="gray" strokeweight=".31856mm">
                  <v:stroke miterlimit="83231f" joinstyle="miter"/>
                  <v:path arrowok="t" textboxrect="0,0,347782,69557"/>
                </v:shape>
                <v:shape id="Shape 33516" o:spid="_x0000_s1462" style="position:absolute;left:28796;top:10582;width:3478;height:696;visibility:visible;mso-wrap-style:square;v-text-anchor:top" coordsize="347783,69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" path="m,l347783,r,69556l,69556,,e" fillcolor="gray" strokeweight=".31856mm">
                  <v:stroke miterlimit="83231f" joinstyle="miter"/>
                  <v:path arrowok="t" textboxrect="0,0,347783,69556"/>
                </v:shape>
                <v:shape id="Shape 33517" o:spid="_x0000_s1463" style="position:absolute;left:32274;top:2235;width:3478;height:696;visibility:visible;mso-wrap-style:square;v-text-anchor:top" coordsize="347782,6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" path="m,l347782,r,69557l,69557,,e" fillcolor="gray" strokeweight=".31856mm">
                  <v:stroke miterlimit="83231f" joinstyle="miter"/>
                  <v:path arrowok="t" textboxrect="0,0,347782,69557"/>
                </v:shape>
                <v:shape id="Shape 2178" o:spid="_x0000_s1464" style="position:absolute;left:29635;top:3771;width:5278;height:5277;visibility:visible;mso-wrap-style:square;v-text-anchor:top" coordsize="527772,527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" path="m100885,519138r11241,1966l123368,522668r11241,1238l145851,524879r11241,759l168334,526223r11241,448l190817,527009r11241,251l213300,527442r11241,130l235783,527659r11241,54l258265,527739r11242,l280748,527713r11242,-54l303231,527572r11242,-130l325714,527260r11241,-251l348197,526671r11241,-448l370680,525638r11241,-759l393163,523906r11241,-1238l415646,521104r11241,-1966l433069,517805r5060,-1193l449370,513354r11241,-4076l466730,506563r5123,-2551l483095,497140r2465,-1818l494336,487839r3654,-3759l505578,474794r1346,-1955l513381,461597r3438,-7538l518271,450356r3502,-11242l524359,427873r1795,-11242l527264,405390r508,-11241l527753,382907r-485,-11241l526368,360424r-1270,-11241l523498,337941r-1900,-11241l519430,315458r-2411,-11241l516819,303388r-2616,-10413l511159,281734r-3236,-11241l505578,262839r-1148,-3588l500592,248009r-3991,-11241l494336,230687r-2008,-5160l487751,214285r-4656,-11133l483047,203044r-5173,-11242l472592,180561r-739,-1510l466859,169319r-5884,-11241l460611,157411r-6042,-10575l449370,137913r-1423,-2318l440831,124353r-2702,-4163l433272,113112r-6385,-9103l425296,101871,416705,90629r-1059,-1349l407370,79388r-2966,-3461l397261,68146r-4098,-4351l386168,56905r-4247,-4073l373802,45663r-3122,-2681l359749,34422r-311,-237l348197,26524r-5527,-3343l336955,19832,325714,14121r-5103,-2182l314473,9404,303231,5660,291990,2826,280748,924,278074,697,269507,,258265,r-8567,697l247024,924,235783,2826,224541,5660,213300,9404r-6139,2535l202058,14121r-11241,5711l185102,23181r-5527,3343l168334,34185r-311,237l157092,42982r-3122,2681l145851,52832r-4246,4073l134609,63795r-4098,4351l123368,75927r-2965,3461l112126,89280r-1058,1349l102476,101871r-1591,2138l94500,113112r-4857,7078l86942,124353r-7117,11242l78402,137913r-5199,8923l67161,157411r-363,667l60913,169319r-4994,9732l55180,180561r-5282,11241l44725,203044r-47,108l40020,214285r-4576,11242l33436,230687r-2264,6081l27180,248009r-3838,11242l22195,262839r-2345,7654l16613,281734r-3043,11241l10954,303388r-201,829l8342,315458,6174,326700,4275,337941,2674,349183,1404,360424,504,371666,19,382907,,394149r508,11241l1617,416631r1796,11242l5999,439114r3502,11242l10954,454059r3437,7538l20848,472839r1347,1955l29782,484080r3654,3759l42213,495322r2465,1818l55919,504012r5123,2551l67161,509278r11241,4076l89643,516612r5061,1193l100885,519138xe" filled="f" strokecolor="#ffff17" strokeweight=".47783mm">
                  <v:stroke opacity="52428f"/>
                  <v:path arrowok="t" textboxrect="0,0,527772,527739"/>
                </v:shape>
                <v:shape id="Shape 2179" o:spid="_x0000_s1465" style="position:absolute;left:30211;top:4347;width:4125;height:4124;visibility:visible;mso-wrap-style:square;v-text-anchor:top" coordsize="412529,412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" path="m110712,405435r11242,1783l133195,408668r11242,1165l155678,410750r11241,701l178161,411957r11241,329l200644,412448r11241,l223126,412286r11242,-329l245609,411451r11242,-701l268092,409833r11242,-1165l290575,407218r11241,-1783l309457,403965r3601,-754l324300,400385r11241,-3438l346783,392765r94,-41l358024,387263r9668,-5780l369265,380405r11242,-9183l381521,370241r9775,-11241l391749,358371r6518,-10613l402990,337873r559,-1356l407185,325275r2588,-11241l411454,302792r886,-11241l412529,280309r-427,-11241l411128,257827r-1462,-11242l407768,235344r-2290,-11242l402990,213549r-170,-688l399609,201619r-3523,-11241l392281,179136r-532,-1438l387924,167895r-4653,-11242l380507,150367r-2299,-4955l372683,134171r-3418,-6631l366749,122929r-6439,-11241l358024,107875r-4739,-7429l346783,90621r-1003,-1416l337461,77963r-1920,-2495l328297,66722r-3997,-4650l318155,55480r-5097,-5260l306717,44239r-4901,-4442l293512,32997r-2937,-2309l279334,22843r-1794,-1087l268092,16279,256851,10751r-595,-236l245609,6488,234368,3261,223126,1091,211885,,200644,,189402,1091,178161,3261,166919,6488r-10646,4027l155678,10751r-11241,5528l134989,21756r-1794,1087l121954,30688r-2937,2309l110712,39797r-4901,4442l99471,50220r-5097,5260l88230,62072r-3998,4650l76988,75468r-1920,2495l66748,89205r-1002,1416l59243,100446r-4738,7429l52219,111688r-6438,11241l43263,127540r-3417,6631l34321,145412r-2299,4955l29258,156653r-4653,11242l20781,177698r-534,1438l16442,190378r-3521,11241l9709,212861r-170,688l7051,224102,4761,235344,2863,246585,1401,257827,427,269068,,280309r189,11242l1076,302792r1679,11242l5344,325275r3636,11242l9539,337873r4723,9885l20781,358371r451,629l31008,370241r1014,981l43263,380405r1575,1078l54505,387263r11148,5461l65746,392765r11242,4182l88230,400385r11241,2826l103072,403965r7640,1470xe" filled="f" strokecolor="#ff5900" strokeweight=".47783mm">
                  <v:stroke opacity="52428f"/>
                  <v:path arrowok="t" textboxrect="0,0,412529,412448"/>
                </v:shape>
                <v:shape id="Shape 2180" o:spid="_x0000_s1466" style="position:absolute;left:30750;top:4887;width:3047;height:3045;visibility:visible;mso-wrap-style:square;v-text-anchor:top" coordsize="304714,30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" path="m79288,295448r11241,2781l101771,300425r11241,1682l124254,303326r11241,793l146736,304510r11242,l169219,304119r11242,-793l191702,302107r11242,-1682l214185,298229r11242,-2781l230997,293755r5671,-1925l247909,287174r9211,-4660l259151,281335r11241,-7831l273074,271272r8560,-8512l283946,260031r7687,-11242l292876,246462r4072,-8914l300665,226306r2439,-11241l304117,206559r283,-2736l304714,192582r-470,-11242l304117,180155r-1144,-10056l301006,158858r-2579,-11242l295299,136374r-2423,-7437l291555,125133r-4482,-11241l282148,102650r-514,-1054l276307,91409,270392,80871r-427,-704l262543,68926r-3392,-4816l254210,57684r-6301,-7691l244698,46443r-8030,-8334l233528,35201r-8101,-7043l219906,23960r-5721,-4087l202944,13045r-663,-327l191702,7846,180461,3897,170257,1477r-1038,-230l157978,,146736,,135495,1247r-1037,230l124254,3897,113012,7846r-10579,4872l101771,13045,90529,19873r-5720,4087l79288,28158r-8101,7043l68047,38109r-8031,8334l56805,49993r-6301,7691l45563,64110r-3392,4816l34749,80167r-427,704l28408,91409r-5328,10187l22567,102650r-4925,11242l13160,125133r-1321,3804l9415,136374,6288,147616,3709,158858,1742,170099,598,180155r-128,1185l,192582r314,11241l598,206559r1012,8506l4050,226306r3717,11242l11839,246462r1243,2327l20768,260031r2312,2729l31641,271272r2681,2232l45563,281335r2031,1179l56805,287174r11242,4656l73718,293755r5570,1693xe" filled="f" strokecolor="#d70000" strokeweight=".47783mm">
                  <v:stroke opacity="52428f"/>
                  <v:path arrowok="t" textboxrect="0,0,304714,304510"/>
                </v:shape>
                <v:shape id="Shape 2181" o:spid="_x0000_s1467" style="position:absolute;left:31397;top:5533;width:1754;height:1753;visibility:visible;mso-wrap-style:square;v-text-anchor:top" coordsize="175444,175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" path="m70860,174358r11241,958l93343,175316r11241,-958l112771,172941r3054,-611l127067,168867r11242,-4850l142417,161699r7133,-4906l156754,150458r4037,-4591l165505,139217r5602,-11242l172033,125010r2137,-8277l175444,105492r-192,-11241l173760,83009r-1727,-7228l170965,71768,166707,60526,161378,49285r-587,-1016l154074,38043r-4524,-5941l144830,26802r-6521,-6398l132296,15560r-5229,-3719l115825,5704,112088,4319,104584,1860,93343,,82101,,70860,1860,63356,4319,59618,5704,48377,11841r-5230,3719l37136,20404r-6522,6398l25894,32102r-4524,5941l14653,48269r-587,1016l8737,60526,4479,71768,3411,75781,1684,83009,192,94251,,105492r1274,11241l3411,125010r927,2965l9939,139217r4714,6650l18690,150458r7204,6335l33027,161699r4109,2318l48377,168867r11241,3463l62673,172941r8187,1417xe" filled="f" strokecolor="#710000" strokeweight=".47783mm">
                  <v:stroke opacity="52428f"/>
                  <v:path arrowok="t" textboxrect="0,0,175444,175316"/>
                </v:shape>
                <v:shape id="Shape 2182" o:spid="_x0000_s1468" style="position:absolute;left:26709;top:1192;width:0;height:11129;visibility:visible;mso-wrap-style:square;v-text-anchor:top" coordsize="0,1112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" path="m,1112904l,e" filled="f" strokeweight=".1274mm">
                  <v:stroke miterlimit="83231f" joinstyle="miter" endcap="square"/>
                  <v:path arrowok="t" textboxrect="0,0,0,1112904"/>
                </v:shape>
                <v:shape id="Shape 2183" o:spid="_x0000_s1469" style="position:absolute;left:37838;top:1192;width:0;height:11129;visibility:visible;mso-wrap-style:square;v-text-anchor:top" coordsize="0,1112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" path="m,1112904l,e" filled="f" strokeweight=".1274mm">
                  <v:stroke miterlimit="83231f" joinstyle="miter" endcap="square"/>
                  <v:path arrowok="t" textboxrect="0,0,0,1112904"/>
                </v:shape>
                <v:shape id="Shape 2184" o:spid="_x0000_s1470" style="position:absolute;left:26709;top:12321;width:11129;height:0;visibility:visible;mso-wrap-style:square;v-text-anchor:top" coordsize="1112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" path="m,l1112904,e" filled="f" strokeweight=".1274mm">
                  <v:stroke miterlimit="83231f" joinstyle="miter" endcap="square"/>
                  <v:path arrowok="t" textboxrect="0,0,1112904,0"/>
                </v:shape>
                <v:shape id="Shape 2185" o:spid="_x0000_s1471" style="position:absolute;left:26709;top:1192;width:11129;height:0;visibility:visible;mso-wrap-style:square;v-text-anchor:top" coordsize="11129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" path="m,l1112904,e" filled="f" strokeweight=".1274mm">
                  <v:stroke miterlimit="83231f" joinstyle="miter" endcap="square"/>
                  <v:path arrowok="t" textboxrect="0,0,1112904,0"/>
                </v:shape>
                <v:rect id="Rectangle 2186" o:spid="_x0000_s1472" style="position:absolute;left:30403;width:4978;height:1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" filled="f" stroked="f">
                  <v:textbox inset="0,0,0,0">
                    <w:txbxContent>
                      <w:p w14:paraId="436A1EF7" w14:textId="77777777" w:rsidR="000B4D66" w:rsidRDefault="00000000">
                        <w:pPr>
                          <w:spacing w:after="160" w:line="259" w:lineRule="auto"/>
                          <w:ind w:left="0" w:firstLine="0"/>
                          <w:jc w:val="left"/>
                        </w:pPr>
                        <w:r>
                          <w:rPr>
                            <w:w w:val="126"/>
                            <w:sz w:val="11"/>
                          </w:rPr>
                          <w:t>Level</w:t>
                        </w:r>
                        <w:r>
                          <w:rPr>
                            <w:spacing w:val="10"/>
                            <w:w w:val="126"/>
                            <w:sz w:val="11"/>
                          </w:rPr>
                          <w:t xml:space="preserve"> </w:t>
                        </w:r>
                        <w:r>
                          <w:rPr>
                            <w:w w:val="126"/>
                            <w:sz w:val="11"/>
                          </w:rPr>
                          <w:t>set</w:t>
                        </w:r>
                        <w:r>
                          <w:rPr>
                            <w:spacing w:val="10"/>
                            <w:w w:val="126"/>
                            <w:sz w:val="11"/>
                          </w:rPr>
                          <w:t xml:space="preserve"> </w:t>
                        </w:r>
                        <w:r>
                          <w:rPr>
                            <w:w w:val="126"/>
                            <w:sz w:val="11"/>
                          </w:rPr>
                          <w:t>3</w:t>
                        </w:r>
                      </w:p>
                    </w:txbxContent>
                  </v:textbox>
                </v:rect>
                <v:shape id="Shape 33524" o:spid="_x0000_s1473" style="position:absolute;left:42151;top:2235;width:3478;height:696;visibility:visible;mso-wrap-style:square;v-text-anchor:top" coordsize="347783,6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" path="m,l347783,r,69557l,69557,,e" fillcolor="gray" strokeweight=".31856mm">
                  <v:stroke miterlimit="83231f" joinstyle="miter"/>
                  <v:path arrowok="t" textboxrect="0,0,347783,69557"/>
                </v:shape>
                <v:shape id="Shape 33525" o:spid="_x0000_s1474" style="position:absolute;left:45629;top:10582;width:3477;height:696;visibility:visible;mso-wrap-style:square;v-text-anchor:top" coordsize="347783,69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" path="m,l347783,r,69556l,69556,,e" fillcolor="gray" strokeweight=".31856mm">
                  <v:stroke miterlimit="83231f" joinstyle="miter"/>
                  <v:path arrowok="t" textboxrect="0,0,347783,69556"/>
                </v:shape>
                <v:shape id="Shape 33526" o:spid="_x0000_s1475" style="position:absolute;left:42151;top:2931;width:3478;height:695;visibility:visible;mso-wrap-style:square;v-text-anchor:top" coordsize="347783,6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" path="m,l347783,r,69557l,69557,,e" fillcolor="gray" strokeweight=".31856mm">
                  <v:stroke miterlimit="83231f" joinstyle="miter"/>
                  <v:path arrowok="t" textboxrect="0,0,347783,69557"/>
                </v:shape>
                <v:shape id="Shape 33527" o:spid="_x0000_s1476" style="position:absolute;left:45629;top:9887;width:3477;height:695;visibility:visible;mso-wrap-style:square;v-text-anchor:top" coordsize="347783,6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" path="m,l347783,r,69557l,69557,,e" fillcolor="gray" strokeweight=".31856mm">
                  <v:stroke miterlimit="83231f" joinstyle="miter"/>
                  <v:path arrowok="t" textboxrect="0,0,347783,69557"/>
                </v:shape>
                <v:shape id="Shape 33528" o:spid="_x0000_s1477" style="position:absolute;left:42151;top:3626;width:3478;height:696;visibility:visible;mso-wrap-style:square;v-text-anchor:top" coordsize="347783,6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" path="m,l347783,r,69557l,69557,,e" fillcolor="gray" strokeweight=".31856mm">
                  <v:stroke miterlimit="83231f" joinstyle="miter"/>
                  <v:path arrowok="t" textboxrect="0,0,347783,69557"/>
                </v:shape>
                <v:shape id="Shape 33529" o:spid="_x0000_s1478" style="position:absolute;left:45629;top:9191;width:3477;height:696;visibility:visible;mso-wrap-style:square;v-text-anchor:top" coordsize="347783,69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" path="m,l347783,r,69556l,69556,,e" fillcolor="gray" strokeweight=".31856mm">
                  <v:stroke miterlimit="83231f" joinstyle="miter"/>
                  <v:path arrowok="t" textboxrect="0,0,347783,69556"/>
                </v:shape>
                <v:shape id="Shape 33530" o:spid="_x0000_s1479" style="position:absolute;left:42151;top:4322;width:3478;height:696;visibility:visible;mso-wrap-style:square;v-text-anchor:top" coordsize="347783,69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" path="m,l347783,r,69556l,69556,,e" fillcolor="gray" strokeweight=".31856mm">
                  <v:stroke miterlimit="83231f" joinstyle="miter"/>
                  <v:path arrowok="t" textboxrect="0,0,347783,69556"/>
                </v:shape>
                <v:shape id="Shape 33531" o:spid="_x0000_s1480" style="position:absolute;left:45629;top:8495;width:3477;height:696;visibility:visible;mso-wrap-style:square;v-text-anchor:top" coordsize="347783,6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" path="m,l347783,r,69557l,69557,,e" fillcolor="gray" strokeweight=".31856mm">
                  <v:stroke miterlimit="83231f" joinstyle="miter"/>
                  <v:path arrowok="t" textboxrect="0,0,347783,69557"/>
                </v:shape>
                <v:shape id="Shape 33532" o:spid="_x0000_s1481" style="position:absolute;left:42151;top:5018;width:3478;height:695;visibility:visible;mso-wrap-style:square;v-text-anchor:top" coordsize="347783,6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" path="m,l347783,r,69557l,69557,,e" fillcolor="gray" strokeweight=".31856mm">
                  <v:stroke miterlimit="83231f" joinstyle="miter"/>
                  <v:path arrowok="t" textboxrect="0,0,347783,69557"/>
                </v:shape>
                <v:shape id="Shape 33533" o:spid="_x0000_s1482" style="position:absolute;left:45629;top:7800;width:3477;height:695;visibility:visible;mso-wrap-style:square;v-text-anchor:top" coordsize="347783,69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" path="m,l347783,r,69556l,69556,,e" fillcolor="gray" strokeweight=".31856mm">
                  <v:stroke miterlimit="83231f" joinstyle="miter"/>
                  <v:path arrowok="t" textboxrect="0,0,347783,69556"/>
                </v:shape>
                <v:shape id="Shape 33534" o:spid="_x0000_s1483" style="position:absolute;left:41372;top:5713;width:3478;height:696;visibility:visible;mso-wrap-style:square;v-text-anchor:top" coordsize="347783,69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" path="m,l347783,r,69556l,69556,,e" fillcolor="gray" strokeweight=".31856mm">
                  <v:stroke miterlimit="83231f" joinstyle="miter"/>
                  <v:path arrowok="t" textboxrect="0,0,347783,69556"/>
                </v:shape>
                <v:shape id="Shape 33535" o:spid="_x0000_s1484" style="position:absolute;left:45629;top:7104;width:3477;height:696;visibility:visible;mso-wrap-style:square;v-text-anchor:top" coordsize="347783,6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" path="m,l347783,r,69557l,69557,,e" fillcolor="gray" strokeweight=".31856mm">
                  <v:stroke miterlimit="83231f" joinstyle="miter"/>
                  <v:path arrowok="t" textboxrect="0,0,347783,69557"/>
                </v:shape>
                <v:shape id="Shape 33536" o:spid="_x0000_s1485" style="position:absolute;left:41288;top:6409;width:3478;height:695;visibility:visible;mso-wrap-style:square;v-text-anchor:top" coordsize="347783,6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" path="m,l347783,r,69557l,69557,,e" fillcolor="gray" strokeweight=".31856mm">
                  <v:stroke miterlimit="83231f" joinstyle="miter"/>
                  <v:path arrowok="t" textboxrect="0,0,347783,69557"/>
                </v:shape>
                <v:shape id="Shape 33537" o:spid="_x0000_s1486" style="position:absolute;left:46491;top:6409;width:3478;height:695;visibility:visible;mso-wrap-style:square;v-text-anchor:top" coordsize="347782,6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" path="m,l347782,r,69557l,69557,,e" fillcolor="gray" strokeweight=".31856mm">
                  <v:stroke miterlimit="83231f" joinstyle="miter"/>
                  <v:path arrowok="t" textboxrect="0,0,347782,69557"/>
                </v:shape>
                <v:shape id="Shape 33538" o:spid="_x0000_s1487" style="position:absolute;left:42151;top:7104;width:3478;height:696;visibility:visible;mso-wrap-style:square;v-text-anchor:top" coordsize="347783,6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" path="m,l347783,r,69557l,69557,,e" fillcolor="gray" strokeweight=".31856mm">
                  <v:stroke miterlimit="83231f" joinstyle="miter"/>
                  <v:path arrowok="t" textboxrect="0,0,347783,69557"/>
                </v:shape>
                <v:shape id="Shape 33539" o:spid="_x0000_s1488" style="position:absolute;left:46408;top:5713;width:3477;height:696;visibility:visible;mso-wrap-style:square;v-text-anchor:top" coordsize="347783,69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" path="m,l347783,r,69556l,69556,,e" fillcolor="gray" strokeweight=".31856mm">
                  <v:stroke miterlimit="83231f" joinstyle="miter"/>
                  <v:path arrowok="t" textboxrect="0,0,347783,69556"/>
                </v:shape>
                <v:shape id="Shape 33540" o:spid="_x0000_s1489" style="position:absolute;left:42151;top:7800;width:3478;height:695;visibility:visible;mso-wrap-style:square;v-text-anchor:top" coordsize="347783,69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" path="m,l347783,r,69556l,69556,,e" fillcolor="gray" strokeweight=".31856mm">
                  <v:stroke miterlimit="83231f" joinstyle="miter"/>
                  <v:path arrowok="t" textboxrect="0,0,347783,69556"/>
                </v:shape>
                <v:shape id="Shape 33541" o:spid="_x0000_s1490" style="position:absolute;left:45629;top:5018;width:3477;height:695;visibility:visible;mso-wrap-style:square;v-text-anchor:top" coordsize="347783,6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" path="m,l347783,r,69557l,69557,,e" fillcolor="gray" strokeweight=".31856mm">
                  <v:stroke miterlimit="83231f" joinstyle="miter"/>
                  <v:path arrowok="t" textboxrect="0,0,347783,69557"/>
                </v:shape>
                <v:shape id="Shape 33542" o:spid="_x0000_s1491" style="position:absolute;left:42151;top:8495;width:3478;height:696;visibility:visible;mso-wrap-style:square;v-text-anchor:top" coordsize="347783,6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" path="m,l347783,r,69557l,69557,,e" fillcolor="gray" strokeweight=".31856mm">
                  <v:stroke miterlimit="83231f" joinstyle="miter"/>
                  <v:path arrowok="t" textboxrect="0,0,347783,69557"/>
                </v:shape>
                <v:shape id="Shape 33543" o:spid="_x0000_s1492" style="position:absolute;left:45629;top:4322;width:3477;height:696;visibility:visible;mso-wrap-style:square;v-text-anchor:top" coordsize="347783,69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" path="m,l347783,r,69556l,69556,,e" fillcolor="gray" strokeweight=".31856mm">
                  <v:stroke miterlimit="83231f" joinstyle="miter"/>
                  <v:path arrowok="t" textboxrect="0,0,347783,69556"/>
                </v:shape>
                <v:shape id="Shape 33544" o:spid="_x0000_s1493" style="position:absolute;left:42151;top:9191;width:3478;height:696;visibility:visible;mso-wrap-style:square;v-text-anchor:top" coordsize="347783,69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" path="m,l347783,r,69556l,69556,,e" fillcolor="gray" strokeweight=".31856mm">
                  <v:stroke miterlimit="83231f" joinstyle="miter"/>
                  <v:path arrowok="t" textboxrect="0,0,347783,69556"/>
                </v:shape>
                <v:shape id="Shape 33545" o:spid="_x0000_s1494" style="position:absolute;left:45629;top:3626;width:3477;height:696;visibility:visible;mso-wrap-style:square;v-text-anchor:top" coordsize="347783,6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" path="m,l347783,r,69557l,69557,,e" fillcolor="gray" strokeweight=".31856mm">
                  <v:stroke miterlimit="83231f" joinstyle="miter"/>
                  <v:path arrowok="t" textboxrect="0,0,347783,69557"/>
                </v:shape>
                <v:shape id="Shape 33546" o:spid="_x0000_s1495" style="position:absolute;left:42151;top:9887;width:3478;height:695;visibility:visible;mso-wrap-style:square;v-text-anchor:top" coordsize="347783,6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" path="m,l347783,r,69557l,69557,,e" fillcolor="gray" strokeweight=".31856mm">
                  <v:stroke miterlimit="83231f" joinstyle="miter"/>
                  <v:path arrowok="t" textboxrect="0,0,347783,69557"/>
                </v:shape>
                <v:shape id="Shape 33547" o:spid="_x0000_s1496" style="position:absolute;left:45629;top:2931;width:3477;height:695;visibility:visible;mso-wrap-style:square;v-text-anchor:top" coordsize="347783,6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" path="m,l347783,r,69557l,69557,,e" fillcolor="gray" strokeweight=".31856mm">
                  <v:stroke miterlimit="83231f" joinstyle="miter"/>
                  <v:path arrowok="t" textboxrect="0,0,347783,69557"/>
                </v:shape>
                <v:shape id="Shape 33548" o:spid="_x0000_s1497" style="position:absolute;left:42151;top:10582;width:3478;height:696;visibility:visible;mso-wrap-style:square;v-text-anchor:top" coordsize="347783,69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" path="m,l347783,r,69556l,69556,,e" fillcolor="gray" strokeweight=".31856mm">
                  <v:stroke miterlimit="83231f" joinstyle="miter"/>
                  <v:path arrowok="t" textboxrect="0,0,347783,69556"/>
                </v:shape>
                <v:shape id="Shape 33549" o:spid="_x0000_s1498" style="position:absolute;left:45629;top:2235;width:3477;height:696;visibility:visible;mso-wrap-style:square;v-text-anchor:top" coordsize="347783,69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" path="m,l347783,r,69557l,69557,,e" fillcolor="gray" strokeweight=".31856mm">
                  <v:stroke miterlimit="83231f" joinstyle="miter"/>
                  <v:path arrowok="t" textboxrect="0,0,347783,69557"/>
                </v:shape>
                <v:shape id="Shape 2214" o:spid="_x0000_s1499" style="position:absolute;left:42990;top:3771;width:5277;height:5277;visibility:visible;mso-wrap-style:square;v-text-anchor:top" coordsize="527773,527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" path="m100885,519138r11242,1966l123368,522668r11242,1238l145851,524879r11242,759l168334,526223r11241,448l190817,527009r11241,251l213300,527442r11241,130l235783,527659r11241,54l258266,527739r11241,l280748,527713r11242,-54l303232,527572r11241,-130l325715,527260r11241,-251l348197,526671r11242,-448l370680,525638r11242,-759l393163,523906r11242,-1238l415646,521104r11242,-1966l433069,517805r5060,-1193l449370,513354r11242,-4076l466730,506563r5123,-2551l483095,497140r2465,-1818l494336,487839r3654,-3759l505578,474794r1346,-1955l513382,461597r3437,-7538l518271,450356r3502,-11242l524359,427873r1796,-11242l527264,405390r509,-11241l527754,382907r-486,-11241l526368,360424r-1269,-11241l523498,337941r-1899,-11241l519431,315458r-2412,-11241l516819,303388r-2616,-10413l511160,281734r-3237,-11241l505578,262839r-1148,-3588l500593,248009r-3992,-11241l494336,230687r-2008,-5160l487752,214285r-4657,-11133l483048,203044r-5173,-11242l472592,180561r-739,-1510l466860,169319r-5885,-11241l460612,157411r-6043,-10575l449370,137913r-1423,-2318l440831,124353r-2702,-4163l433273,113112r-6385,-9103l425297,101871,416705,90629r-1059,-1349l407370,79388r-2965,-3461l397261,68146r-4098,-4351l386168,56905r-4246,-4073l373803,45663r-3123,-2681l359750,34422r-311,-237l348197,26524r-5526,-3343l336956,19832,325715,14121r-5104,-2182l314473,9404,303232,5660,291990,2826,280748,924,278075,697,269507,,258266,r-8568,697l247024,924,235783,2826,224541,5660,213300,9404r-6139,2535l202058,14121r-11241,5711l185103,23181r-5528,3343l168334,34185r-311,237l157093,42982r-3123,2681l145851,52832r-4246,4073l134610,63795r-4098,4351l123368,75927r-2965,3461l112127,89280r-1059,1349l102476,101871r-1591,2138l94500,113112r-4856,7078l86942,124353r-7117,11242l78403,137913r-5199,8923l67161,157411r-363,667l60914,169319r-4995,9732l55180,180561r-5281,11241l44725,203044r-47,108l40021,214285r-4577,11242l33436,230687r-2264,6081l27180,248009r-3837,11242l22195,262839r-2345,7654l16613,281734r-3043,11241l10954,303388r-200,829l8342,315458,6174,326700,4275,337941,2674,349183,1404,360424,505,371666,19,382907,,394149r509,11241l1618,416631r1796,11242l6000,439114r3502,11242l10954,454059r3437,7538l20848,472839r1347,1955l29783,484080r3653,3759l42213,495322r2465,1818l55919,504012r5124,2551l67161,509278r11242,4076l89644,516612r5060,1193l100885,519138xe" filled="f" strokecolor="#ffff17" strokeweight=".47783mm">
                  <v:stroke opacity="52428f"/>
                  <v:path arrowok="t" textboxrect="0,0,527773,527739"/>
                </v:shape>
                <v:shape id="Shape 2215" o:spid="_x0000_s1500" style="position:absolute;left:43566;top:4347;width:4125;height:4124;visibility:visible;mso-wrap-style:square;v-text-anchor:top" coordsize="412529,412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" path="m110712,405435r11241,1783l133195,408668r11241,1165l155678,410750r11241,701l178161,411957r11241,329l200644,412448r11241,l223126,412286r11242,-329l245609,411451r11242,-701l268093,409833r11241,-1165l290575,407218r11242,-1783l309457,403965r3601,-754l324300,400385r11241,-3438l346783,392765r94,-41l358024,387263r9668,-5780l369266,380405r11241,-9183l381521,370241r9775,-11241l391748,358371r6519,-10613l402990,337873r559,-1356l407184,325275r2589,-11241l411454,302792r886,-11241l412529,280309r-427,-11241l411128,257827r-1462,-11242l407768,235344r-2290,-11242l402990,213549r-170,-688l399609,201619r-3523,-11241l392281,179136r-533,-1438l387924,167895r-4652,-11242l380507,150367r-2299,-4955l372683,134171r-3417,-6631l366748,122929r-6438,-11241l358024,107875r-4738,-7429l346783,90621r-1002,-1416l337461,77963r-1920,-2495l328297,66722r-3997,-4650l318155,55480r-5097,-5260l306717,44239r-4900,-4442l293512,32997r-2937,-2309l279334,22843r-1794,-1087l268093,16279,256851,10751r-595,-236l245609,6488,234368,3261,223126,1091,211885,,200644,,189402,1091,178161,3261,166919,6488r-10646,4027l155678,10751r-11242,5528l134989,21756r-1794,1087l121953,30688r-2937,2309l110712,39797r-4901,4442l99471,50220r-5097,5260l88229,62072r-3997,4650l76988,75468r-1920,2495l66748,89205r-1002,1416l59243,100446r-4738,7429l52219,111688r-6438,11241l43263,127540r-3417,6631l34321,145412r-2299,4955l29258,156653r-4653,11242l20781,177698r-534,1438l16442,190378r-3522,11241l9709,212861r-170,688l7051,224102,4761,235344,2863,246585,1401,257827,427,269068,,280309r189,11242l1075,302792r1680,11242l5344,325275r3636,11242l9539,337873r4723,9885l20781,358371r451,629l31008,370241r1014,981l43263,380405r1575,1078l54505,387263r11148,5461l65746,392765r11242,4182l88229,400385r11242,2826l103072,403965r7640,1470xe" filled="f" strokecolor="#ff5900" strokeweight=".47783mm">
                  <v:stroke opacity="52428f"/>
                  <v:path arrowok="t" textboxrect="0,0,412529,412448"/>
                </v:shape>
                <v:shape id="Shape 2216" o:spid="_x0000_s1501" style="position:absolute;left:44105;top:4887;width:3047;height:3045;visibility:visible;mso-wrap-style:square;v-text-anchor:top" coordsize="304715,30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" path="m79288,295448r11241,2781l101771,300425r11241,1682l124254,303326r11241,793l146737,304510r11241,l169220,304119r11241,-793l191703,302107r11241,-1682l214186,298229r11241,-2781l230997,293755r5672,-1925l247910,287174r9211,-4660l259152,281335r11241,-7831l273074,271272r8560,-8512l283947,260031r7686,-11242l292876,246462r4072,-8914l300665,226306r2439,-11241l304117,206559r283,-2736l304715,192582r-470,-11242l304117,180155r-1144,-10056l301006,158858r-2578,-11242l295300,136374r-2424,-7437l291555,125133r-4482,-11241l282148,102650r-514,-1054l276307,91409,270393,80871r-427,-704l262544,68926r-3392,-4816l254210,57684r-6300,-7691l244699,46443r-8030,-8334l233528,35201r-8101,-7043l219906,23960r-5720,-4087l202944,13045r-663,-327l191703,7846,180461,3897,170257,1477r-1037,-230l157978,,146737,,135495,1247r-1037,230l124254,3897,113012,7846r-10578,4872l101771,13045,90529,19873r-5720,4087l79288,28158r-8100,7043l68047,38109r-8031,8334l56805,49993r-6300,7691l45564,64110r-3393,4816l34749,80167r-427,704l28408,91409r-5327,10187l22567,102650r-4925,11242l13160,125133r-1320,3804l9415,136374,6288,147616,3709,158858,1742,170099,598,180155r-127,1185l,192582r315,11241l598,206559r1013,8506l4050,226306r3717,11242l11840,246462r1242,2327l20769,260031r2312,2729l31641,271272r2681,2232l45564,281335r2031,1179l56805,287174r11242,4656l73718,293755r5570,1693xe" filled="f" strokecolor="#d70000" strokeweight=".47783mm">
                  <v:stroke opacity="52428f"/>
                  <v:path arrowok="t" textboxrect="0,0,304715,304510"/>
                </v:shape>
                <v:shape id="Shape 2217" o:spid="_x0000_s1502" style="position:absolute;left:44751;top:5533;width:1755;height:1753;visibility:visible;mso-wrap-style:square;v-text-anchor:top" coordsize="175444,175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" path="m70860,174358r11241,958l93343,175316r11241,-958l112771,172941r3055,-611l127067,168867r11241,-4850l142417,161699r7133,-4906l156754,150458r4037,-4591l165505,139217r5602,-11242l172033,125010r2137,-8277l175444,105492r-192,-11241l173760,83009r-1727,-7228l170965,71768,166707,60526,161378,49285r-587,-1016l154074,38043r-4524,-5941l144830,26802r-6522,-6398l132297,15560r-5230,-3719l115826,5704,112088,4319,104584,1860,93343,,82101,,70860,1860,63356,4319,59618,5704,48377,11841r-5230,3719l37135,20404r-6521,6398l25894,32102r-4524,5941l14653,48269r-587,1016l8737,60526,4479,71768,3411,75781,1684,83009,192,94251,,105492r1274,11241l3411,125010r926,2965l9939,139217r4714,6650l18690,150458r7204,6335l33027,161699r4108,2318l48377,168867r11241,3463l62673,172941r8187,1417xe" filled="f" strokecolor="#710000" strokeweight=".47783mm">
                  <v:stroke opacity="52428f"/>
                  <v:path arrowok="t" textboxrect="0,0,175444,175316"/>
                </v:shape>
                <v:shape id="Shape 2218" o:spid="_x0000_s1503" style="position:absolute;left:40064;top:1192;width:0;height:11129;visibility:visible;mso-wrap-style:square;v-text-anchor:top" coordsize="0,1112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" path="m,1112904l,e" filled="f" strokeweight=".1274mm">
                  <v:stroke miterlimit="83231f" joinstyle="miter" endcap="square"/>
                  <v:path arrowok="t" textboxrect="0,0,0,1112904"/>
                </v:shape>
                <v:shape id="Shape 2219" o:spid="_x0000_s1504" style="position:absolute;left:51193;top:1192;width:0;height:11129;visibility:visible;mso-wrap-style:square;v-text-anchor:top" coordsize="0,1112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" path="m,1112904l,e" filled="f" strokeweight=".1274mm">
                  <v:stroke miterlimit="83231f" joinstyle="miter" endcap="square"/>
                  <v:path arrowok="t" textboxrect="0,0,0,1112904"/>
                </v:shape>
                <v:shape id="Shape 2220" o:spid="_x0000_s1505" style="position:absolute;left:40064;top:12321;width:11129;height:0;visibility:visible;mso-wrap-style:square;v-text-anchor:top" coordsize="1112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" path="m,l1112905,e" filled="f" strokeweight=".1274mm">
                  <v:stroke miterlimit="83231f" joinstyle="miter" endcap="square"/>
                  <v:path arrowok="t" textboxrect="0,0,1112905,0"/>
                </v:shape>
                <v:shape id="Shape 2221" o:spid="_x0000_s1506" style="position:absolute;left:40064;top:1192;width:11129;height:0;visibility:visible;mso-wrap-style:square;v-text-anchor:top" coordsize="1112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" path="m,l1112905,e" filled="f" strokeweight=".1274mm">
                  <v:stroke miterlimit="83231f" joinstyle="miter" endcap="square"/>
                  <v:path arrowok="t" textboxrect="0,0,1112905,0"/>
                </v:shape>
                <v:rect id="Rectangle 2222" o:spid="_x0000_s1507" style="position:absolute;left:43757;width:4979;height:1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" filled="f" stroked="f">
                  <v:textbox inset="0,0,0,0">
                    <w:txbxContent>
                      <w:p w14:paraId="0E348ACE" w14:textId="77777777" w:rsidR="000B4D66" w:rsidRDefault="00000000">
                        <w:pPr>
                          <w:spacing w:after="160" w:line="259" w:lineRule="auto"/>
                          <w:ind w:left="0" w:firstLine="0"/>
                          <w:jc w:val="left"/>
                        </w:pPr>
                        <w:r>
                          <w:rPr>
                            <w:w w:val="126"/>
                            <w:sz w:val="11"/>
                          </w:rPr>
                          <w:t>Level</w:t>
                        </w:r>
                        <w:r>
                          <w:rPr>
                            <w:spacing w:val="10"/>
                            <w:w w:val="126"/>
                            <w:sz w:val="11"/>
                          </w:rPr>
                          <w:t xml:space="preserve"> </w:t>
                        </w:r>
                        <w:r>
                          <w:rPr>
                            <w:w w:val="126"/>
                            <w:sz w:val="11"/>
                          </w:rPr>
                          <w:t>set</w:t>
                        </w:r>
                        <w:r>
                          <w:rPr>
                            <w:spacing w:val="10"/>
                            <w:w w:val="126"/>
                            <w:sz w:val="11"/>
                          </w:rPr>
                          <w:t xml:space="preserve"> </w:t>
                        </w:r>
                        <w:r>
                          <w:rPr>
                            <w:w w:val="126"/>
                            <w:sz w:val="11"/>
                          </w:rPr>
                          <w:t>4</w:t>
                        </w:r>
                      </w:p>
                    </w:txbxContent>
                  </v:textbox>
                </v:rect>
                <w10:anchorlock/>
              </v:group>
            </w:pict>
          </mc:Fallback>
        </mc:AlternateContent>
      </w:r>
    </w:p>
    <w:p w14:paraId="0E7FF0F6" w14:textId="77777777" w:rsidR="000B4D66" w:rsidRDefault="00000000">
      <w:pPr>
        <w:spacing w:after="1287" w:line="297" w:lineRule="auto"/>
        <w:jc w:val="center"/>
      </w:pPr>
      <w:r>
        <w:t>Figure 6: Example of level set matching with leaves.</w:t>
      </w:r>
    </w:p>
    <w:p w14:paraId="5D4BC9FC" w14:textId="77777777" w:rsidR="000B4D66" w:rsidRDefault="00000000">
      <w:pPr>
        <w:spacing w:after="256" w:line="259" w:lineRule="auto"/>
        <w:ind w:left="1215" w:firstLine="0"/>
        <w:jc w:val="left"/>
      </w:pPr>
      <w:r>
        <w:rPr>
          <w:noProof/>
          <w:sz w:val="22"/>
        </w:rPr>
        <mc:AlternateContent>
          <mc:Choice Requires="wpg">
            <w:drawing>
              <wp:inline distT="0" distB="0" distL="0" distR="0" wp14:anchorId="7455E5FA" wp14:editId="1E64ADB8">
                <wp:extent cx="4789918" cy="1557562"/>
                <wp:effectExtent l="0" t="0" r="0" b="0"/>
                <wp:docPr id="30749" name="Group 30749"/>
                <wp:cNvGraphicFramePr/>
                <a:graphic xmlns:a="http://schemas.openxmlformats.org/drawingml/2006/main">
                  <a:graphicData uri="http://schemas.microsoft.com/office/word/2010/wordprocessingGroup">
                    <wpg:wgp>
                      <wpg:cNvGrpSpPr/>
                      <wpg:grpSpPr>
                        <a:xfrm>
                          <a:off x="0" y="0"/>
                          <a:ext cx="4789918" cy="1557562"/>
                          <a:chOff x="0" y="0"/>
                          <a:chExt cx="4789918" cy="1557562"/>
                        </a:xfrm>
                      </wpg:grpSpPr>
                      <pic:pic xmlns:pic="http://schemas.openxmlformats.org/drawingml/2006/picture">
                        <pic:nvPicPr>
                          <pic:cNvPr id="2228" name="Picture 2228"/>
                          <pic:cNvPicPr/>
                        </pic:nvPicPr>
                        <pic:blipFill>
                          <a:blip r:embed="rId30"/>
                          <a:stretch>
                            <a:fillRect/>
                          </a:stretch>
                        </pic:blipFill>
                        <pic:spPr>
                          <a:xfrm>
                            <a:off x="0" y="146339"/>
                            <a:ext cx="1411223" cy="1411223"/>
                          </a:xfrm>
                          <a:prstGeom prst="rect">
                            <a:avLst/>
                          </a:prstGeom>
                        </pic:spPr>
                      </pic:pic>
                      <wps:wsp>
                        <wps:cNvPr id="2229" name="Shape 2229"/>
                        <wps:cNvSpPr/>
                        <wps:spPr>
                          <a:xfrm>
                            <a:off x="0" y="148763"/>
                            <a:ext cx="0" cy="1408799"/>
                          </a:xfrm>
                          <a:custGeom>
                            <a:avLst/>
                            <a:gdLst/>
                            <a:ahLst/>
                            <a:cxnLst/>
                            <a:rect l="0" t="0" r="0" b="0"/>
                            <a:pathLst>
                              <a:path h="1408799">
                                <a:moveTo>
                                  <a:pt x="0" y="1408799"/>
                                </a:moveTo>
                                <a:lnTo>
                                  <a:pt x="0" y="0"/>
                                </a:lnTo>
                              </a:path>
                            </a:pathLst>
                          </a:custGeom>
                          <a:ln w="5723" cap="sq">
                            <a:miter lim="127000"/>
                          </a:ln>
                        </wps:spPr>
                        <wps:style>
                          <a:lnRef idx="1">
                            <a:srgbClr val="000000"/>
                          </a:lnRef>
                          <a:fillRef idx="0">
                            <a:srgbClr val="000000">
                              <a:alpha val="0"/>
                            </a:srgbClr>
                          </a:fillRef>
                          <a:effectRef idx="0">
                            <a:scrgbClr r="0" g="0" b="0"/>
                          </a:effectRef>
                          <a:fontRef idx="none"/>
                        </wps:style>
                        <wps:bodyPr/>
                      </wps:wsp>
                      <wps:wsp>
                        <wps:cNvPr id="2230" name="Shape 2230"/>
                        <wps:cNvSpPr/>
                        <wps:spPr>
                          <a:xfrm>
                            <a:off x="1408799" y="148763"/>
                            <a:ext cx="0" cy="1408799"/>
                          </a:xfrm>
                          <a:custGeom>
                            <a:avLst/>
                            <a:gdLst/>
                            <a:ahLst/>
                            <a:cxnLst/>
                            <a:rect l="0" t="0" r="0" b="0"/>
                            <a:pathLst>
                              <a:path h="1408799">
                                <a:moveTo>
                                  <a:pt x="0" y="1408799"/>
                                </a:moveTo>
                                <a:lnTo>
                                  <a:pt x="0" y="0"/>
                                </a:lnTo>
                              </a:path>
                            </a:pathLst>
                          </a:custGeom>
                          <a:ln w="5723" cap="sq">
                            <a:miter lim="127000"/>
                          </a:ln>
                        </wps:spPr>
                        <wps:style>
                          <a:lnRef idx="1">
                            <a:srgbClr val="000000"/>
                          </a:lnRef>
                          <a:fillRef idx="0">
                            <a:srgbClr val="000000">
                              <a:alpha val="0"/>
                            </a:srgbClr>
                          </a:fillRef>
                          <a:effectRef idx="0">
                            <a:scrgbClr r="0" g="0" b="0"/>
                          </a:effectRef>
                          <a:fontRef idx="none"/>
                        </wps:style>
                        <wps:bodyPr/>
                      </wps:wsp>
                      <wps:wsp>
                        <wps:cNvPr id="2231" name="Shape 2231"/>
                        <wps:cNvSpPr/>
                        <wps:spPr>
                          <a:xfrm>
                            <a:off x="0" y="1557562"/>
                            <a:ext cx="1408799" cy="0"/>
                          </a:xfrm>
                          <a:custGeom>
                            <a:avLst/>
                            <a:gdLst/>
                            <a:ahLst/>
                            <a:cxnLst/>
                            <a:rect l="0" t="0" r="0" b="0"/>
                            <a:pathLst>
                              <a:path w="1408799">
                                <a:moveTo>
                                  <a:pt x="0" y="0"/>
                                </a:moveTo>
                                <a:lnTo>
                                  <a:pt x="1408799" y="0"/>
                                </a:lnTo>
                              </a:path>
                            </a:pathLst>
                          </a:custGeom>
                          <a:ln w="5723" cap="sq">
                            <a:miter lim="127000"/>
                          </a:ln>
                        </wps:spPr>
                        <wps:style>
                          <a:lnRef idx="1">
                            <a:srgbClr val="000000"/>
                          </a:lnRef>
                          <a:fillRef idx="0">
                            <a:srgbClr val="000000">
                              <a:alpha val="0"/>
                            </a:srgbClr>
                          </a:fillRef>
                          <a:effectRef idx="0">
                            <a:scrgbClr r="0" g="0" b="0"/>
                          </a:effectRef>
                          <a:fontRef idx="none"/>
                        </wps:style>
                        <wps:bodyPr/>
                      </wps:wsp>
                      <wps:wsp>
                        <wps:cNvPr id="2232" name="Shape 2232"/>
                        <wps:cNvSpPr/>
                        <wps:spPr>
                          <a:xfrm>
                            <a:off x="0" y="148763"/>
                            <a:ext cx="1408799" cy="0"/>
                          </a:xfrm>
                          <a:custGeom>
                            <a:avLst/>
                            <a:gdLst/>
                            <a:ahLst/>
                            <a:cxnLst/>
                            <a:rect l="0" t="0" r="0" b="0"/>
                            <a:pathLst>
                              <a:path w="1408799">
                                <a:moveTo>
                                  <a:pt x="0" y="0"/>
                                </a:moveTo>
                                <a:lnTo>
                                  <a:pt x="1408799" y="0"/>
                                </a:lnTo>
                              </a:path>
                            </a:pathLst>
                          </a:custGeom>
                          <a:ln w="5723" cap="sq">
                            <a:miter lim="127000"/>
                          </a:ln>
                        </wps:spPr>
                        <wps:style>
                          <a:lnRef idx="1">
                            <a:srgbClr val="000000"/>
                          </a:lnRef>
                          <a:fillRef idx="0">
                            <a:srgbClr val="000000">
                              <a:alpha val="0"/>
                            </a:srgbClr>
                          </a:fillRef>
                          <a:effectRef idx="0">
                            <a:scrgbClr r="0" g="0" b="0"/>
                          </a:effectRef>
                          <a:fontRef idx="none"/>
                        </wps:style>
                        <wps:bodyPr/>
                      </wps:wsp>
                      <wps:wsp>
                        <wps:cNvPr id="2233" name="Rectangle 2233"/>
                        <wps:cNvSpPr/>
                        <wps:spPr>
                          <a:xfrm>
                            <a:off x="254015" y="0"/>
                            <a:ext cx="1197968" cy="193630"/>
                          </a:xfrm>
                          <a:prstGeom prst="rect">
                            <a:avLst/>
                          </a:prstGeom>
                          <a:ln>
                            <a:noFill/>
                          </a:ln>
                        </wps:spPr>
                        <wps:txbx>
                          <w:txbxContent>
                            <w:p w14:paraId="5A89FDE9" w14:textId="77777777" w:rsidR="000B4D66" w:rsidRDefault="00000000">
                              <w:pPr>
                                <w:spacing w:after="160" w:line="259" w:lineRule="auto"/>
                                <w:ind w:left="0" w:firstLine="0"/>
                                <w:jc w:val="left"/>
                              </w:pPr>
                              <w:r>
                                <w:rPr>
                                  <w:w w:val="123"/>
                                  <w:sz w:val="14"/>
                                </w:rPr>
                                <w:t>Optimal</w:t>
                              </w:r>
                              <w:r>
                                <w:rPr>
                                  <w:spacing w:val="12"/>
                                  <w:w w:val="123"/>
                                  <w:sz w:val="14"/>
                                </w:rPr>
                                <w:t xml:space="preserve"> </w:t>
                              </w:r>
                              <w:r>
                                <w:rPr>
                                  <w:w w:val="123"/>
                                  <w:sz w:val="14"/>
                                </w:rPr>
                                <w:t>fluence</w:t>
                              </w:r>
                              <w:r>
                                <w:rPr>
                                  <w:spacing w:val="12"/>
                                  <w:w w:val="123"/>
                                  <w:sz w:val="14"/>
                                </w:rPr>
                                <w:t xml:space="preserve"> </w:t>
                              </w:r>
                              <w:r>
                                <w:rPr>
                                  <w:w w:val="123"/>
                                  <w:sz w:val="14"/>
                                </w:rPr>
                                <w:t>map</w:t>
                              </w:r>
                            </w:p>
                          </w:txbxContent>
                        </wps:txbx>
                        <wps:bodyPr horzOverflow="overflow" vert="horz" lIns="0" tIns="0" rIns="0" bIns="0" rtlCol="0">
                          <a:noAutofit/>
                        </wps:bodyPr>
                      </wps:wsp>
                      <wps:wsp>
                        <wps:cNvPr id="33690" name="Shape 33690"/>
                        <wps:cNvSpPr/>
                        <wps:spPr>
                          <a:xfrm>
                            <a:off x="1954709" y="280838"/>
                            <a:ext cx="440250" cy="88050"/>
                          </a:xfrm>
                          <a:custGeom>
                            <a:avLst/>
                            <a:gdLst/>
                            <a:ahLst/>
                            <a:cxnLst/>
                            <a:rect l="0" t="0" r="0" b="0"/>
                            <a:pathLst>
                              <a:path w="440250" h="88050">
                                <a:moveTo>
                                  <a:pt x="0" y="0"/>
                                </a:moveTo>
                                <a:lnTo>
                                  <a:pt x="440250" y="0"/>
                                </a:lnTo>
                                <a:lnTo>
                                  <a:pt x="440250" y="88050"/>
                                </a:lnTo>
                                <a:lnTo>
                                  <a:pt x="0" y="88050"/>
                                </a:lnTo>
                                <a:lnTo>
                                  <a:pt x="0" y="0"/>
                                </a:lnTo>
                              </a:path>
                            </a:pathLst>
                          </a:custGeom>
                          <a:ln w="14307" cap="flat">
                            <a:miter lim="127000"/>
                          </a:ln>
                        </wps:spPr>
                        <wps:style>
                          <a:lnRef idx="1">
                            <a:srgbClr val="000000"/>
                          </a:lnRef>
                          <a:fillRef idx="1">
                            <a:srgbClr val="808080"/>
                          </a:fillRef>
                          <a:effectRef idx="0">
                            <a:scrgbClr r="0" g="0" b="0"/>
                          </a:effectRef>
                          <a:fontRef idx="none"/>
                        </wps:style>
                        <wps:bodyPr/>
                      </wps:wsp>
                      <wps:wsp>
                        <wps:cNvPr id="33691" name="Shape 33691"/>
                        <wps:cNvSpPr/>
                        <wps:spPr>
                          <a:xfrm>
                            <a:off x="2394959" y="1337437"/>
                            <a:ext cx="440250" cy="88050"/>
                          </a:xfrm>
                          <a:custGeom>
                            <a:avLst/>
                            <a:gdLst/>
                            <a:ahLst/>
                            <a:cxnLst/>
                            <a:rect l="0" t="0" r="0" b="0"/>
                            <a:pathLst>
                              <a:path w="440250" h="88050">
                                <a:moveTo>
                                  <a:pt x="0" y="0"/>
                                </a:moveTo>
                                <a:lnTo>
                                  <a:pt x="440250" y="0"/>
                                </a:lnTo>
                                <a:lnTo>
                                  <a:pt x="440250" y="88050"/>
                                </a:lnTo>
                                <a:lnTo>
                                  <a:pt x="0" y="88050"/>
                                </a:lnTo>
                                <a:lnTo>
                                  <a:pt x="0" y="0"/>
                                </a:lnTo>
                              </a:path>
                            </a:pathLst>
                          </a:custGeom>
                          <a:ln w="14307" cap="flat">
                            <a:miter lim="127000"/>
                          </a:ln>
                        </wps:spPr>
                        <wps:style>
                          <a:lnRef idx="1">
                            <a:srgbClr val="000000"/>
                          </a:lnRef>
                          <a:fillRef idx="1">
                            <a:srgbClr val="808080"/>
                          </a:fillRef>
                          <a:effectRef idx="0">
                            <a:scrgbClr r="0" g="0" b="0"/>
                          </a:effectRef>
                          <a:fontRef idx="none"/>
                        </wps:style>
                        <wps:bodyPr/>
                      </wps:wsp>
                      <wps:wsp>
                        <wps:cNvPr id="33692" name="Shape 33692"/>
                        <wps:cNvSpPr/>
                        <wps:spPr>
                          <a:xfrm>
                            <a:off x="1954709" y="368888"/>
                            <a:ext cx="440250" cy="88050"/>
                          </a:xfrm>
                          <a:custGeom>
                            <a:avLst/>
                            <a:gdLst/>
                            <a:ahLst/>
                            <a:cxnLst/>
                            <a:rect l="0" t="0" r="0" b="0"/>
                            <a:pathLst>
                              <a:path w="440250" h="88050">
                                <a:moveTo>
                                  <a:pt x="0" y="0"/>
                                </a:moveTo>
                                <a:lnTo>
                                  <a:pt x="440250" y="0"/>
                                </a:lnTo>
                                <a:lnTo>
                                  <a:pt x="440250" y="88050"/>
                                </a:lnTo>
                                <a:lnTo>
                                  <a:pt x="0" y="88050"/>
                                </a:lnTo>
                                <a:lnTo>
                                  <a:pt x="0" y="0"/>
                                </a:lnTo>
                              </a:path>
                            </a:pathLst>
                          </a:custGeom>
                          <a:ln w="14307" cap="flat">
                            <a:miter lim="127000"/>
                          </a:ln>
                        </wps:spPr>
                        <wps:style>
                          <a:lnRef idx="1">
                            <a:srgbClr val="000000"/>
                          </a:lnRef>
                          <a:fillRef idx="1">
                            <a:srgbClr val="808080"/>
                          </a:fillRef>
                          <a:effectRef idx="0">
                            <a:scrgbClr r="0" g="0" b="0"/>
                          </a:effectRef>
                          <a:fontRef idx="none"/>
                        </wps:style>
                        <wps:bodyPr/>
                      </wps:wsp>
                      <wps:wsp>
                        <wps:cNvPr id="33693" name="Shape 33693"/>
                        <wps:cNvSpPr/>
                        <wps:spPr>
                          <a:xfrm>
                            <a:off x="2394959" y="1249387"/>
                            <a:ext cx="440250" cy="88050"/>
                          </a:xfrm>
                          <a:custGeom>
                            <a:avLst/>
                            <a:gdLst/>
                            <a:ahLst/>
                            <a:cxnLst/>
                            <a:rect l="0" t="0" r="0" b="0"/>
                            <a:pathLst>
                              <a:path w="440250" h="88050">
                                <a:moveTo>
                                  <a:pt x="0" y="0"/>
                                </a:moveTo>
                                <a:lnTo>
                                  <a:pt x="440250" y="0"/>
                                </a:lnTo>
                                <a:lnTo>
                                  <a:pt x="440250" y="88050"/>
                                </a:lnTo>
                                <a:lnTo>
                                  <a:pt x="0" y="88050"/>
                                </a:lnTo>
                                <a:lnTo>
                                  <a:pt x="0" y="0"/>
                                </a:lnTo>
                              </a:path>
                            </a:pathLst>
                          </a:custGeom>
                          <a:ln w="14307" cap="flat">
                            <a:miter lim="127000"/>
                          </a:ln>
                        </wps:spPr>
                        <wps:style>
                          <a:lnRef idx="1">
                            <a:srgbClr val="000000"/>
                          </a:lnRef>
                          <a:fillRef idx="1">
                            <a:srgbClr val="808080"/>
                          </a:fillRef>
                          <a:effectRef idx="0">
                            <a:scrgbClr r="0" g="0" b="0"/>
                          </a:effectRef>
                          <a:fontRef idx="none"/>
                        </wps:style>
                        <wps:bodyPr/>
                      </wps:wsp>
                      <wps:wsp>
                        <wps:cNvPr id="33694" name="Shape 33694"/>
                        <wps:cNvSpPr/>
                        <wps:spPr>
                          <a:xfrm>
                            <a:off x="1838483" y="456938"/>
                            <a:ext cx="440250" cy="88050"/>
                          </a:xfrm>
                          <a:custGeom>
                            <a:avLst/>
                            <a:gdLst/>
                            <a:ahLst/>
                            <a:cxnLst/>
                            <a:rect l="0" t="0" r="0" b="0"/>
                            <a:pathLst>
                              <a:path w="440250" h="88050">
                                <a:moveTo>
                                  <a:pt x="0" y="0"/>
                                </a:moveTo>
                                <a:lnTo>
                                  <a:pt x="440250" y="0"/>
                                </a:lnTo>
                                <a:lnTo>
                                  <a:pt x="440250" y="88050"/>
                                </a:lnTo>
                                <a:lnTo>
                                  <a:pt x="0" y="88050"/>
                                </a:lnTo>
                                <a:lnTo>
                                  <a:pt x="0" y="0"/>
                                </a:lnTo>
                              </a:path>
                            </a:pathLst>
                          </a:custGeom>
                          <a:ln w="14307" cap="flat">
                            <a:miter lim="127000"/>
                          </a:ln>
                        </wps:spPr>
                        <wps:style>
                          <a:lnRef idx="1">
                            <a:srgbClr val="000000"/>
                          </a:lnRef>
                          <a:fillRef idx="1">
                            <a:srgbClr val="808080"/>
                          </a:fillRef>
                          <a:effectRef idx="0">
                            <a:scrgbClr r="0" g="0" b="0"/>
                          </a:effectRef>
                          <a:fontRef idx="none"/>
                        </wps:style>
                        <wps:bodyPr/>
                      </wps:wsp>
                      <wps:wsp>
                        <wps:cNvPr id="33695" name="Shape 33695"/>
                        <wps:cNvSpPr/>
                        <wps:spPr>
                          <a:xfrm>
                            <a:off x="2394959" y="1161337"/>
                            <a:ext cx="440250" cy="88050"/>
                          </a:xfrm>
                          <a:custGeom>
                            <a:avLst/>
                            <a:gdLst/>
                            <a:ahLst/>
                            <a:cxnLst/>
                            <a:rect l="0" t="0" r="0" b="0"/>
                            <a:pathLst>
                              <a:path w="440250" h="88050">
                                <a:moveTo>
                                  <a:pt x="0" y="0"/>
                                </a:moveTo>
                                <a:lnTo>
                                  <a:pt x="440250" y="0"/>
                                </a:lnTo>
                                <a:lnTo>
                                  <a:pt x="440250" y="88050"/>
                                </a:lnTo>
                                <a:lnTo>
                                  <a:pt x="0" y="88050"/>
                                </a:lnTo>
                                <a:lnTo>
                                  <a:pt x="0" y="0"/>
                                </a:lnTo>
                              </a:path>
                            </a:pathLst>
                          </a:custGeom>
                          <a:ln w="14307" cap="flat">
                            <a:miter lim="127000"/>
                          </a:ln>
                        </wps:spPr>
                        <wps:style>
                          <a:lnRef idx="1">
                            <a:srgbClr val="000000"/>
                          </a:lnRef>
                          <a:fillRef idx="1">
                            <a:srgbClr val="808080"/>
                          </a:fillRef>
                          <a:effectRef idx="0">
                            <a:scrgbClr r="0" g="0" b="0"/>
                          </a:effectRef>
                          <a:fontRef idx="none"/>
                        </wps:style>
                        <wps:bodyPr/>
                      </wps:wsp>
                      <wps:wsp>
                        <wps:cNvPr id="33696" name="Shape 33696"/>
                        <wps:cNvSpPr/>
                        <wps:spPr>
                          <a:xfrm>
                            <a:off x="1789175" y="544988"/>
                            <a:ext cx="440250" cy="88050"/>
                          </a:xfrm>
                          <a:custGeom>
                            <a:avLst/>
                            <a:gdLst/>
                            <a:ahLst/>
                            <a:cxnLst/>
                            <a:rect l="0" t="0" r="0" b="0"/>
                            <a:pathLst>
                              <a:path w="440250" h="88050">
                                <a:moveTo>
                                  <a:pt x="0" y="0"/>
                                </a:moveTo>
                                <a:lnTo>
                                  <a:pt x="440250" y="0"/>
                                </a:lnTo>
                                <a:lnTo>
                                  <a:pt x="440250" y="88050"/>
                                </a:lnTo>
                                <a:lnTo>
                                  <a:pt x="0" y="88050"/>
                                </a:lnTo>
                                <a:lnTo>
                                  <a:pt x="0" y="0"/>
                                </a:lnTo>
                              </a:path>
                            </a:pathLst>
                          </a:custGeom>
                          <a:ln w="14307" cap="flat">
                            <a:miter lim="127000"/>
                          </a:ln>
                        </wps:spPr>
                        <wps:style>
                          <a:lnRef idx="1">
                            <a:srgbClr val="000000"/>
                          </a:lnRef>
                          <a:fillRef idx="1">
                            <a:srgbClr val="808080"/>
                          </a:fillRef>
                          <a:effectRef idx="0">
                            <a:scrgbClr r="0" g="0" b="0"/>
                          </a:effectRef>
                          <a:fontRef idx="none"/>
                        </wps:style>
                        <wps:bodyPr/>
                      </wps:wsp>
                      <wps:wsp>
                        <wps:cNvPr id="33697" name="Shape 33697"/>
                        <wps:cNvSpPr/>
                        <wps:spPr>
                          <a:xfrm>
                            <a:off x="2690807" y="1073287"/>
                            <a:ext cx="408552" cy="88050"/>
                          </a:xfrm>
                          <a:custGeom>
                            <a:avLst/>
                            <a:gdLst/>
                            <a:ahLst/>
                            <a:cxnLst/>
                            <a:rect l="0" t="0" r="0" b="0"/>
                            <a:pathLst>
                              <a:path w="408552" h="88050">
                                <a:moveTo>
                                  <a:pt x="0" y="0"/>
                                </a:moveTo>
                                <a:lnTo>
                                  <a:pt x="408552" y="0"/>
                                </a:lnTo>
                                <a:lnTo>
                                  <a:pt x="408552" y="88050"/>
                                </a:lnTo>
                                <a:lnTo>
                                  <a:pt x="0" y="88050"/>
                                </a:lnTo>
                                <a:lnTo>
                                  <a:pt x="0" y="0"/>
                                </a:lnTo>
                              </a:path>
                            </a:pathLst>
                          </a:custGeom>
                          <a:ln w="14307" cap="flat">
                            <a:miter lim="127000"/>
                          </a:ln>
                        </wps:spPr>
                        <wps:style>
                          <a:lnRef idx="1">
                            <a:srgbClr val="000000"/>
                          </a:lnRef>
                          <a:fillRef idx="1">
                            <a:srgbClr val="808080"/>
                          </a:fillRef>
                          <a:effectRef idx="0">
                            <a:scrgbClr r="0" g="0" b="0"/>
                          </a:effectRef>
                          <a:fontRef idx="none"/>
                        </wps:style>
                        <wps:bodyPr/>
                      </wps:wsp>
                      <wps:wsp>
                        <wps:cNvPr id="33698" name="Shape 33698"/>
                        <wps:cNvSpPr/>
                        <wps:spPr>
                          <a:xfrm>
                            <a:off x="1753955" y="633037"/>
                            <a:ext cx="440250" cy="88050"/>
                          </a:xfrm>
                          <a:custGeom>
                            <a:avLst/>
                            <a:gdLst/>
                            <a:ahLst/>
                            <a:cxnLst/>
                            <a:rect l="0" t="0" r="0" b="0"/>
                            <a:pathLst>
                              <a:path w="440250" h="88050">
                                <a:moveTo>
                                  <a:pt x="0" y="0"/>
                                </a:moveTo>
                                <a:lnTo>
                                  <a:pt x="440250" y="0"/>
                                </a:lnTo>
                                <a:lnTo>
                                  <a:pt x="440250" y="88050"/>
                                </a:lnTo>
                                <a:lnTo>
                                  <a:pt x="0" y="88050"/>
                                </a:lnTo>
                                <a:lnTo>
                                  <a:pt x="0" y="0"/>
                                </a:lnTo>
                              </a:path>
                            </a:pathLst>
                          </a:custGeom>
                          <a:ln w="14307" cap="flat">
                            <a:miter lim="127000"/>
                          </a:ln>
                        </wps:spPr>
                        <wps:style>
                          <a:lnRef idx="1">
                            <a:srgbClr val="000000"/>
                          </a:lnRef>
                          <a:fillRef idx="1">
                            <a:srgbClr val="808080"/>
                          </a:fillRef>
                          <a:effectRef idx="0">
                            <a:scrgbClr r="0" g="0" b="0"/>
                          </a:effectRef>
                          <a:fontRef idx="none"/>
                        </wps:style>
                        <wps:bodyPr/>
                      </wps:wsp>
                      <wps:wsp>
                        <wps:cNvPr id="33699" name="Shape 33699"/>
                        <wps:cNvSpPr/>
                        <wps:spPr>
                          <a:xfrm>
                            <a:off x="2683763" y="985237"/>
                            <a:ext cx="415596" cy="88050"/>
                          </a:xfrm>
                          <a:custGeom>
                            <a:avLst/>
                            <a:gdLst/>
                            <a:ahLst/>
                            <a:cxnLst/>
                            <a:rect l="0" t="0" r="0" b="0"/>
                            <a:pathLst>
                              <a:path w="415596" h="88050">
                                <a:moveTo>
                                  <a:pt x="0" y="0"/>
                                </a:moveTo>
                                <a:lnTo>
                                  <a:pt x="415596" y="0"/>
                                </a:lnTo>
                                <a:lnTo>
                                  <a:pt x="415596" y="88050"/>
                                </a:lnTo>
                                <a:lnTo>
                                  <a:pt x="0" y="88050"/>
                                </a:lnTo>
                                <a:lnTo>
                                  <a:pt x="0" y="0"/>
                                </a:lnTo>
                              </a:path>
                            </a:pathLst>
                          </a:custGeom>
                          <a:ln w="14307" cap="flat">
                            <a:miter lim="127000"/>
                          </a:ln>
                        </wps:spPr>
                        <wps:style>
                          <a:lnRef idx="1">
                            <a:srgbClr val="000000"/>
                          </a:lnRef>
                          <a:fillRef idx="1">
                            <a:srgbClr val="808080"/>
                          </a:fillRef>
                          <a:effectRef idx="0">
                            <a:scrgbClr r="0" g="0" b="0"/>
                          </a:effectRef>
                          <a:fontRef idx="none"/>
                        </wps:style>
                        <wps:bodyPr/>
                      </wps:wsp>
                      <wps:wsp>
                        <wps:cNvPr id="33700" name="Shape 33700"/>
                        <wps:cNvSpPr/>
                        <wps:spPr>
                          <a:xfrm>
                            <a:off x="1722257" y="721087"/>
                            <a:ext cx="440250" cy="88050"/>
                          </a:xfrm>
                          <a:custGeom>
                            <a:avLst/>
                            <a:gdLst/>
                            <a:ahLst/>
                            <a:cxnLst/>
                            <a:rect l="0" t="0" r="0" b="0"/>
                            <a:pathLst>
                              <a:path w="440250" h="88050">
                                <a:moveTo>
                                  <a:pt x="0" y="0"/>
                                </a:moveTo>
                                <a:lnTo>
                                  <a:pt x="440250" y="0"/>
                                </a:lnTo>
                                <a:lnTo>
                                  <a:pt x="440250" y="88050"/>
                                </a:lnTo>
                                <a:lnTo>
                                  <a:pt x="0" y="88050"/>
                                </a:lnTo>
                                <a:lnTo>
                                  <a:pt x="0" y="0"/>
                                </a:lnTo>
                              </a:path>
                            </a:pathLst>
                          </a:custGeom>
                          <a:ln w="14307" cap="flat">
                            <a:miter lim="127000"/>
                          </a:ln>
                        </wps:spPr>
                        <wps:style>
                          <a:lnRef idx="1">
                            <a:srgbClr val="000000"/>
                          </a:lnRef>
                          <a:fillRef idx="1">
                            <a:srgbClr val="808080"/>
                          </a:fillRef>
                          <a:effectRef idx="0">
                            <a:scrgbClr r="0" g="0" b="0"/>
                          </a:effectRef>
                          <a:fontRef idx="none"/>
                        </wps:style>
                        <wps:bodyPr/>
                      </wps:wsp>
                      <wps:wsp>
                        <wps:cNvPr id="33701" name="Shape 33701"/>
                        <wps:cNvSpPr/>
                        <wps:spPr>
                          <a:xfrm>
                            <a:off x="2669675" y="897187"/>
                            <a:ext cx="429684" cy="88050"/>
                          </a:xfrm>
                          <a:custGeom>
                            <a:avLst/>
                            <a:gdLst/>
                            <a:ahLst/>
                            <a:cxnLst/>
                            <a:rect l="0" t="0" r="0" b="0"/>
                            <a:pathLst>
                              <a:path w="429684" h="88050">
                                <a:moveTo>
                                  <a:pt x="0" y="0"/>
                                </a:moveTo>
                                <a:lnTo>
                                  <a:pt x="429684" y="0"/>
                                </a:lnTo>
                                <a:lnTo>
                                  <a:pt x="429684" y="88050"/>
                                </a:lnTo>
                                <a:lnTo>
                                  <a:pt x="0" y="88050"/>
                                </a:lnTo>
                                <a:lnTo>
                                  <a:pt x="0" y="0"/>
                                </a:lnTo>
                              </a:path>
                            </a:pathLst>
                          </a:custGeom>
                          <a:ln w="14307" cap="flat">
                            <a:miter lim="127000"/>
                          </a:ln>
                        </wps:spPr>
                        <wps:style>
                          <a:lnRef idx="1">
                            <a:srgbClr val="000000"/>
                          </a:lnRef>
                          <a:fillRef idx="1">
                            <a:srgbClr val="808080"/>
                          </a:fillRef>
                          <a:effectRef idx="0">
                            <a:scrgbClr r="0" g="0" b="0"/>
                          </a:effectRef>
                          <a:fontRef idx="none"/>
                        </wps:style>
                        <wps:bodyPr/>
                      </wps:wsp>
                      <wps:wsp>
                        <wps:cNvPr id="33702" name="Shape 33702"/>
                        <wps:cNvSpPr/>
                        <wps:spPr>
                          <a:xfrm>
                            <a:off x="1701125" y="809137"/>
                            <a:ext cx="440250" cy="88050"/>
                          </a:xfrm>
                          <a:custGeom>
                            <a:avLst/>
                            <a:gdLst/>
                            <a:ahLst/>
                            <a:cxnLst/>
                            <a:rect l="0" t="0" r="0" b="0"/>
                            <a:pathLst>
                              <a:path w="440250" h="88050">
                                <a:moveTo>
                                  <a:pt x="0" y="0"/>
                                </a:moveTo>
                                <a:lnTo>
                                  <a:pt x="440250" y="0"/>
                                </a:lnTo>
                                <a:lnTo>
                                  <a:pt x="440250" y="88050"/>
                                </a:lnTo>
                                <a:lnTo>
                                  <a:pt x="0" y="88050"/>
                                </a:lnTo>
                                <a:lnTo>
                                  <a:pt x="0" y="0"/>
                                </a:lnTo>
                              </a:path>
                            </a:pathLst>
                          </a:custGeom>
                          <a:ln w="14307" cap="flat">
                            <a:miter lim="127000"/>
                          </a:ln>
                        </wps:spPr>
                        <wps:style>
                          <a:lnRef idx="1">
                            <a:srgbClr val="000000"/>
                          </a:lnRef>
                          <a:fillRef idx="1">
                            <a:srgbClr val="808080"/>
                          </a:fillRef>
                          <a:effectRef idx="0">
                            <a:scrgbClr r="0" g="0" b="0"/>
                          </a:effectRef>
                          <a:fontRef idx="none"/>
                        </wps:style>
                        <wps:bodyPr/>
                      </wps:wsp>
                      <wps:wsp>
                        <wps:cNvPr id="33703" name="Shape 33703"/>
                        <wps:cNvSpPr/>
                        <wps:spPr>
                          <a:xfrm>
                            <a:off x="2648543" y="809137"/>
                            <a:ext cx="440250" cy="88050"/>
                          </a:xfrm>
                          <a:custGeom>
                            <a:avLst/>
                            <a:gdLst/>
                            <a:ahLst/>
                            <a:cxnLst/>
                            <a:rect l="0" t="0" r="0" b="0"/>
                            <a:pathLst>
                              <a:path w="440250" h="88050">
                                <a:moveTo>
                                  <a:pt x="0" y="0"/>
                                </a:moveTo>
                                <a:lnTo>
                                  <a:pt x="440250" y="0"/>
                                </a:lnTo>
                                <a:lnTo>
                                  <a:pt x="440250" y="88050"/>
                                </a:lnTo>
                                <a:lnTo>
                                  <a:pt x="0" y="88050"/>
                                </a:lnTo>
                                <a:lnTo>
                                  <a:pt x="0" y="0"/>
                                </a:lnTo>
                              </a:path>
                            </a:pathLst>
                          </a:custGeom>
                          <a:ln w="14307" cap="flat">
                            <a:miter lim="127000"/>
                          </a:ln>
                        </wps:spPr>
                        <wps:style>
                          <a:lnRef idx="1">
                            <a:srgbClr val="000000"/>
                          </a:lnRef>
                          <a:fillRef idx="1">
                            <a:srgbClr val="808080"/>
                          </a:fillRef>
                          <a:effectRef idx="0">
                            <a:scrgbClr r="0" g="0" b="0"/>
                          </a:effectRef>
                          <a:fontRef idx="none"/>
                        </wps:style>
                        <wps:bodyPr/>
                      </wps:wsp>
                      <wps:wsp>
                        <wps:cNvPr id="33704" name="Shape 33704"/>
                        <wps:cNvSpPr/>
                        <wps:spPr>
                          <a:xfrm>
                            <a:off x="1690559" y="897187"/>
                            <a:ext cx="429684" cy="88050"/>
                          </a:xfrm>
                          <a:custGeom>
                            <a:avLst/>
                            <a:gdLst/>
                            <a:ahLst/>
                            <a:cxnLst/>
                            <a:rect l="0" t="0" r="0" b="0"/>
                            <a:pathLst>
                              <a:path w="429684" h="88050">
                                <a:moveTo>
                                  <a:pt x="0" y="0"/>
                                </a:moveTo>
                                <a:lnTo>
                                  <a:pt x="429684" y="0"/>
                                </a:lnTo>
                                <a:lnTo>
                                  <a:pt x="429684" y="88050"/>
                                </a:lnTo>
                                <a:lnTo>
                                  <a:pt x="0" y="88050"/>
                                </a:lnTo>
                                <a:lnTo>
                                  <a:pt x="0" y="0"/>
                                </a:lnTo>
                              </a:path>
                            </a:pathLst>
                          </a:custGeom>
                          <a:ln w="14307" cap="flat">
                            <a:miter lim="127000"/>
                          </a:ln>
                        </wps:spPr>
                        <wps:style>
                          <a:lnRef idx="1">
                            <a:srgbClr val="000000"/>
                          </a:lnRef>
                          <a:fillRef idx="1">
                            <a:srgbClr val="808080"/>
                          </a:fillRef>
                          <a:effectRef idx="0">
                            <a:scrgbClr r="0" g="0" b="0"/>
                          </a:effectRef>
                          <a:fontRef idx="none"/>
                        </wps:style>
                        <wps:bodyPr/>
                      </wps:wsp>
                      <wps:wsp>
                        <wps:cNvPr id="33705" name="Shape 33705"/>
                        <wps:cNvSpPr/>
                        <wps:spPr>
                          <a:xfrm>
                            <a:off x="2627411" y="721087"/>
                            <a:ext cx="440250" cy="88050"/>
                          </a:xfrm>
                          <a:custGeom>
                            <a:avLst/>
                            <a:gdLst/>
                            <a:ahLst/>
                            <a:cxnLst/>
                            <a:rect l="0" t="0" r="0" b="0"/>
                            <a:pathLst>
                              <a:path w="440250" h="88050">
                                <a:moveTo>
                                  <a:pt x="0" y="0"/>
                                </a:moveTo>
                                <a:lnTo>
                                  <a:pt x="440250" y="0"/>
                                </a:lnTo>
                                <a:lnTo>
                                  <a:pt x="440250" y="88050"/>
                                </a:lnTo>
                                <a:lnTo>
                                  <a:pt x="0" y="88050"/>
                                </a:lnTo>
                                <a:lnTo>
                                  <a:pt x="0" y="0"/>
                                </a:lnTo>
                              </a:path>
                            </a:pathLst>
                          </a:custGeom>
                          <a:ln w="14307" cap="flat">
                            <a:miter lim="127000"/>
                          </a:ln>
                        </wps:spPr>
                        <wps:style>
                          <a:lnRef idx="1">
                            <a:srgbClr val="000000"/>
                          </a:lnRef>
                          <a:fillRef idx="1">
                            <a:srgbClr val="808080"/>
                          </a:fillRef>
                          <a:effectRef idx="0">
                            <a:scrgbClr r="0" g="0" b="0"/>
                          </a:effectRef>
                          <a:fontRef idx="none"/>
                        </wps:style>
                        <wps:bodyPr/>
                      </wps:wsp>
                      <wps:wsp>
                        <wps:cNvPr id="33706" name="Shape 33706"/>
                        <wps:cNvSpPr/>
                        <wps:spPr>
                          <a:xfrm>
                            <a:off x="1690559" y="985237"/>
                            <a:ext cx="415596" cy="88050"/>
                          </a:xfrm>
                          <a:custGeom>
                            <a:avLst/>
                            <a:gdLst/>
                            <a:ahLst/>
                            <a:cxnLst/>
                            <a:rect l="0" t="0" r="0" b="0"/>
                            <a:pathLst>
                              <a:path w="415596" h="88050">
                                <a:moveTo>
                                  <a:pt x="0" y="0"/>
                                </a:moveTo>
                                <a:lnTo>
                                  <a:pt x="415596" y="0"/>
                                </a:lnTo>
                                <a:lnTo>
                                  <a:pt x="415596" y="88050"/>
                                </a:lnTo>
                                <a:lnTo>
                                  <a:pt x="0" y="88050"/>
                                </a:lnTo>
                                <a:lnTo>
                                  <a:pt x="0" y="0"/>
                                </a:lnTo>
                              </a:path>
                            </a:pathLst>
                          </a:custGeom>
                          <a:ln w="14307" cap="flat">
                            <a:miter lim="127000"/>
                          </a:ln>
                        </wps:spPr>
                        <wps:style>
                          <a:lnRef idx="1">
                            <a:srgbClr val="000000"/>
                          </a:lnRef>
                          <a:fillRef idx="1">
                            <a:srgbClr val="808080"/>
                          </a:fillRef>
                          <a:effectRef idx="0">
                            <a:scrgbClr r="0" g="0" b="0"/>
                          </a:effectRef>
                          <a:fontRef idx="none"/>
                        </wps:style>
                        <wps:bodyPr/>
                      </wps:wsp>
                      <wps:wsp>
                        <wps:cNvPr id="33707" name="Shape 33707"/>
                        <wps:cNvSpPr/>
                        <wps:spPr>
                          <a:xfrm>
                            <a:off x="2595713" y="633037"/>
                            <a:ext cx="440250" cy="88050"/>
                          </a:xfrm>
                          <a:custGeom>
                            <a:avLst/>
                            <a:gdLst/>
                            <a:ahLst/>
                            <a:cxnLst/>
                            <a:rect l="0" t="0" r="0" b="0"/>
                            <a:pathLst>
                              <a:path w="440250" h="88050">
                                <a:moveTo>
                                  <a:pt x="0" y="0"/>
                                </a:moveTo>
                                <a:lnTo>
                                  <a:pt x="440250" y="0"/>
                                </a:lnTo>
                                <a:lnTo>
                                  <a:pt x="440250" y="88050"/>
                                </a:lnTo>
                                <a:lnTo>
                                  <a:pt x="0" y="88050"/>
                                </a:lnTo>
                                <a:lnTo>
                                  <a:pt x="0" y="0"/>
                                </a:lnTo>
                              </a:path>
                            </a:pathLst>
                          </a:custGeom>
                          <a:ln w="14307" cap="flat">
                            <a:miter lim="127000"/>
                          </a:ln>
                        </wps:spPr>
                        <wps:style>
                          <a:lnRef idx="1">
                            <a:srgbClr val="000000"/>
                          </a:lnRef>
                          <a:fillRef idx="1">
                            <a:srgbClr val="808080"/>
                          </a:fillRef>
                          <a:effectRef idx="0">
                            <a:scrgbClr r="0" g="0" b="0"/>
                          </a:effectRef>
                          <a:fontRef idx="none"/>
                        </wps:style>
                        <wps:bodyPr/>
                      </wps:wsp>
                      <wps:wsp>
                        <wps:cNvPr id="33708" name="Shape 33708"/>
                        <wps:cNvSpPr/>
                        <wps:spPr>
                          <a:xfrm>
                            <a:off x="1690559" y="1073287"/>
                            <a:ext cx="408552" cy="88050"/>
                          </a:xfrm>
                          <a:custGeom>
                            <a:avLst/>
                            <a:gdLst/>
                            <a:ahLst/>
                            <a:cxnLst/>
                            <a:rect l="0" t="0" r="0" b="0"/>
                            <a:pathLst>
                              <a:path w="408552" h="88050">
                                <a:moveTo>
                                  <a:pt x="0" y="0"/>
                                </a:moveTo>
                                <a:lnTo>
                                  <a:pt x="408552" y="0"/>
                                </a:lnTo>
                                <a:lnTo>
                                  <a:pt x="408552" y="88050"/>
                                </a:lnTo>
                                <a:lnTo>
                                  <a:pt x="0" y="88050"/>
                                </a:lnTo>
                                <a:lnTo>
                                  <a:pt x="0" y="0"/>
                                </a:lnTo>
                              </a:path>
                            </a:pathLst>
                          </a:custGeom>
                          <a:ln w="14307" cap="flat">
                            <a:miter lim="127000"/>
                          </a:ln>
                        </wps:spPr>
                        <wps:style>
                          <a:lnRef idx="1">
                            <a:srgbClr val="000000"/>
                          </a:lnRef>
                          <a:fillRef idx="1">
                            <a:srgbClr val="808080"/>
                          </a:fillRef>
                          <a:effectRef idx="0">
                            <a:scrgbClr r="0" g="0" b="0"/>
                          </a:effectRef>
                          <a:fontRef idx="none"/>
                        </wps:style>
                        <wps:bodyPr/>
                      </wps:wsp>
                      <wps:wsp>
                        <wps:cNvPr id="33709" name="Shape 33709"/>
                        <wps:cNvSpPr/>
                        <wps:spPr>
                          <a:xfrm>
                            <a:off x="2560493" y="544988"/>
                            <a:ext cx="440250" cy="88050"/>
                          </a:xfrm>
                          <a:custGeom>
                            <a:avLst/>
                            <a:gdLst/>
                            <a:ahLst/>
                            <a:cxnLst/>
                            <a:rect l="0" t="0" r="0" b="0"/>
                            <a:pathLst>
                              <a:path w="440250" h="88050">
                                <a:moveTo>
                                  <a:pt x="0" y="0"/>
                                </a:moveTo>
                                <a:lnTo>
                                  <a:pt x="440250" y="0"/>
                                </a:lnTo>
                                <a:lnTo>
                                  <a:pt x="440250" y="88050"/>
                                </a:lnTo>
                                <a:lnTo>
                                  <a:pt x="0" y="88050"/>
                                </a:lnTo>
                                <a:lnTo>
                                  <a:pt x="0" y="0"/>
                                </a:lnTo>
                              </a:path>
                            </a:pathLst>
                          </a:custGeom>
                          <a:ln w="14307" cap="flat">
                            <a:miter lim="127000"/>
                          </a:ln>
                        </wps:spPr>
                        <wps:style>
                          <a:lnRef idx="1">
                            <a:srgbClr val="000000"/>
                          </a:lnRef>
                          <a:fillRef idx="1">
                            <a:srgbClr val="808080"/>
                          </a:fillRef>
                          <a:effectRef idx="0">
                            <a:scrgbClr r="0" g="0" b="0"/>
                          </a:effectRef>
                          <a:fontRef idx="none"/>
                        </wps:style>
                        <wps:bodyPr/>
                      </wps:wsp>
                      <wps:wsp>
                        <wps:cNvPr id="33710" name="Shape 33710"/>
                        <wps:cNvSpPr/>
                        <wps:spPr>
                          <a:xfrm>
                            <a:off x="1954709" y="1161337"/>
                            <a:ext cx="440250" cy="88050"/>
                          </a:xfrm>
                          <a:custGeom>
                            <a:avLst/>
                            <a:gdLst/>
                            <a:ahLst/>
                            <a:cxnLst/>
                            <a:rect l="0" t="0" r="0" b="0"/>
                            <a:pathLst>
                              <a:path w="440250" h="88050">
                                <a:moveTo>
                                  <a:pt x="0" y="0"/>
                                </a:moveTo>
                                <a:lnTo>
                                  <a:pt x="440250" y="0"/>
                                </a:lnTo>
                                <a:lnTo>
                                  <a:pt x="440250" y="88050"/>
                                </a:lnTo>
                                <a:lnTo>
                                  <a:pt x="0" y="88050"/>
                                </a:lnTo>
                                <a:lnTo>
                                  <a:pt x="0" y="0"/>
                                </a:lnTo>
                              </a:path>
                            </a:pathLst>
                          </a:custGeom>
                          <a:ln w="14307" cap="flat">
                            <a:miter lim="127000"/>
                          </a:ln>
                        </wps:spPr>
                        <wps:style>
                          <a:lnRef idx="1">
                            <a:srgbClr val="000000"/>
                          </a:lnRef>
                          <a:fillRef idx="1">
                            <a:srgbClr val="808080"/>
                          </a:fillRef>
                          <a:effectRef idx="0">
                            <a:scrgbClr r="0" g="0" b="0"/>
                          </a:effectRef>
                          <a:fontRef idx="none"/>
                        </wps:style>
                        <wps:bodyPr/>
                      </wps:wsp>
                      <wps:wsp>
                        <wps:cNvPr id="33711" name="Shape 33711"/>
                        <wps:cNvSpPr/>
                        <wps:spPr>
                          <a:xfrm>
                            <a:off x="2511185" y="456938"/>
                            <a:ext cx="440250" cy="88050"/>
                          </a:xfrm>
                          <a:custGeom>
                            <a:avLst/>
                            <a:gdLst/>
                            <a:ahLst/>
                            <a:cxnLst/>
                            <a:rect l="0" t="0" r="0" b="0"/>
                            <a:pathLst>
                              <a:path w="440250" h="88050">
                                <a:moveTo>
                                  <a:pt x="0" y="0"/>
                                </a:moveTo>
                                <a:lnTo>
                                  <a:pt x="440250" y="0"/>
                                </a:lnTo>
                                <a:lnTo>
                                  <a:pt x="440250" y="88050"/>
                                </a:lnTo>
                                <a:lnTo>
                                  <a:pt x="0" y="88050"/>
                                </a:lnTo>
                                <a:lnTo>
                                  <a:pt x="0" y="0"/>
                                </a:lnTo>
                              </a:path>
                            </a:pathLst>
                          </a:custGeom>
                          <a:ln w="14307" cap="flat">
                            <a:miter lim="127000"/>
                          </a:ln>
                        </wps:spPr>
                        <wps:style>
                          <a:lnRef idx="1">
                            <a:srgbClr val="000000"/>
                          </a:lnRef>
                          <a:fillRef idx="1">
                            <a:srgbClr val="808080"/>
                          </a:fillRef>
                          <a:effectRef idx="0">
                            <a:scrgbClr r="0" g="0" b="0"/>
                          </a:effectRef>
                          <a:fontRef idx="none"/>
                        </wps:style>
                        <wps:bodyPr/>
                      </wps:wsp>
                      <wps:wsp>
                        <wps:cNvPr id="33712" name="Shape 33712"/>
                        <wps:cNvSpPr/>
                        <wps:spPr>
                          <a:xfrm>
                            <a:off x="1954709" y="1249387"/>
                            <a:ext cx="440250" cy="88050"/>
                          </a:xfrm>
                          <a:custGeom>
                            <a:avLst/>
                            <a:gdLst/>
                            <a:ahLst/>
                            <a:cxnLst/>
                            <a:rect l="0" t="0" r="0" b="0"/>
                            <a:pathLst>
                              <a:path w="440250" h="88050">
                                <a:moveTo>
                                  <a:pt x="0" y="0"/>
                                </a:moveTo>
                                <a:lnTo>
                                  <a:pt x="440250" y="0"/>
                                </a:lnTo>
                                <a:lnTo>
                                  <a:pt x="440250" y="88050"/>
                                </a:lnTo>
                                <a:lnTo>
                                  <a:pt x="0" y="88050"/>
                                </a:lnTo>
                                <a:lnTo>
                                  <a:pt x="0" y="0"/>
                                </a:lnTo>
                              </a:path>
                            </a:pathLst>
                          </a:custGeom>
                          <a:ln w="14307" cap="flat">
                            <a:miter lim="127000"/>
                          </a:ln>
                        </wps:spPr>
                        <wps:style>
                          <a:lnRef idx="1">
                            <a:srgbClr val="000000"/>
                          </a:lnRef>
                          <a:fillRef idx="1">
                            <a:srgbClr val="808080"/>
                          </a:fillRef>
                          <a:effectRef idx="0">
                            <a:scrgbClr r="0" g="0" b="0"/>
                          </a:effectRef>
                          <a:fontRef idx="none"/>
                        </wps:style>
                        <wps:bodyPr/>
                      </wps:wsp>
                      <wps:wsp>
                        <wps:cNvPr id="33713" name="Shape 33713"/>
                        <wps:cNvSpPr/>
                        <wps:spPr>
                          <a:xfrm>
                            <a:off x="2394959" y="368888"/>
                            <a:ext cx="440250" cy="88050"/>
                          </a:xfrm>
                          <a:custGeom>
                            <a:avLst/>
                            <a:gdLst/>
                            <a:ahLst/>
                            <a:cxnLst/>
                            <a:rect l="0" t="0" r="0" b="0"/>
                            <a:pathLst>
                              <a:path w="440250" h="88050">
                                <a:moveTo>
                                  <a:pt x="0" y="0"/>
                                </a:moveTo>
                                <a:lnTo>
                                  <a:pt x="440250" y="0"/>
                                </a:lnTo>
                                <a:lnTo>
                                  <a:pt x="440250" y="88050"/>
                                </a:lnTo>
                                <a:lnTo>
                                  <a:pt x="0" y="88050"/>
                                </a:lnTo>
                                <a:lnTo>
                                  <a:pt x="0" y="0"/>
                                </a:lnTo>
                              </a:path>
                            </a:pathLst>
                          </a:custGeom>
                          <a:ln w="14307" cap="flat">
                            <a:miter lim="127000"/>
                          </a:ln>
                        </wps:spPr>
                        <wps:style>
                          <a:lnRef idx="1">
                            <a:srgbClr val="000000"/>
                          </a:lnRef>
                          <a:fillRef idx="1">
                            <a:srgbClr val="808080"/>
                          </a:fillRef>
                          <a:effectRef idx="0">
                            <a:scrgbClr r="0" g="0" b="0"/>
                          </a:effectRef>
                          <a:fontRef idx="none"/>
                        </wps:style>
                        <wps:bodyPr/>
                      </wps:wsp>
                      <wps:wsp>
                        <wps:cNvPr id="33714" name="Shape 33714"/>
                        <wps:cNvSpPr/>
                        <wps:spPr>
                          <a:xfrm>
                            <a:off x="1954709" y="1337437"/>
                            <a:ext cx="440250" cy="88050"/>
                          </a:xfrm>
                          <a:custGeom>
                            <a:avLst/>
                            <a:gdLst/>
                            <a:ahLst/>
                            <a:cxnLst/>
                            <a:rect l="0" t="0" r="0" b="0"/>
                            <a:pathLst>
                              <a:path w="440250" h="88050">
                                <a:moveTo>
                                  <a:pt x="0" y="0"/>
                                </a:moveTo>
                                <a:lnTo>
                                  <a:pt x="440250" y="0"/>
                                </a:lnTo>
                                <a:lnTo>
                                  <a:pt x="440250" y="88050"/>
                                </a:lnTo>
                                <a:lnTo>
                                  <a:pt x="0" y="88050"/>
                                </a:lnTo>
                                <a:lnTo>
                                  <a:pt x="0" y="0"/>
                                </a:lnTo>
                              </a:path>
                            </a:pathLst>
                          </a:custGeom>
                          <a:ln w="14307" cap="flat">
                            <a:miter lim="127000"/>
                          </a:ln>
                        </wps:spPr>
                        <wps:style>
                          <a:lnRef idx="1">
                            <a:srgbClr val="000000"/>
                          </a:lnRef>
                          <a:fillRef idx="1">
                            <a:srgbClr val="808080"/>
                          </a:fillRef>
                          <a:effectRef idx="0">
                            <a:scrgbClr r="0" g="0" b="0"/>
                          </a:effectRef>
                          <a:fontRef idx="none"/>
                        </wps:style>
                        <wps:bodyPr/>
                      </wps:wsp>
                      <wps:wsp>
                        <wps:cNvPr id="33715" name="Shape 33715"/>
                        <wps:cNvSpPr/>
                        <wps:spPr>
                          <a:xfrm>
                            <a:off x="2394959" y="280838"/>
                            <a:ext cx="440250" cy="88050"/>
                          </a:xfrm>
                          <a:custGeom>
                            <a:avLst/>
                            <a:gdLst/>
                            <a:ahLst/>
                            <a:cxnLst/>
                            <a:rect l="0" t="0" r="0" b="0"/>
                            <a:pathLst>
                              <a:path w="440250" h="88050">
                                <a:moveTo>
                                  <a:pt x="0" y="0"/>
                                </a:moveTo>
                                <a:lnTo>
                                  <a:pt x="440250" y="0"/>
                                </a:lnTo>
                                <a:lnTo>
                                  <a:pt x="440250" y="88050"/>
                                </a:lnTo>
                                <a:lnTo>
                                  <a:pt x="0" y="88050"/>
                                </a:lnTo>
                                <a:lnTo>
                                  <a:pt x="0" y="0"/>
                                </a:lnTo>
                              </a:path>
                            </a:pathLst>
                          </a:custGeom>
                          <a:ln w="14307" cap="flat">
                            <a:miter lim="127000"/>
                          </a:ln>
                        </wps:spPr>
                        <wps:style>
                          <a:lnRef idx="1">
                            <a:srgbClr val="000000"/>
                          </a:lnRef>
                          <a:fillRef idx="1">
                            <a:srgbClr val="808080"/>
                          </a:fillRef>
                          <a:effectRef idx="0">
                            <a:scrgbClr r="0" g="0" b="0"/>
                          </a:effectRef>
                          <a:fontRef idx="none"/>
                        </wps:style>
                        <wps:bodyPr/>
                      </wps:wsp>
                      <wps:wsp>
                        <wps:cNvPr id="2261" name="Shape 2261"/>
                        <wps:cNvSpPr/>
                        <wps:spPr>
                          <a:xfrm>
                            <a:off x="2100727" y="417953"/>
                            <a:ext cx="588464" cy="743160"/>
                          </a:xfrm>
                          <a:custGeom>
                            <a:avLst/>
                            <a:gdLst/>
                            <a:ahLst/>
                            <a:cxnLst/>
                            <a:rect l="0" t="0" r="0" b="0"/>
                            <a:pathLst>
                              <a:path w="588464" h="743160">
                                <a:moveTo>
                                  <a:pt x="16742" y="743160"/>
                                </a:moveTo>
                                <a:lnTo>
                                  <a:pt x="30972" y="741542"/>
                                </a:lnTo>
                                <a:lnTo>
                                  <a:pt x="31563" y="741161"/>
                                </a:lnTo>
                                <a:lnTo>
                                  <a:pt x="45202" y="733430"/>
                                </a:lnTo>
                                <a:lnTo>
                                  <a:pt x="53478" y="726931"/>
                                </a:lnTo>
                                <a:lnTo>
                                  <a:pt x="59432" y="722710"/>
                                </a:lnTo>
                                <a:lnTo>
                                  <a:pt x="71102" y="712700"/>
                                </a:lnTo>
                                <a:lnTo>
                                  <a:pt x="73663" y="710680"/>
                                </a:lnTo>
                                <a:lnTo>
                                  <a:pt x="87451" y="698470"/>
                                </a:lnTo>
                                <a:lnTo>
                                  <a:pt x="87893" y="698104"/>
                                </a:lnTo>
                                <a:lnTo>
                                  <a:pt x="102123" y="685395"/>
                                </a:lnTo>
                                <a:lnTo>
                                  <a:pt x="103393" y="684240"/>
                                </a:lnTo>
                                <a:lnTo>
                                  <a:pt x="116354" y="672926"/>
                                </a:lnTo>
                                <a:lnTo>
                                  <a:pt x="119735" y="670010"/>
                                </a:lnTo>
                                <a:lnTo>
                                  <a:pt x="130584" y="660948"/>
                                </a:lnTo>
                                <a:lnTo>
                                  <a:pt x="137001" y="655779"/>
                                </a:lnTo>
                                <a:lnTo>
                                  <a:pt x="144814" y="649634"/>
                                </a:lnTo>
                                <a:lnTo>
                                  <a:pt x="155727" y="641549"/>
                                </a:lnTo>
                                <a:lnTo>
                                  <a:pt x="159044" y="639131"/>
                                </a:lnTo>
                                <a:lnTo>
                                  <a:pt x="173275" y="629449"/>
                                </a:lnTo>
                                <a:lnTo>
                                  <a:pt x="176715" y="627319"/>
                                </a:lnTo>
                                <a:lnTo>
                                  <a:pt x="187505" y="620649"/>
                                </a:lnTo>
                                <a:lnTo>
                                  <a:pt x="201521" y="613088"/>
                                </a:lnTo>
                                <a:lnTo>
                                  <a:pt x="201735" y="612972"/>
                                </a:lnTo>
                                <a:lnTo>
                                  <a:pt x="215966" y="606156"/>
                                </a:lnTo>
                                <a:lnTo>
                                  <a:pt x="230196" y="600551"/>
                                </a:lnTo>
                                <a:lnTo>
                                  <a:pt x="235539" y="598858"/>
                                </a:lnTo>
                                <a:lnTo>
                                  <a:pt x="244426" y="595975"/>
                                </a:lnTo>
                                <a:lnTo>
                                  <a:pt x="258656" y="592510"/>
                                </a:lnTo>
                                <a:lnTo>
                                  <a:pt x="272887" y="590215"/>
                                </a:lnTo>
                                <a:lnTo>
                                  <a:pt x="287117" y="589071"/>
                                </a:lnTo>
                                <a:lnTo>
                                  <a:pt x="301348" y="589071"/>
                                </a:lnTo>
                                <a:lnTo>
                                  <a:pt x="315578" y="590215"/>
                                </a:lnTo>
                                <a:lnTo>
                                  <a:pt x="329808" y="592510"/>
                                </a:lnTo>
                                <a:lnTo>
                                  <a:pt x="344038" y="595975"/>
                                </a:lnTo>
                                <a:lnTo>
                                  <a:pt x="352926" y="598858"/>
                                </a:lnTo>
                                <a:lnTo>
                                  <a:pt x="358268" y="600551"/>
                                </a:lnTo>
                                <a:lnTo>
                                  <a:pt x="372499" y="606156"/>
                                </a:lnTo>
                                <a:lnTo>
                                  <a:pt x="386729" y="612972"/>
                                </a:lnTo>
                                <a:lnTo>
                                  <a:pt x="386944" y="613088"/>
                                </a:lnTo>
                                <a:lnTo>
                                  <a:pt x="400960" y="620649"/>
                                </a:lnTo>
                                <a:lnTo>
                                  <a:pt x="411750" y="627319"/>
                                </a:lnTo>
                                <a:lnTo>
                                  <a:pt x="415190" y="629449"/>
                                </a:lnTo>
                                <a:lnTo>
                                  <a:pt x="429420" y="639131"/>
                                </a:lnTo>
                                <a:lnTo>
                                  <a:pt x="432738" y="641549"/>
                                </a:lnTo>
                                <a:lnTo>
                                  <a:pt x="443650" y="649634"/>
                                </a:lnTo>
                                <a:lnTo>
                                  <a:pt x="451464" y="655779"/>
                                </a:lnTo>
                                <a:lnTo>
                                  <a:pt x="457881" y="660948"/>
                                </a:lnTo>
                                <a:lnTo>
                                  <a:pt x="468730" y="670010"/>
                                </a:lnTo>
                                <a:lnTo>
                                  <a:pt x="472111" y="672926"/>
                                </a:lnTo>
                                <a:lnTo>
                                  <a:pt x="485072" y="684240"/>
                                </a:lnTo>
                                <a:lnTo>
                                  <a:pt x="486341" y="685395"/>
                                </a:lnTo>
                                <a:lnTo>
                                  <a:pt x="500571" y="698104"/>
                                </a:lnTo>
                                <a:lnTo>
                                  <a:pt x="501014" y="698470"/>
                                </a:lnTo>
                                <a:lnTo>
                                  <a:pt x="514802" y="710680"/>
                                </a:lnTo>
                                <a:lnTo>
                                  <a:pt x="517362" y="712700"/>
                                </a:lnTo>
                                <a:lnTo>
                                  <a:pt x="529032" y="722710"/>
                                </a:lnTo>
                                <a:lnTo>
                                  <a:pt x="534987" y="726931"/>
                                </a:lnTo>
                                <a:lnTo>
                                  <a:pt x="543263" y="733430"/>
                                </a:lnTo>
                                <a:lnTo>
                                  <a:pt x="556902" y="741161"/>
                                </a:lnTo>
                                <a:lnTo>
                                  <a:pt x="557493" y="741542"/>
                                </a:lnTo>
                                <a:lnTo>
                                  <a:pt x="571723" y="743160"/>
                                </a:lnTo>
                                <a:lnTo>
                                  <a:pt x="574284" y="741161"/>
                                </a:lnTo>
                                <a:lnTo>
                                  <a:pt x="584321" y="726931"/>
                                </a:lnTo>
                                <a:lnTo>
                                  <a:pt x="585953" y="721972"/>
                                </a:lnTo>
                                <a:lnTo>
                                  <a:pt x="587313" y="712700"/>
                                </a:lnTo>
                                <a:lnTo>
                                  <a:pt x="588296" y="698470"/>
                                </a:lnTo>
                                <a:lnTo>
                                  <a:pt x="588464" y="684240"/>
                                </a:lnTo>
                                <a:lnTo>
                                  <a:pt x="588068" y="670010"/>
                                </a:lnTo>
                                <a:lnTo>
                                  <a:pt x="587261" y="655779"/>
                                </a:lnTo>
                                <a:lnTo>
                                  <a:pt x="586149" y="641549"/>
                                </a:lnTo>
                                <a:lnTo>
                                  <a:pt x="585953" y="639625"/>
                                </a:lnTo>
                                <a:lnTo>
                                  <a:pt x="584430" y="627319"/>
                                </a:lnTo>
                                <a:lnTo>
                                  <a:pt x="582471" y="613088"/>
                                </a:lnTo>
                                <a:lnTo>
                                  <a:pt x="580382" y="598858"/>
                                </a:lnTo>
                                <a:lnTo>
                                  <a:pt x="578192" y="584628"/>
                                </a:lnTo>
                                <a:lnTo>
                                  <a:pt x="575924" y="570397"/>
                                </a:lnTo>
                                <a:lnTo>
                                  <a:pt x="573592" y="556167"/>
                                </a:lnTo>
                                <a:lnTo>
                                  <a:pt x="571723" y="545168"/>
                                </a:lnTo>
                                <a:lnTo>
                                  <a:pt x="571081" y="541937"/>
                                </a:lnTo>
                                <a:lnTo>
                                  <a:pt x="568095" y="527707"/>
                                </a:lnTo>
                                <a:lnTo>
                                  <a:pt x="565121" y="513476"/>
                                </a:lnTo>
                                <a:lnTo>
                                  <a:pt x="562155" y="499246"/>
                                </a:lnTo>
                                <a:lnTo>
                                  <a:pt x="559198" y="485015"/>
                                </a:lnTo>
                                <a:lnTo>
                                  <a:pt x="557493" y="476984"/>
                                </a:lnTo>
                                <a:lnTo>
                                  <a:pt x="555985" y="470785"/>
                                </a:lnTo>
                                <a:lnTo>
                                  <a:pt x="552457" y="456555"/>
                                </a:lnTo>
                                <a:lnTo>
                                  <a:pt x="548981" y="442325"/>
                                </a:lnTo>
                                <a:lnTo>
                                  <a:pt x="545548" y="428094"/>
                                </a:lnTo>
                                <a:lnTo>
                                  <a:pt x="543263" y="418676"/>
                                </a:lnTo>
                                <a:lnTo>
                                  <a:pt x="541939" y="413864"/>
                                </a:lnTo>
                                <a:lnTo>
                                  <a:pt x="537962" y="399634"/>
                                </a:lnTo>
                                <a:lnTo>
                                  <a:pt x="534058" y="385404"/>
                                </a:lnTo>
                                <a:lnTo>
                                  <a:pt x="530218" y="371173"/>
                                </a:lnTo>
                                <a:lnTo>
                                  <a:pt x="529032" y="366857"/>
                                </a:lnTo>
                                <a:lnTo>
                                  <a:pt x="525974" y="356943"/>
                                </a:lnTo>
                                <a:lnTo>
                                  <a:pt x="521611" y="342712"/>
                                </a:lnTo>
                                <a:lnTo>
                                  <a:pt x="517332" y="328482"/>
                                </a:lnTo>
                                <a:lnTo>
                                  <a:pt x="514802" y="320072"/>
                                </a:lnTo>
                                <a:lnTo>
                                  <a:pt x="512844" y="314252"/>
                                </a:lnTo>
                                <a:lnTo>
                                  <a:pt x="508031" y="300022"/>
                                </a:lnTo>
                                <a:lnTo>
                                  <a:pt x="503317" y="285791"/>
                                </a:lnTo>
                                <a:lnTo>
                                  <a:pt x="500571" y="277494"/>
                                </a:lnTo>
                                <a:lnTo>
                                  <a:pt x="498385" y="271561"/>
                                </a:lnTo>
                                <a:lnTo>
                                  <a:pt x="493121" y="257331"/>
                                </a:lnTo>
                                <a:lnTo>
                                  <a:pt x="487968" y="243101"/>
                                </a:lnTo>
                                <a:lnTo>
                                  <a:pt x="486341" y="238646"/>
                                </a:lnTo>
                                <a:lnTo>
                                  <a:pt x="482373" y="228870"/>
                                </a:lnTo>
                                <a:lnTo>
                                  <a:pt x="476648" y="214640"/>
                                </a:lnTo>
                                <a:lnTo>
                                  <a:pt x="472111" y="203212"/>
                                </a:lnTo>
                                <a:lnTo>
                                  <a:pt x="470874" y="200409"/>
                                </a:lnTo>
                                <a:lnTo>
                                  <a:pt x="464527" y="186179"/>
                                </a:lnTo>
                                <a:lnTo>
                                  <a:pt x="458317" y="171949"/>
                                </a:lnTo>
                                <a:lnTo>
                                  <a:pt x="457881" y="170966"/>
                                </a:lnTo>
                                <a:lnTo>
                                  <a:pt x="451350" y="157719"/>
                                </a:lnTo>
                                <a:lnTo>
                                  <a:pt x="444470" y="143489"/>
                                </a:lnTo>
                                <a:lnTo>
                                  <a:pt x="443650" y="141815"/>
                                </a:lnTo>
                                <a:lnTo>
                                  <a:pt x="436793" y="129258"/>
                                </a:lnTo>
                                <a:lnTo>
                                  <a:pt x="429420" y="115536"/>
                                </a:lnTo>
                                <a:lnTo>
                                  <a:pt x="429114" y="115028"/>
                                </a:lnTo>
                                <a:lnTo>
                                  <a:pt x="420416" y="100798"/>
                                </a:lnTo>
                                <a:lnTo>
                                  <a:pt x="415190" y="92184"/>
                                </a:lnTo>
                                <a:lnTo>
                                  <a:pt x="411342" y="86567"/>
                                </a:lnTo>
                                <a:lnTo>
                                  <a:pt x="401587" y="72337"/>
                                </a:lnTo>
                                <a:lnTo>
                                  <a:pt x="400960" y="71434"/>
                                </a:lnTo>
                                <a:lnTo>
                                  <a:pt x="390399" y="58107"/>
                                </a:lnTo>
                                <a:lnTo>
                                  <a:pt x="386729" y="53498"/>
                                </a:lnTo>
                                <a:lnTo>
                                  <a:pt x="377842" y="43876"/>
                                </a:lnTo>
                                <a:lnTo>
                                  <a:pt x="372499" y="38156"/>
                                </a:lnTo>
                                <a:lnTo>
                                  <a:pt x="363059" y="29646"/>
                                </a:lnTo>
                                <a:lnTo>
                                  <a:pt x="358268" y="25402"/>
                                </a:lnTo>
                                <a:lnTo>
                                  <a:pt x="344384" y="15416"/>
                                </a:lnTo>
                                <a:lnTo>
                                  <a:pt x="344038" y="15173"/>
                                </a:lnTo>
                                <a:lnTo>
                                  <a:pt x="329808" y="7649"/>
                                </a:lnTo>
                                <a:lnTo>
                                  <a:pt x="315578" y="2532"/>
                                </a:lnTo>
                                <a:lnTo>
                                  <a:pt x="308160" y="1185"/>
                                </a:lnTo>
                                <a:lnTo>
                                  <a:pt x="301348" y="0"/>
                                </a:lnTo>
                                <a:lnTo>
                                  <a:pt x="287117" y="0"/>
                                </a:lnTo>
                                <a:lnTo>
                                  <a:pt x="280305" y="1185"/>
                                </a:lnTo>
                                <a:lnTo>
                                  <a:pt x="272887" y="2532"/>
                                </a:lnTo>
                                <a:lnTo>
                                  <a:pt x="258656" y="7649"/>
                                </a:lnTo>
                                <a:lnTo>
                                  <a:pt x="244426" y="15173"/>
                                </a:lnTo>
                                <a:lnTo>
                                  <a:pt x="244080" y="15416"/>
                                </a:lnTo>
                                <a:lnTo>
                                  <a:pt x="230196" y="25402"/>
                                </a:lnTo>
                                <a:lnTo>
                                  <a:pt x="225406" y="29646"/>
                                </a:lnTo>
                                <a:lnTo>
                                  <a:pt x="215966" y="38156"/>
                                </a:lnTo>
                                <a:lnTo>
                                  <a:pt x="210622" y="43876"/>
                                </a:lnTo>
                                <a:lnTo>
                                  <a:pt x="201735" y="53498"/>
                                </a:lnTo>
                                <a:lnTo>
                                  <a:pt x="198066" y="58107"/>
                                </a:lnTo>
                                <a:lnTo>
                                  <a:pt x="187505" y="71434"/>
                                </a:lnTo>
                                <a:lnTo>
                                  <a:pt x="186878" y="72337"/>
                                </a:lnTo>
                                <a:lnTo>
                                  <a:pt x="177123" y="86567"/>
                                </a:lnTo>
                                <a:lnTo>
                                  <a:pt x="173275" y="92184"/>
                                </a:lnTo>
                                <a:lnTo>
                                  <a:pt x="168048" y="100798"/>
                                </a:lnTo>
                                <a:lnTo>
                                  <a:pt x="159351" y="115028"/>
                                </a:lnTo>
                                <a:lnTo>
                                  <a:pt x="159044" y="115536"/>
                                </a:lnTo>
                                <a:lnTo>
                                  <a:pt x="151671" y="129258"/>
                                </a:lnTo>
                                <a:lnTo>
                                  <a:pt x="144814" y="141815"/>
                                </a:lnTo>
                                <a:lnTo>
                                  <a:pt x="143995" y="143489"/>
                                </a:lnTo>
                                <a:lnTo>
                                  <a:pt x="137115" y="157719"/>
                                </a:lnTo>
                                <a:lnTo>
                                  <a:pt x="130584" y="170966"/>
                                </a:lnTo>
                                <a:lnTo>
                                  <a:pt x="130148" y="171949"/>
                                </a:lnTo>
                                <a:lnTo>
                                  <a:pt x="123938" y="186179"/>
                                </a:lnTo>
                                <a:lnTo>
                                  <a:pt x="117590" y="200409"/>
                                </a:lnTo>
                                <a:lnTo>
                                  <a:pt x="116354" y="203212"/>
                                </a:lnTo>
                                <a:lnTo>
                                  <a:pt x="111816" y="214640"/>
                                </a:lnTo>
                                <a:lnTo>
                                  <a:pt x="106092" y="228870"/>
                                </a:lnTo>
                                <a:lnTo>
                                  <a:pt x="102123" y="238646"/>
                                </a:lnTo>
                                <a:lnTo>
                                  <a:pt x="100496" y="243101"/>
                                </a:lnTo>
                                <a:lnTo>
                                  <a:pt x="95343" y="257331"/>
                                </a:lnTo>
                                <a:lnTo>
                                  <a:pt x="90080" y="271561"/>
                                </a:lnTo>
                                <a:lnTo>
                                  <a:pt x="87893" y="277494"/>
                                </a:lnTo>
                                <a:lnTo>
                                  <a:pt x="85148" y="285791"/>
                                </a:lnTo>
                                <a:lnTo>
                                  <a:pt x="80434" y="300022"/>
                                </a:lnTo>
                                <a:lnTo>
                                  <a:pt x="75620" y="314252"/>
                                </a:lnTo>
                                <a:lnTo>
                                  <a:pt x="73663" y="320072"/>
                                </a:lnTo>
                                <a:lnTo>
                                  <a:pt x="71132" y="328482"/>
                                </a:lnTo>
                                <a:lnTo>
                                  <a:pt x="66854" y="342712"/>
                                </a:lnTo>
                                <a:lnTo>
                                  <a:pt x="62491" y="356943"/>
                                </a:lnTo>
                                <a:lnTo>
                                  <a:pt x="59432" y="366857"/>
                                </a:lnTo>
                                <a:lnTo>
                                  <a:pt x="58246" y="371173"/>
                                </a:lnTo>
                                <a:lnTo>
                                  <a:pt x="54406" y="385404"/>
                                </a:lnTo>
                                <a:lnTo>
                                  <a:pt x="50503" y="399634"/>
                                </a:lnTo>
                                <a:lnTo>
                                  <a:pt x="46525" y="413864"/>
                                </a:lnTo>
                                <a:lnTo>
                                  <a:pt x="45202" y="418676"/>
                                </a:lnTo>
                                <a:lnTo>
                                  <a:pt x="42916" y="428094"/>
                                </a:lnTo>
                                <a:lnTo>
                                  <a:pt x="39484" y="442325"/>
                                </a:lnTo>
                                <a:lnTo>
                                  <a:pt x="36007" y="456555"/>
                                </a:lnTo>
                                <a:lnTo>
                                  <a:pt x="32479" y="470785"/>
                                </a:lnTo>
                                <a:lnTo>
                                  <a:pt x="30972" y="476984"/>
                                </a:lnTo>
                                <a:lnTo>
                                  <a:pt x="29266" y="485015"/>
                                </a:lnTo>
                                <a:lnTo>
                                  <a:pt x="26309" y="499246"/>
                                </a:lnTo>
                                <a:lnTo>
                                  <a:pt x="23344" y="513476"/>
                                </a:lnTo>
                                <a:lnTo>
                                  <a:pt x="20369" y="527707"/>
                                </a:lnTo>
                                <a:lnTo>
                                  <a:pt x="17384" y="541937"/>
                                </a:lnTo>
                                <a:lnTo>
                                  <a:pt x="16742" y="545168"/>
                                </a:lnTo>
                                <a:lnTo>
                                  <a:pt x="14873" y="556167"/>
                                </a:lnTo>
                                <a:lnTo>
                                  <a:pt x="12541" y="570397"/>
                                </a:lnTo>
                                <a:lnTo>
                                  <a:pt x="10272" y="584628"/>
                                </a:lnTo>
                                <a:lnTo>
                                  <a:pt x="8083" y="598858"/>
                                </a:lnTo>
                                <a:lnTo>
                                  <a:pt x="5994" y="613088"/>
                                </a:lnTo>
                                <a:lnTo>
                                  <a:pt x="4034" y="627319"/>
                                </a:lnTo>
                                <a:lnTo>
                                  <a:pt x="2511" y="639625"/>
                                </a:lnTo>
                                <a:lnTo>
                                  <a:pt x="2316" y="641549"/>
                                </a:lnTo>
                                <a:lnTo>
                                  <a:pt x="1203" y="655779"/>
                                </a:lnTo>
                                <a:lnTo>
                                  <a:pt x="397" y="670010"/>
                                </a:lnTo>
                                <a:lnTo>
                                  <a:pt x="0" y="684240"/>
                                </a:lnTo>
                                <a:lnTo>
                                  <a:pt x="169" y="698470"/>
                                </a:lnTo>
                                <a:lnTo>
                                  <a:pt x="1151" y="712700"/>
                                </a:lnTo>
                                <a:lnTo>
                                  <a:pt x="2511" y="721972"/>
                                </a:lnTo>
                                <a:lnTo>
                                  <a:pt x="4144" y="726931"/>
                                </a:lnTo>
                                <a:lnTo>
                                  <a:pt x="14181" y="741161"/>
                                </a:lnTo>
                                <a:lnTo>
                                  <a:pt x="16742" y="743160"/>
                                </a:lnTo>
                                <a:close/>
                              </a:path>
                            </a:pathLst>
                          </a:custGeom>
                          <a:ln w="21460" cap="flat">
                            <a:round/>
                          </a:ln>
                        </wps:spPr>
                        <wps:style>
                          <a:lnRef idx="1">
                            <a:srgbClr val="F40000">
                              <a:alpha val="80000"/>
                            </a:srgbClr>
                          </a:lnRef>
                          <a:fillRef idx="0">
                            <a:srgbClr val="000000">
                              <a:alpha val="0"/>
                            </a:srgbClr>
                          </a:fillRef>
                          <a:effectRef idx="0">
                            <a:scrgbClr r="0" g="0" b="0"/>
                          </a:effectRef>
                          <a:fontRef idx="none"/>
                        </wps:style>
                        <wps:bodyPr/>
                      </wps:wsp>
                      <wps:wsp>
                        <wps:cNvPr id="2262" name="Shape 2262"/>
                        <wps:cNvSpPr/>
                        <wps:spPr>
                          <a:xfrm>
                            <a:off x="1690559" y="148763"/>
                            <a:ext cx="0" cy="1408799"/>
                          </a:xfrm>
                          <a:custGeom>
                            <a:avLst/>
                            <a:gdLst/>
                            <a:ahLst/>
                            <a:cxnLst/>
                            <a:rect l="0" t="0" r="0" b="0"/>
                            <a:pathLst>
                              <a:path h="1408799">
                                <a:moveTo>
                                  <a:pt x="0" y="1408799"/>
                                </a:moveTo>
                                <a:lnTo>
                                  <a:pt x="0" y="0"/>
                                </a:lnTo>
                              </a:path>
                            </a:pathLst>
                          </a:custGeom>
                          <a:ln w="5723" cap="sq">
                            <a:miter lim="127000"/>
                          </a:ln>
                        </wps:spPr>
                        <wps:style>
                          <a:lnRef idx="1">
                            <a:srgbClr val="000000"/>
                          </a:lnRef>
                          <a:fillRef idx="0">
                            <a:srgbClr val="000000">
                              <a:alpha val="0"/>
                            </a:srgbClr>
                          </a:fillRef>
                          <a:effectRef idx="0">
                            <a:scrgbClr r="0" g="0" b="0"/>
                          </a:effectRef>
                          <a:fontRef idx="none"/>
                        </wps:style>
                        <wps:bodyPr/>
                      </wps:wsp>
                      <wps:wsp>
                        <wps:cNvPr id="2263" name="Shape 2263"/>
                        <wps:cNvSpPr/>
                        <wps:spPr>
                          <a:xfrm>
                            <a:off x="3099359" y="148763"/>
                            <a:ext cx="0" cy="1408799"/>
                          </a:xfrm>
                          <a:custGeom>
                            <a:avLst/>
                            <a:gdLst/>
                            <a:ahLst/>
                            <a:cxnLst/>
                            <a:rect l="0" t="0" r="0" b="0"/>
                            <a:pathLst>
                              <a:path h="1408799">
                                <a:moveTo>
                                  <a:pt x="0" y="1408799"/>
                                </a:moveTo>
                                <a:lnTo>
                                  <a:pt x="0" y="0"/>
                                </a:lnTo>
                              </a:path>
                            </a:pathLst>
                          </a:custGeom>
                          <a:ln w="5723" cap="sq">
                            <a:miter lim="127000"/>
                          </a:ln>
                        </wps:spPr>
                        <wps:style>
                          <a:lnRef idx="1">
                            <a:srgbClr val="000000"/>
                          </a:lnRef>
                          <a:fillRef idx="0">
                            <a:srgbClr val="000000">
                              <a:alpha val="0"/>
                            </a:srgbClr>
                          </a:fillRef>
                          <a:effectRef idx="0">
                            <a:scrgbClr r="0" g="0" b="0"/>
                          </a:effectRef>
                          <a:fontRef idx="none"/>
                        </wps:style>
                        <wps:bodyPr/>
                      </wps:wsp>
                      <wps:wsp>
                        <wps:cNvPr id="2264" name="Shape 2264"/>
                        <wps:cNvSpPr/>
                        <wps:spPr>
                          <a:xfrm>
                            <a:off x="1690559" y="1557562"/>
                            <a:ext cx="1408800" cy="0"/>
                          </a:xfrm>
                          <a:custGeom>
                            <a:avLst/>
                            <a:gdLst/>
                            <a:ahLst/>
                            <a:cxnLst/>
                            <a:rect l="0" t="0" r="0" b="0"/>
                            <a:pathLst>
                              <a:path w="1408800">
                                <a:moveTo>
                                  <a:pt x="0" y="0"/>
                                </a:moveTo>
                                <a:lnTo>
                                  <a:pt x="1408800" y="0"/>
                                </a:lnTo>
                              </a:path>
                            </a:pathLst>
                          </a:custGeom>
                          <a:ln w="5723" cap="sq">
                            <a:miter lim="127000"/>
                          </a:ln>
                        </wps:spPr>
                        <wps:style>
                          <a:lnRef idx="1">
                            <a:srgbClr val="000000"/>
                          </a:lnRef>
                          <a:fillRef idx="0">
                            <a:srgbClr val="000000">
                              <a:alpha val="0"/>
                            </a:srgbClr>
                          </a:fillRef>
                          <a:effectRef idx="0">
                            <a:scrgbClr r="0" g="0" b="0"/>
                          </a:effectRef>
                          <a:fontRef idx="none"/>
                        </wps:style>
                        <wps:bodyPr/>
                      </wps:wsp>
                      <wps:wsp>
                        <wps:cNvPr id="2265" name="Shape 2265"/>
                        <wps:cNvSpPr/>
                        <wps:spPr>
                          <a:xfrm>
                            <a:off x="1690559" y="148763"/>
                            <a:ext cx="1408800" cy="0"/>
                          </a:xfrm>
                          <a:custGeom>
                            <a:avLst/>
                            <a:gdLst/>
                            <a:ahLst/>
                            <a:cxnLst/>
                            <a:rect l="0" t="0" r="0" b="0"/>
                            <a:pathLst>
                              <a:path w="1408800">
                                <a:moveTo>
                                  <a:pt x="0" y="0"/>
                                </a:moveTo>
                                <a:lnTo>
                                  <a:pt x="1408800" y="0"/>
                                </a:lnTo>
                              </a:path>
                            </a:pathLst>
                          </a:custGeom>
                          <a:ln w="5723" cap="sq">
                            <a:miter lim="127000"/>
                          </a:ln>
                        </wps:spPr>
                        <wps:style>
                          <a:lnRef idx="1">
                            <a:srgbClr val="000000"/>
                          </a:lnRef>
                          <a:fillRef idx="0">
                            <a:srgbClr val="000000">
                              <a:alpha val="0"/>
                            </a:srgbClr>
                          </a:fillRef>
                          <a:effectRef idx="0">
                            <a:scrgbClr r="0" g="0" b="0"/>
                          </a:effectRef>
                          <a:fontRef idx="none"/>
                        </wps:style>
                        <wps:bodyPr/>
                      </wps:wsp>
                      <wps:wsp>
                        <wps:cNvPr id="2266" name="Rectangle 2266"/>
                        <wps:cNvSpPr/>
                        <wps:spPr>
                          <a:xfrm>
                            <a:off x="1976373" y="0"/>
                            <a:ext cx="1113370" cy="193630"/>
                          </a:xfrm>
                          <a:prstGeom prst="rect">
                            <a:avLst/>
                          </a:prstGeom>
                          <a:ln>
                            <a:noFill/>
                          </a:ln>
                        </wps:spPr>
                        <wps:txbx>
                          <w:txbxContent>
                            <w:p w14:paraId="4FAEB1CF" w14:textId="77777777" w:rsidR="000B4D66" w:rsidRDefault="00000000">
                              <w:pPr>
                                <w:spacing w:after="160" w:line="259" w:lineRule="auto"/>
                                <w:ind w:left="0" w:firstLine="0"/>
                                <w:jc w:val="left"/>
                              </w:pPr>
                              <w:r>
                                <w:rPr>
                                  <w:w w:val="126"/>
                                  <w:sz w:val="14"/>
                                </w:rPr>
                                <w:t>Colimator</w:t>
                              </w:r>
                              <w:r>
                                <w:rPr>
                                  <w:spacing w:val="12"/>
                                  <w:w w:val="126"/>
                                  <w:sz w:val="14"/>
                                </w:rPr>
                                <w:t xml:space="preserve"> </w:t>
                              </w:r>
                              <w:r>
                                <w:rPr>
                                  <w:w w:val="126"/>
                                  <w:sz w:val="14"/>
                                </w:rPr>
                                <w:t>angle:</w:t>
                              </w:r>
                              <w:r>
                                <w:rPr>
                                  <w:spacing w:val="12"/>
                                  <w:w w:val="126"/>
                                  <w:sz w:val="14"/>
                                </w:rPr>
                                <w:t xml:space="preserve"> </w:t>
                              </w:r>
                              <w:r>
                                <w:rPr>
                                  <w:w w:val="126"/>
                                  <w:sz w:val="14"/>
                                </w:rPr>
                                <w:t>0°</w:t>
                              </w:r>
                            </w:p>
                          </w:txbxContent>
                        </wps:txbx>
                        <wps:bodyPr horzOverflow="overflow" vert="horz" lIns="0" tIns="0" rIns="0" bIns="0" rtlCol="0">
                          <a:noAutofit/>
                        </wps:bodyPr>
                      </wps:wsp>
                      <wps:wsp>
                        <wps:cNvPr id="33722" name="Shape 33722"/>
                        <wps:cNvSpPr/>
                        <wps:spPr>
                          <a:xfrm>
                            <a:off x="3513193" y="853162"/>
                            <a:ext cx="88050" cy="440250"/>
                          </a:xfrm>
                          <a:custGeom>
                            <a:avLst/>
                            <a:gdLst/>
                            <a:ahLst/>
                            <a:cxnLst/>
                            <a:rect l="0" t="0" r="0" b="0"/>
                            <a:pathLst>
                              <a:path w="88050" h="440250">
                                <a:moveTo>
                                  <a:pt x="0" y="0"/>
                                </a:moveTo>
                                <a:lnTo>
                                  <a:pt x="88050" y="0"/>
                                </a:lnTo>
                                <a:lnTo>
                                  <a:pt x="88050" y="440250"/>
                                </a:lnTo>
                                <a:lnTo>
                                  <a:pt x="0" y="440250"/>
                                </a:lnTo>
                                <a:lnTo>
                                  <a:pt x="0" y="0"/>
                                </a:lnTo>
                              </a:path>
                            </a:pathLst>
                          </a:custGeom>
                          <a:ln w="14307" cap="flat">
                            <a:miter lim="127000"/>
                          </a:ln>
                        </wps:spPr>
                        <wps:style>
                          <a:lnRef idx="1">
                            <a:srgbClr val="000000"/>
                          </a:lnRef>
                          <a:fillRef idx="1">
                            <a:srgbClr val="808080"/>
                          </a:fillRef>
                          <a:effectRef idx="0">
                            <a:scrgbClr r="0" g="0" b="0"/>
                          </a:effectRef>
                          <a:fontRef idx="none"/>
                        </wps:style>
                        <wps:bodyPr/>
                      </wps:wsp>
                      <wps:wsp>
                        <wps:cNvPr id="33723" name="Shape 33723"/>
                        <wps:cNvSpPr/>
                        <wps:spPr>
                          <a:xfrm>
                            <a:off x="4569793" y="412912"/>
                            <a:ext cx="88050" cy="440250"/>
                          </a:xfrm>
                          <a:custGeom>
                            <a:avLst/>
                            <a:gdLst/>
                            <a:ahLst/>
                            <a:cxnLst/>
                            <a:rect l="0" t="0" r="0" b="0"/>
                            <a:pathLst>
                              <a:path w="88050" h="440250">
                                <a:moveTo>
                                  <a:pt x="0" y="0"/>
                                </a:moveTo>
                                <a:lnTo>
                                  <a:pt x="88050" y="0"/>
                                </a:lnTo>
                                <a:lnTo>
                                  <a:pt x="88050" y="440250"/>
                                </a:lnTo>
                                <a:lnTo>
                                  <a:pt x="0" y="440250"/>
                                </a:lnTo>
                                <a:lnTo>
                                  <a:pt x="0" y="0"/>
                                </a:lnTo>
                              </a:path>
                            </a:pathLst>
                          </a:custGeom>
                          <a:ln w="14307" cap="flat">
                            <a:miter lim="127000"/>
                          </a:ln>
                        </wps:spPr>
                        <wps:style>
                          <a:lnRef idx="1">
                            <a:srgbClr val="000000"/>
                          </a:lnRef>
                          <a:fillRef idx="1">
                            <a:srgbClr val="808080"/>
                          </a:fillRef>
                          <a:effectRef idx="0">
                            <a:scrgbClr r="0" g="0" b="0"/>
                          </a:effectRef>
                          <a:fontRef idx="none"/>
                        </wps:style>
                        <wps:bodyPr/>
                      </wps:wsp>
                      <wps:wsp>
                        <wps:cNvPr id="33724" name="Shape 33724"/>
                        <wps:cNvSpPr/>
                        <wps:spPr>
                          <a:xfrm>
                            <a:off x="3601243" y="853162"/>
                            <a:ext cx="88050" cy="440250"/>
                          </a:xfrm>
                          <a:custGeom>
                            <a:avLst/>
                            <a:gdLst/>
                            <a:ahLst/>
                            <a:cxnLst/>
                            <a:rect l="0" t="0" r="0" b="0"/>
                            <a:pathLst>
                              <a:path w="88050" h="440250">
                                <a:moveTo>
                                  <a:pt x="0" y="0"/>
                                </a:moveTo>
                                <a:lnTo>
                                  <a:pt x="88050" y="0"/>
                                </a:lnTo>
                                <a:lnTo>
                                  <a:pt x="88050" y="440250"/>
                                </a:lnTo>
                                <a:lnTo>
                                  <a:pt x="0" y="440250"/>
                                </a:lnTo>
                                <a:lnTo>
                                  <a:pt x="0" y="0"/>
                                </a:lnTo>
                              </a:path>
                            </a:pathLst>
                          </a:custGeom>
                          <a:ln w="14307" cap="flat">
                            <a:miter lim="127000"/>
                          </a:ln>
                        </wps:spPr>
                        <wps:style>
                          <a:lnRef idx="1">
                            <a:srgbClr val="000000"/>
                          </a:lnRef>
                          <a:fillRef idx="1">
                            <a:srgbClr val="808080"/>
                          </a:fillRef>
                          <a:effectRef idx="0">
                            <a:scrgbClr r="0" g="0" b="0"/>
                          </a:effectRef>
                          <a:fontRef idx="none"/>
                        </wps:style>
                        <wps:bodyPr/>
                      </wps:wsp>
                      <wps:wsp>
                        <wps:cNvPr id="33725" name="Shape 33725"/>
                        <wps:cNvSpPr/>
                        <wps:spPr>
                          <a:xfrm>
                            <a:off x="4481743" y="412912"/>
                            <a:ext cx="88050" cy="440250"/>
                          </a:xfrm>
                          <a:custGeom>
                            <a:avLst/>
                            <a:gdLst/>
                            <a:ahLst/>
                            <a:cxnLst/>
                            <a:rect l="0" t="0" r="0" b="0"/>
                            <a:pathLst>
                              <a:path w="88050" h="440250">
                                <a:moveTo>
                                  <a:pt x="0" y="0"/>
                                </a:moveTo>
                                <a:lnTo>
                                  <a:pt x="88050" y="0"/>
                                </a:lnTo>
                                <a:lnTo>
                                  <a:pt x="88050" y="440250"/>
                                </a:lnTo>
                                <a:lnTo>
                                  <a:pt x="0" y="440250"/>
                                </a:lnTo>
                                <a:lnTo>
                                  <a:pt x="0" y="0"/>
                                </a:lnTo>
                              </a:path>
                            </a:pathLst>
                          </a:custGeom>
                          <a:ln w="14307" cap="flat">
                            <a:miter lim="127000"/>
                          </a:ln>
                        </wps:spPr>
                        <wps:style>
                          <a:lnRef idx="1">
                            <a:srgbClr val="000000"/>
                          </a:lnRef>
                          <a:fillRef idx="1">
                            <a:srgbClr val="808080"/>
                          </a:fillRef>
                          <a:effectRef idx="0">
                            <a:scrgbClr r="0" g="0" b="0"/>
                          </a:effectRef>
                          <a:fontRef idx="none"/>
                        </wps:style>
                        <wps:bodyPr/>
                      </wps:wsp>
                      <wps:wsp>
                        <wps:cNvPr id="33726" name="Shape 33726"/>
                        <wps:cNvSpPr/>
                        <wps:spPr>
                          <a:xfrm>
                            <a:off x="3689294" y="853162"/>
                            <a:ext cx="88050" cy="440250"/>
                          </a:xfrm>
                          <a:custGeom>
                            <a:avLst/>
                            <a:gdLst/>
                            <a:ahLst/>
                            <a:cxnLst/>
                            <a:rect l="0" t="0" r="0" b="0"/>
                            <a:pathLst>
                              <a:path w="88050" h="440250">
                                <a:moveTo>
                                  <a:pt x="0" y="0"/>
                                </a:moveTo>
                                <a:lnTo>
                                  <a:pt x="88050" y="0"/>
                                </a:lnTo>
                                <a:lnTo>
                                  <a:pt x="88050" y="440250"/>
                                </a:lnTo>
                                <a:lnTo>
                                  <a:pt x="0" y="440250"/>
                                </a:lnTo>
                                <a:lnTo>
                                  <a:pt x="0" y="0"/>
                                </a:lnTo>
                              </a:path>
                            </a:pathLst>
                          </a:custGeom>
                          <a:ln w="14307" cap="flat">
                            <a:miter lim="127000"/>
                          </a:ln>
                        </wps:spPr>
                        <wps:style>
                          <a:lnRef idx="1">
                            <a:srgbClr val="000000"/>
                          </a:lnRef>
                          <a:fillRef idx="1">
                            <a:srgbClr val="808080"/>
                          </a:fillRef>
                          <a:effectRef idx="0">
                            <a:scrgbClr r="0" g="0" b="0"/>
                          </a:effectRef>
                          <a:fontRef idx="none"/>
                        </wps:style>
                        <wps:bodyPr/>
                      </wps:wsp>
                      <wps:wsp>
                        <wps:cNvPr id="33727" name="Shape 33727"/>
                        <wps:cNvSpPr/>
                        <wps:spPr>
                          <a:xfrm>
                            <a:off x="4393693" y="412912"/>
                            <a:ext cx="88050" cy="440250"/>
                          </a:xfrm>
                          <a:custGeom>
                            <a:avLst/>
                            <a:gdLst/>
                            <a:ahLst/>
                            <a:cxnLst/>
                            <a:rect l="0" t="0" r="0" b="0"/>
                            <a:pathLst>
                              <a:path w="88050" h="440250">
                                <a:moveTo>
                                  <a:pt x="0" y="0"/>
                                </a:moveTo>
                                <a:lnTo>
                                  <a:pt x="88050" y="0"/>
                                </a:lnTo>
                                <a:lnTo>
                                  <a:pt x="88050" y="440250"/>
                                </a:lnTo>
                                <a:lnTo>
                                  <a:pt x="0" y="440250"/>
                                </a:lnTo>
                                <a:lnTo>
                                  <a:pt x="0" y="0"/>
                                </a:lnTo>
                              </a:path>
                            </a:pathLst>
                          </a:custGeom>
                          <a:ln w="14307" cap="flat">
                            <a:miter lim="127000"/>
                          </a:ln>
                        </wps:spPr>
                        <wps:style>
                          <a:lnRef idx="1">
                            <a:srgbClr val="000000"/>
                          </a:lnRef>
                          <a:fillRef idx="1">
                            <a:srgbClr val="808080"/>
                          </a:fillRef>
                          <a:effectRef idx="0">
                            <a:scrgbClr r="0" g="0" b="0"/>
                          </a:effectRef>
                          <a:fontRef idx="none"/>
                        </wps:style>
                        <wps:bodyPr/>
                      </wps:wsp>
                      <wps:wsp>
                        <wps:cNvPr id="33728" name="Shape 33728"/>
                        <wps:cNvSpPr/>
                        <wps:spPr>
                          <a:xfrm>
                            <a:off x="3777344" y="1163098"/>
                            <a:ext cx="88050" cy="394464"/>
                          </a:xfrm>
                          <a:custGeom>
                            <a:avLst/>
                            <a:gdLst/>
                            <a:ahLst/>
                            <a:cxnLst/>
                            <a:rect l="0" t="0" r="0" b="0"/>
                            <a:pathLst>
                              <a:path w="88050" h="394464">
                                <a:moveTo>
                                  <a:pt x="0" y="0"/>
                                </a:moveTo>
                                <a:lnTo>
                                  <a:pt x="88050" y="0"/>
                                </a:lnTo>
                                <a:lnTo>
                                  <a:pt x="88050" y="394464"/>
                                </a:lnTo>
                                <a:lnTo>
                                  <a:pt x="0" y="394464"/>
                                </a:lnTo>
                                <a:lnTo>
                                  <a:pt x="0" y="0"/>
                                </a:lnTo>
                              </a:path>
                            </a:pathLst>
                          </a:custGeom>
                          <a:ln w="14307" cap="flat">
                            <a:miter lim="127000"/>
                          </a:ln>
                        </wps:spPr>
                        <wps:style>
                          <a:lnRef idx="1">
                            <a:srgbClr val="000000"/>
                          </a:lnRef>
                          <a:fillRef idx="1">
                            <a:srgbClr val="808080"/>
                          </a:fillRef>
                          <a:effectRef idx="0">
                            <a:scrgbClr r="0" g="0" b="0"/>
                          </a:effectRef>
                          <a:fontRef idx="none"/>
                        </wps:style>
                        <wps:bodyPr/>
                      </wps:wsp>
                      <wps:wsp>
                        <wps:cNvPr id="33729" name="Shape 33729"/>
                        <wps:cNvSpPr/>
                        <wps:spPr>
                          <a:xfrm>
                            <a:off x="4305644" y="455176"/>
                            <a:ext cx="88050" cy="440250"/>
                          </a:xfrm>
                          <a:custGeom>
                            <a:avLst/>
                            <a:gdLst/>
                            <a:ahLst/>
                            <a:cxnLst/>
                            <a:rect l="0" t="0" r="0" b="0"/>
                            <a:pathLst>
                              <a:path w="88050" h="440250">
                                <a:moveTo>
                                  <a:pt x="0" y="0"/>
                                </a:moveTo>
                                <a:lnTo>
                                  <a:pt x="88050" y="0"/>
                                </a:lnTo>
                                <a:lnTo>
                                  <a:pt x="88050" y="440250"/>
                                </a:lnTo>
                                <a:lnTo>
                                  <a:pt x="0" y="440250"/>
                                </a:lnTo>
                                <a:lnTo>
                                  <a:pt x="0" y="0"/>
                                </a:lnTo>
                              </a:path>
                            </a:pathLst>
                          </a:custGeom>
                          <a:ln w="14307" cap="flat">
                            <a:miter lim="127000"/>
                          </a:ln>
                        </wps:spPr>
                        <wps:style>
                          <a:lnRef idx="1">
                            <a:srgbClr val="000000"/>
                          </a:lnRef>
                          <a:fillRef idx="1">
                            <a:srgbClr val="808080"/>
                          </a:fillRef>
                          <a:effectRef idx="0">
                            <a:scrgbClr r="0" g="0" b="0"/>
                          </a:effectRef>
                          <a:fontRef idx="none"/>
                        </wps:style>
                        <wps:bodyPr/>
                      </wps:wsp>
                      <wps:wsp>
                        <wps:cNvPr id="33730" name="Shape 33730"/>
                        <wps:cNvSpPr/>
                        <wps:spPr>
                          <a:xfrm>
                            <a:off x="3865394" y="1092658"/>
                            <a:ext cx="88050" cy="440250"/>
                          </a:xfrm>
                          <a:custGeom>
                            <a:avLst/>
                            <a:gdLst/>
                            <a:ahLst/>
                            <a:cxnLst/>
                            <a:rect l="0" t="0" r="0" b="0"/>
                            <a:pathLst>
                              <a:path w="88050" h="440250">
                                <a:moveTo>
                                  <a:pt x="0" y="0"/>
                                </a:moveTo>
                                <a:lnTo>
                                  <a:pt x="88050" y="0"/>
                                </a:lnTo>
                                <a:lnTo>
                                  <a:pt x="88050" y="440250"/>
                                </a:lnTo>
                                <a:lnTo>
                                  <a:pt x="0" y="440250"/>
                                </a:lnTo>
                                <a:lnTo>
                                  <a:pt x="0" y="0"/>
                                </a:lnTo>
                              </a:path>
                            </a:pathLst>
                          </a:custGeom>
                          <a:ln w="14307" cap="flat">
                            <a:miter lim="127000"/>
                          </a:ln>
                        </wps:spPr>
                        <wps:style>
                          <a:lnRef idx="1">
                            <a:srgbClr val="000000"/>
                          </a:lnRef>
                          <a:fillRef idx="1">
                            <a:srgbClr val="808080"/>
                          </a:fillRef>
                          <a:effectRef idx="0">
                            <a:scrgbClr r="0" g="0" b="0"/>
                          </a:effectRef>
                          <a:fontRef idx="none"/>
                        </wps:style>
                        <wps:bodyPr/>
                      </wps:wsp>
                      <wps:wsp>
                        <wps:cNvPr id="33731" name="Shape 33731"/>
                        <wps:cNvSpPr/>
                        <wps:spPr>
                          <a:xfrm>
                            <a:off x="4217594" y="173417"/>
                            <a:ext cx="88050" cy="440250"/>
                          </a:xfrm>
                          <a:custGeom>
                            <a:avLst/>
                            <a:gdLst/>
                            <a:ahLst/>
                            <a:cxnLst/>
                            <a:rect l="0" t="0" r="0" b="0"/>
                            <a:pathLst>
                              <a:path w="88050" h="440250">
                                <a:moveTo>
                                  <a:pt x="0" y="0"/>
                                </a:moveTo>
                                <a:lnTo>
                                  <a:pt x="88050" y="0"/>
                                </a:lnTo>
                                <a:lnTo>
                                  <a:pt x="88050" y="440250"/>
                                </a:lnTo>
                                <a:lnTo>
                                  <a:pt x="0" y="440250"/>
                                </a:lnTo>
                                <a:lnTo>
                                  <a:pt x="0" y="0"/>
                                </a:lnTo>
                              </a:path>
                            </a:pathLst>
                          </a:custGeom>
                          <a:ln w="14307" cap="flat">
                            <a:miter lim="127000"/>
                          </a:ln>
                        </wps:spPr>
                        <wps:style>
                          <a:lnRef idx="1">
                            <a:srgbClr val="000000"/>
                          </a:lnRef>
                          <a:fillRef idx="1">
                            <a:srgbClr val="808080"/>
                          </a:fillRef>
                          <a:effectRef idx="0">
                            <a:scrgbClr r="0" g="0" b="0"/>
                          </a:effectRef>
                          <a:fontRef idx="none"/>
                        </wps:style>
                        <wps:bodyPr/>
                      </wps:wsp>
                      <wps:wsp>
                        <wps:cNvPr id="33732" name="Shape 33732"/>
                        <wps:cNvSpPr/>
                        <wps:spPr>
                          <a:xfrm>
                            <a:off x="3953443" y="1029262"/>
                            <a:ext cx="88050" cy="440249"/>
                          </a:xfrm>
                          <a:custGeom>
                            <a:avLst/>
                            <a:gdLst/>
                            <a:ahLst/>
                            <a:cxnLst/>
                            <a:rect l="0" t="0" r="0" b="0"/>
                            <a:pathLst>
                              <a:path w="88050" h="440249">
                                <a:moveTo>
                                  <a:pt x="0" y="0"/>
                                </a:moveTo>
                                <a:lnTo>
                                  <a:pt x="88050" y="0"/>
                                </a:lnTo>
                                <a:lnTo>
                                  <a:pt x="88050" y="440249"/>
                                </a:lnTo>
                                <a:lnTo>
                                  <a:pt x="0" y="440249"/>
                                </a:lnTo>
                                <a:lnTo>
                                  <a:pt x="0" y="0"/>
                                </a:lnTo>
                              </a:path>
                            </a:pathLst>
                          </a:custGeom>
                          <a:ln w="14307" cap="flat">
                            <a:miter lim="127000"/>
                          </a:ln>
                        </wps:spPr>
                        <wps:style>
                          <a:lnRef idx="1">
                            <a:srgbClr val="000000"/>
                          </a:lnRef>
                          <a:fillRef idx="1">
                            <a:srgbClr val="808080"/>
                          </a:fillRef>
                          <a:effectRef idx="0">
                            <a:scrgbClr r="0" g="0" b="0"/>
                          </a:effectRef>
                          <a:fontRef idx="none"/>
                        </wps:style>
                        <wps:bodyPr/>
                      </wps:wsp>
                      <wps:wsp>
                        <wps:cNvPr id="33733" name="Shape 33733"/>
                        <wps:cNvSpPr/>
                        <wps:spPr>
                          <a:xfrm>
                            <a:off x="4129543" y="148763"/>
                            <a:ext cx="88050" cy="316980"/>
                          </a:xfrm>
                          <a:custGeom>
                            <a:avLst/>
                            <a:gdLst/>
                            <a:ahLst/>
                            <a:cxnLst/>
                            <a:rect l="0" t="0" r="0" b="0"/>
                            <a:pathLst>
                              <a:path w="88050" h="316980">
                                <a:moveTo>
                                  <a:pt x="0" y="0"/>
                                </a:moveTo>
                                <a:lnTo>
                                  <a:pt x="88050" y="0"/>
                                </a:lnTo>
                                <a:lnTo>
                                  <a:pt x="88050" y="316980"/>
                                </a:lnTo>
                                <a:lnTo>
                                  <a:pt x="0" y="316980"/>
                                </a:lnTo>
                                <a:lnTo>
                                  <a:pt x="0" y="0"/>
                                </a:lnTo>
                              </a:path>
                            </a:pathLst>
                          </a:custGeom>
                          <a:ln w="14307" cap="flat">
                            <a:miter lim="127000"/>
                          </a:ln>
                        </wps:spPr>
                        <wps:style>
                          <a:lnRef idx="1">
                            <a:srgbClr val="000000"/>
                          </a:lnRef>
                          <a:fillRef idx="1">
                            <a:srgbClr val="808080"/>
                          </a:fillRef>
                          <a:effectRef idx="0">
                            <a:scrgbClr r="0" g="0" b="0"/>
                          </a:effectRef>
                          <a:fontRef idx="none"/>
                        </wps:style>
                        <wps:bodyPr/>
                      </wps:wsp>
                      <wps:wsp>
                        <wps:cNvPr id="33734" name="Shape 33734"/>
                        <wps:cNvSpPr/>
                        <wps:spPr>
                          <a:xfrm>
                            <a:off x="4041493" y="1008130"/>
                            <a:ext cx="88050" cy="440250"/>
                          </a:xfrm>
                          <a:custGeom>
                            <a:avLst/>
                            <a:gdLst/>
                            <a:ahLst/>
                            <a:cxnLst/>
                            <a:rect l="0" t="0" r="0" b="0"/>
                            <a:pathLst>
                              <a:path w="88050" h="440250">
                                <a:moveTo>
                                  <a:pt x="0" y="0"/>
                                </a:moveTo>
                                <a:lnTo>
                                  <a:pt x="88050" y="0"/>
                                </a:lnTo>
                                <a:lnTo>
                                  <a:pt x="88050" y="440250"/>
                                </a:lnTo>
                                <a:lnTo>
                                  <a:pt x="0" y="440250"/>
                                </a:lnTo>
                                <a:lnTo>
                                  <a:pt x="0" y="0"/>
                                </a:lnTo>
                              </a:path>
                            </a:pathLst>
                          </a:custGeom>
                          <a:ln w="14307" cap="flat">
                            <a:miter lim="127000"/>
                          </a:ln>
                        </wps:spPr>
                        <wps:style>
                          <a:lnRef idx="1">
                            <a:srgbClr val="000000"/>
                          </a:lnRef>
                          <a:fillRef idx="1">
                            <a:srgbClr val="808080"/>
                          </a:fillRef>
                          <a:effectRef idx="0">
                            <a:scrgbClr r="0" g="0" b="0"/>
                          </a:effectRef>
                          <a:fontRef idx="none"/>
                        </wps:style>
                        <wps:bodyPr/>
                      </wps:wsp>
                      <wps:wsp>
                        <wps:cNvPr id="33735" name="Shape 33735"/>
                        <wps:cNvSpPr/>
                        <wps:spPr>
                          <a:xfrm>
                            <a:off x="4041493" y="148763"/>
                            <a:ext cx="88050" cy="267672"/>
                          </a:xfrm>
                          <a:custGeom>
                            <a:avLst/>
                            <a:gdLst/>
                            <a:ahLst/>
                            <a:cxnLst/>
                            <a:rect l="0" t="0" r="0" b="0"/>
                            <a:pathLst>
                              <a:path w="88050" h="267672">
                                <a:moveTo>
                                  <a:pt x="0" y="0"/>
                                </a:moveTo>
                                <a:lnTo>
                                  <a:pt x="88050" y="0"/>
                                </a:lnTo>
                                <a:lnTo>
                                  <a:pt x="88050" y="267672"/>
                                </a:lnTo>
                                <a:lnTo>
                                  <a:pt x="0" y="267672"/>
                                </a:lnTo>
                                <a:lnTo>
                                  <a:pt x="0" y="0"/>
                                </a:lnTo>
                              </a:path>
                            </a:pathLst>
                          </a:custGeom>
                          <a:ln w="14307" cap="flat">
                            <a:miter lim="127000"/>
                          </a:ln>
                        </wps:spPr>
                        <wps:style>
                          <a:lnRef idx="1">
                            <a:srgbClr val="000000"/>
                          </a:lnRef>
                          <a:fillRef idx="1">
                            <a:srgbClr val="808080"/>
                          </a:fillRef>
                          <a:effectRef idx="0">
                            <a:scrgbClr r="0" g="0" b="0"/>
                          </a:effectRef>
                          <a:fontRef idx="none"/>
                        </wps:style>
                        <wps:bodyPr/>
                      </wps:wsp>
                      <wps:wsp>
                        <wps:cNvPr id="33736" name="Shape 33736"/>
                        <wps:cNvSpPr/>
                        <wps:spPr>
                          <a:xfrm>
                            <a:off x="4129543" y="1029262"/>
                            <a:ext cx="88050" cy="440249"/>
                          </a:xfrm>
                          <a:custGeom>
                            <a:avLst/>
                            <a:gdLst/>
                            <a:ahLst/>
                            <a:cxnLst/>
                            <a:rect l="0" t="0" r="0" b="0"/>
                            <a:pathLst>
                              <a:path w="88050" h="440249">
                                <a:moveTo>
                                  <a:pt x="0" y="0"/>
                                </a:moveTo>
                                <a:lnTo>
                                  <a:pt x="88050" y="0"/>
                                </a:lnTo>
                                <a:lnTo>
                                  <a:pt x="88050" y="440249"/>
                                </a:lnTo>
                                <a:lnTo>
                                  <a:pt x="0" y="440249"/>
                                </a:lnTo>
                                <a:lnTo>
                                  <a:pt x="0" y="0"/>
                                </a:lnTo>
                              </a:path>
                            </a:pathLst>
                          </a:custGeom>
                          <a:ln w="14307" cap="flat">
                            <a:miter lim="127000"/>
                          </a:ln>
                        </wps:spPr>
                        <wps:style>
                          <a:lnRef idx="1">
                            <a:srgbClr val="000000"/>
                          </a:lnRef>
                          <a:fillRef idx="1">
                            <a:srgbClr val="808080"/>
                          </a:fillRef>
                          <a:effectRef idx="0">
                            <a:scrgbClr r="0" g="0" b="0"/>
                          </a:effectRef>
                          <a:fontRef idx="none"/>
                        </wps:style>
                        <wps:bodyPr/>
                      </wps:wsp>
                      <wps:wsp>
                        <wps:cNvPr id="33737" name="Shape 33737"/>
                        <wps:cNvSpPr/>
                        <wps:spPr>
                          <a:xfrm>
                            <a:off x="3953443" y="148763"/>
                            <a:ext cx="88050" cy="316980"/>
                          </a:xfrm>
                          <a:custGeom>
                            <a:avLst/>
                            <a:gdLst/>
                            <a:ahLst/>
                            <a:cxnLst/>
                            <a:rect l="0" t="0" r="0" b="0"/>
                            <a:pathLst>
                              <a:path w="88050" h="316980">
                                <a:moveTo>
                                  <a:pt x="0" y="0"/>
                                </a:moveTo>
                                <a:lnTo>
                                  <a:pt x="88050" y="0"/>
                                </a:lnTo>
                                <a:lnTo>
                                  <a:pt x="88050" y="316980"/>
                                </a:lnTo>
                                <a:lnTo>
                                  <a:pt x="0" y="316980"/>
                                </a:lnTo>
                                <a:lnTo>
                                  <a:pt x="0" y="0"/>
                                </a:lnTo>
                              </a:path>
                            </a:pathLst>
                          </a:custGeom>
                          <a:ln w="14307" cap="flat">
                            <a:miter lim="127000"/>
                          </a:ln>
                        </wps:spPr>
                        <wps:style>
                          <a:lnRef idx="1">
                            <a:srgbClr val="000000"/>
                          </a:lnRef>
                          <a:fillRef idx="1">
                            <a:srgbClr val="808080"/>
                          </a:fillRef>
                          <a:effectRef idx="0">
                            <a:scrgbClr r="0" g="0" b="0"/>
                          </a:effectRef>
                          <a:fontRef idx="none"/>
                        </wps:style>
                        <wps:bodyPr/>
                      </wps:wsp>
                      <wps:wsp>
                        <wps:cNvPr id="33738" name="Shape 33738"/>
                        <wps:cNvSpPr/>
                        <wps:spPr>
                          <a:xfrm>
                            <a:off x="4217594" y="1092658"/>
                            <a:ext cx="88050" cy="440250"/>
                          </a:xfrm>
                          <a:custGeom>
                            <a:avLst/>
                            <a:gdLst/>
                            <a:ahLst/>
                            <a:cxnLst/>
                            <a:rect l="0" t="0" r="0" b="0"/>
                            <a:pathLst>
                              <a:path w="88050" h="440250">
                                <a:moveTo>
                                  <a:pt x="0" y="0"/>
                                </a:moveTo>
                                <a:lnTo>
                                  <a:pt x="88050" y="0"/>
                                </a:lnTo>
                                <a:lnTo>
                                  <a:pt x="88050" y="440250"/>
                                </a:lnTo>
                                <a:lnTo>
                                  <a:pt x="0" y="440250"/>
                                </a:lnTo>
                                <a:lnTo>
                                  <a:pt x="0" y="0"/>
                                </a:lnTo>
                              </a:path>
                            </a:pathLst>
                          </a:custGeom>
                          <a:ln w="14307" cap="flat">
                            <a:miter lim="127000"/>
                          </a:ln>
                        </wps:spPr>
                        <wps:style>
                          <a:lnRef idx="1">
                            <a:srgbClr val="000000"/>
                          </a:lnRef>
                          <a:fillRef idx="1">
                            <a:srgbClr val="808080"/>
                          </a:fillRef>
                          <a:effectRef idx="0">
                            <a:scrgbClr r="0" g="0" b="0"/>
                          </a:effectRef>
                          <a:fontRef idx="none"/>
                        </wps:style>
                        <wps:bodyPr/>
                      </wps:wsp>
                      <wps:wsp>
                        <wps:cNvPr id="33739" name="Shape 33739"/>
                        <wps:cNvSpPr/>
                        <wps:spPr>
                          <a:xfrm>
                            <a:off x="3865394" y="173417"/>
                            <a:ext cx="88050" cy="440250"/>
                          </a:xfrm>
                          <a:custGeom>
                            <a:avLst/>
                            <a:gdLst/>
                            <a:ahLst/>
                            <a:cxnLst/>
                            <a:rect l="0" t="0" r="0" b="0"/>
                            <a:pathLst>
                              <a:path w="88050" h="440250">
                                <a:moveTo>
                                  <a:pt x="0" y="0"/>
                                </a:moveTo>
                                <a:lnTo>
                                  <a:pt x="88050" y="0"/>
                                </a:lnTo>
                                <a:lnTo>
                                  <a:pt x="88050" y="440250"/>
                                </a:lnTo>
                                <a:lnTo>
                                  <a:pt x="0" y="440250"/>
                                </a:lnTo>
                                <a:lnTo>
                                  <a:pt x="0" y="0"/>
                                </a:lnTo>
                              </a:path>
                            </a:pathLst>
                          </a:custGeom>
                          <a:ln w="14307" cap="flat">
                            <a:miter lim="127000"/>
                          </a:ln>
                        </wps:spPr>
                        <wps:style>
                          <a:lnRef idx="1">
                            <a:srgbClr val="000000"/>
                          </a:lnRef>
                          <a:fillRef idx="1">
                            <a:srgbClr val="808080"/>
                          </a:fillRef>
                          <a:effectRef idx="0">
                            <a:scrgbClr r="0" g="0" b="0"/>
                          </a:effectRef>
                          <a:fontRef idx="none"/>
                        </wps:style>
                        <wps:bodyPr/>
                      </wps:wsp>
                      <wps:wsp>
                        <wps:cNvPr id="33740" name="Shape 33740"/>
                        <wps:cNvSpPr/>
                        <wps:spPr>
                          <a:xfrm>
                            <a:off x="4305644" y="1163098"/>
                            <a:ext cx="88050" cy="394464"/>
                          </a:xfrm>
                          <a:custGeom>
                            <a:avLst/>
                            <a:gdLst/>
                            <a:ahLst/>
                            <a:cxnLst/>
                            <a:rect l="0" t="0" r="0" b="0"/>
                            <a:pathLst>
                              <a:path w="88050" h="394464">
                                <a:moveTo>
                                  <a:pt x="0" y="0"/>
                                </a:moveTo>
                                <a:lnTo>
                                  <a:pt x="88050" y="0"/>
                                </a:lnTo>
                                <a:lnTo>
                                  <a:pt x="88050" y="394464"/>
                                </a:lnTo>
                                <a:lnTo>
                                  <a:pt x="0" y="394464"/>
                                </a:lnTo>
                                <a:lnTo>
                                  <a:pt x="0" y="0"/>
                                </a:lnTo>
                              </a:path>
                            </a:pathLst>
                          </a:custGeom>
                          <a:ln w="14307" cap="flat">
                            <a:miter lim="127000"/>
                          </a:ln>
                        </wps:spPr>
                        <wps:style>
                          <a:lnRef idx="1">
                            <a:srgbClr val="000000"/>
                          </a:lnRef>
                          <a:fillRef idx="1">
                            <a:srgbClr val="808080"/>
                          </a:fillRef>
                          <a:effectRef idx="0">
                            <a:scrgbClr r="0" g="0" b="0"/>
                          </a:effectRef>
                          <a:fontRef idx="none"/>
                        </wps:style>
                        <wps:bodyPr/>
                      </wps:wsp>
                      <wps:wsp>
                        <wps:cNvPr id="33741" name="Shape 33741"/>
                        <wps:cNvSpPr/>
                        <wps:spPr>
                          <a:xfrm>
                            <a:off x="3777344" y="455176"/>
                            <a:ext cx="88050" cy="440250"/>
                          </a:xfrm>
                          <a:custGeom>
                            <a:avLst/>
                            <a:gdLst/>
                            <a:ahLst/>
                            <a:cxnLst/>
                            <a:rect l="0" t="0" r="0" b="0"/>
                            <a:pathLst>
                              <a:path w="88050" h="440250">
                                <a:moveTo>
                                  <a:pt x="0" y="0"/>
                                </a:moveTo>
                                <a:lnTo>
                                  <a:pt x="88050" y="0"/>
                                </a:lnTo>
                                <a:lnTo>
                                  <a:pt x="88050" y="440250"/>
                                </a:lnTo>
                                <a:lnTo>
                                  <a:pt x="0" y="440250"/>
                                </a:lnTo>
                                <a:lnTo>
                                  <a:pt x="0" y="0"/>
                                </a:lnTo>
                              </a:path>
                            </a:pathLst>
                          </a:custGeom>
                          <a:ln w="14307" cap="flat">
                            <a:miter lim="127000"/>
                          </a:ln>
                        </wps:spPr>
                        <wps:style>
                          <a:lnRef idx="1">
                            <a:srgbClr val="000000"/>
                          </a:lnRef>
                          <a:fillRef idx="1">
                            <a:srgbClr val="808080"/>
                          </a:fillRef>
                          <a:effectRef idx="0">
                            <a:scrgbClr r="0" g="0" b="0"/>
                          </a:effectRef>
                          <a:fontRef idx="none"/>
                        </wps:style>
                        <wps:bodyPr/>
                      </wps:wsp>
                      <wps:wsp>
                        <wps:cNvPr id="33742" name="Shape 33742"/>
                        <wps:cNvSpPr/>
                        <wps:spPr>
                          <a:xfrm>
                            <a:off x="4393693" y="853162"/>
                            <a:ext cx="88050" cy="440250"/>
                          </a:xfrm>
                          <a:custGeom>
                            <a:avLst/>
                            <a:gdLst/>
                            <a:ahLst/>
                            <a:cxnLst/>
                            <a:rect l="0" t="0" r="0" b="0"/>
                            <a:pathLst>
                              <a:path w="88050" h="440250">
                                <a:moveTo>
                                  <a:pt x="0" y="0"/>
                                </a:moveTo>
                                <a:lnTo>
                                  <a:pt x="88050" y="0"/>
                                </a:lnTo>
                                <a:lnTo>
                                  <a:pt x="88050" y="440250"/>
                                </a:lnTo>
                                <a:lnTo>
                                  <a:pt x="0" y="440250"/>
                                </a:lnTo>
                                <a:lnTo>
                                  <a:pt x="0" y="0"/>
                                </a:lnTo>
                              </a:path>
                            </a:pathLst>
                          </a:custGeom>
                          <a:ln w="14307" cap="flat">
                            <a:miter lim="127000"/>
                          </a:ln>
                        </wps:spPr>
                        <wps:style>
                          <a:lnRef idx="1">
                            <a:srgbClr val="000000"/>
                          </a:lnRef>
                          <a:fillRef idx="1">
                            <a:srgbClr val="808080"/>
                          </a:fillRef>
                          <a:effectRef idx="0">
                            <a:scrgbClr r="0" g="0" b="0"/>
                          </a:effectRef>
                          <a:fontRef idx="none"/>
                        </wps:style>
                        <wps:bodyPr/>
                      </wps:wsp>
                      <wps:wsp>
                        <wps:cNvPr id="33743" name="Shape 33743"/>
                        <wps:cNvSpPr/>
                        <wps:spPr>
                          <a:xfrm>
                            <a:off x="3689294" y="412912"/>
                            <a:ext cx="88050" cy="440250"/>
                          </a:xfrm>
                          <a:custGeom>
                            <a:avLst/>
                            <a:gdLst/>
                            <a:ahLst/>
                            <a:cxnLst/>
                            <a:rect l="0" t="0" r="0" b="0"/>
                            <a:pathLst>
                              <a:path w="88050" h="440250">
                                <a:moveTo>
                                  <a:pt x="0" y="0"/>
                                </a:moveTo>
                                <a:lnTo>
                                  <a:pt x="88050" y="0"/>
                                </a:lnTo>
                                <a:lnTo>
                                  <a:pt x="88050" y="440250"/>
                                </a:lnTo>
                                <a:lnTo>
                                  <a:pt x="0" y="440250"/>
                                </a:lnTo>
                                <a:lnTo>
                                  <a:pt x="0" y="0"/>
                                </a:lnTo>
                              </a:path>
                            </a:pathLst>
                          </a:custGeom>
                          <a:ln w="14307" cap="flat">
                            <a:miter lim="127000"/>
                          </a:ln>
                        </wps:spPr>
                        <wps:style>
                          <a:lnRef idx="1">
                            <a:srgbClr val="000000"/>
                          </a:lnRef>
                          <a:fillRef idx="1">
                            <a:srgbClr val="808080"/>
                          </a:fillRef>
                          <a:effectRef idx="0">
                            <a:scrgbClr r="0" g="0" b="0"/>
                          </a:effectRef>
                          <a:fontRef idx="none"/>
                        </wps:style>
                        <wps:bodyPr/>
                      </wps:wsp>
                      <wps:wsp>
                        <wps:cNvPr id="33744" name="Shape 33744"/>
                        <wps:cNvSpPr/>
                        <wps:spPr>
                          <a:xfrm>
                            <a:off x="4481743" y="853162"/>
                            <a:ext cx="88050" cy="440250"/>
                          </a:xfrm>
                          <a:custGeom>
                            <a:avLst/>
                            <a:gdLst/>
                            <a:ahLst/>
                            <a:cxnLst/>
                            <a:rect l="0" t="0" r="0" b="0"/>
                            <a:pathLst>
                              <a:path w="88050" h="440250">
                                <a:moveTo>
                                  <a:pt x="0" y="0"/>
                                </a:moveTo>
                                <a:lnTo>
                                  <a:pt x="88050" y="0"/>
                                </a:lnTo>
                                <a:lnTo>
                                  <a:pt x="88050" y="440250"/>
                                </a:lnTo>
                                <a:lnTo>
                                  <a:pt x="0" y="440250"/>
                                </a:lnTo>
                                <a:lnTo>
                                  <a:pt x="0" y="0"/>
                                </a:lnTo>
                              </a:path>
                            </a:pathLst>
                          </a:custGeom>
                          <a:ln w="14307" cap="flat">
                            <a:miter lim="127000"/>
                          </a:ln>
                        </wps:spPr>
                        <wps:style>
                          <a:lnRef idx="1">
                            <a:srgbClr val="000000"/>
                          </a:lnRef>
                          <a:fillRef idx="1">
                            <a:srgbClr val="808080"/>
                          </a:fillRef>
                          <a:effectRef idx="0">
                            <a:scrgbClr r="0" g="0" b="0"/>
                          </a:effectRef>
                          <a:fontRef idx="none"/>
                        </wps:style>
                        <wps:bodyPr/>
                      </wps:wsp>
                      <wps:wsp>
                        <wps:cNvPr id="33745" name="Shape 33745"/>
                        <wps:cNvSpPr/>
                        <wps:spPr>
                          <a:xfrm>
                            <a:off x="3601243" y="412912"/>
                            <a:ext cx="88050" cy="440250"/>
                          </a:xfrm>
                          <a:custGeom>
                            <a:avLst/>
                            <a:gdLst/>
                            <a:ahLst/>
                            <a:cxnLst/>
                            <a:rect l="0" t="0" r="0" b="0"/>
                            <a:pathLst>
                              <a:path w="88050" h="440250">
                                <a:moveTo>
                                  <a:pt x="0" y="0"/>
                                </a:moveTo>
                                <a:lnTo>
                                  <a:pt x="88050" y="0"/>
                                </a:lnTo>
                                <a:lnTo>
                                  <a:pt x="88050" y="440250"/>
                                </a:lnTo>
                                <a:lnTo>
                                  <a:pt x="0" y="440250"/>
                                </a:lnTo>
                                <a:lnTo>
                                  <a:pt x="0" y="0"/>
                                </a:lnTo>
                              </a:path>
                            </a:pathLst>
                          </a:custGeom>
                          <a:ln w="14307" cap="flat">
                            <a:miter lim="127000"/>
                          </a:ln>
                        </wps:spPr>
                        <wps:style>
                          <a:lnRef idx="1">
                            <a:srgbClr val="000000"/>
                          </a:lnRef>
                          <a:fillRef idx="1">
                            <a:srgbClr val="808080"/>
                          </a:fillRef>
                          <a:effectRef idx="0">
                            <a:scrgbClr r="0" g="0" b="0"/>
                          </a:effectRef>
                          <a:fontRef idx="none"/>
                        </wps:style>
                        <wps:bodyPr/>
                      </wps:wsp>
                      <wps:wsp>
                        <wps:cNvPr id="33746" name="Shape 33746"/>
                        <wps:cNvSpPr/>
                        <wps:spPr>
                          <a:xfrm>
                            <a:off x="4569793" y="853162"/>
                            <a:ext cx="88050" cy="440250"/>
                          </a:xfrm>
                          <a:custGeom>
                            <a:avLst/>
                            <a:gdLst/>
                            <a:ahLst/>
                            <a:cxnLst/>
                            <a:rect l="0" t="0" r="0" b="0"/>
                            <a:pathLst>
                              <a:path w="88050" h="440250">
                                <a:moveTo>
                                  <a:pt x="0" y="0"/>
                                </a:moveTo>
                                <a:lnTo>
                                  <a:pt x="88050" y="0"/>
                                </a:lnTo>
                                <a:lnTo>
                                  <a:pt x="88050" y="440250"/>
                                </a:lnTo>
                                <a:lnTo>
                                  <a:pt x="0" y="440250"/>
                                </a:lnTo>
                                <a:lnTo>
                                  <a:pt x="0" y="0"/>
                                </a:lnTo>
                              </a:path>
                            </a:pathLst>
                          </a:custGeom>
                          <a:ln w="14307" cap="flat">
                            <a:miter lim="127000"/>
                          </a:ln>
                        </wps:spPr>
                        <wps:style>
                          <a:lnRef idx="1">
                            <a:srgbClr val="000000"/>
                          </a:lnRef>
                          <a:fillRef idx="1">
                            <a:srgbClr val="808080"/>
                          </a:fillRef>
                          <a:effectRef idx="0">
                            <a:scrgbClr r="0" g="0" b="0"/>
                          </a:effectRef>
                          <a:fontRef idx="none"/>
                        </wps:style>
                        <wps:bodyPr/>
                      </wps:wsp>
                      <wps:wsp>
                        <wps:cNvPr id="33747" name="Shape 33747"/>
                        <wps:cNvSpPr/>
                        <wps:spPr>
                          <a:xfrm>
                            <a:off x="3513193" y="412912"/>
                            <a:ext cx="88050" cy="440250"/>
                          </a:xfrm>
                          <a:custGeom>
                            <a:avLst/>
                            <a:gdLst/>
                            <a:ahLst/>
                            <a:cxnLst/>
                            <a:rect l="0" t="0" r="0" b="0"/>
                            <a:pathLst>
                              <a:path w="88050" h="440250">
                                <a:moveTo>
                                  <a:pt x="0" y="0"/>
                                </a:moveTo>
                                <a:lnTo>
                                  <a:pt x="88050" y="0"/>
                                </a:lnTo>
                                <a:lnTo>
                                  <a:pt x="88050" y="440250"/>
                                </a:lnTo>
                                <a:lnTo>
                                  <a:pt x="0" y="440250"/>
                                </a:lnTo>
                                <a:lnTo>
                                  <a:pt x="0" y="0"/>
                                </a:lnTo>
                              </a:path>
                            </a:pathLst>
                          </a:custGeom>
                          <a:ln w="14307" cap="flat">
                            <a:miter lim="127000"/>
                          </a:ln>
                        </wps:spPr>
                        <wps:style>
                          <a:lnRef idx="1">
                            <a:srgbClr val="000000"/>
                          </a:lnRef>
                          <a:fillRef idx="1">
                            <a:srgbClr val="808080"/>
                          </a:fillRef>
                          <a:effectRef idx="0">
                            <a:scrgbClr r="0" g="0" b="0"/>
                          </a:effectRef>
                          <a:fontRef idx="none"/>
                        </wps:style>
                        <wps:bodyPr/>
                      </wps:wsp>
                      <wps:wsp>
                        <wps:cNvPr id="2294" name="Shape 2294"/>
                        <wps:cNvSpPr/>
                        <wps:spPr>
                          <a:xfrm>
                            <a:off x="3791286" y="417953"/>
                            <a:ext cx="588464" cy="743160"/>
                          </a:xfrm>
                          <a:custGeom>
                            <a:avLst/>
                            <a:gdLst/>
                            <a:ahLst/>
                            <a:cxnLst/>
                            <a:rect l="0" t="0" r="0" b="0"/>
                            <a:pathLst>
                              <a:path w="588464" h="743160">
                                <a:moveTo>
                                  <a:pt x="16742" y="743160"/>
                                </a:moveTo>
                                <a:lnTo>
                                  <a:pt x="30972" y="741542"/>
                                </a:lnTo>
                                <a:lnTo>
                                  <a:pt x="31563" y="741161"/>
                                </a:lnTo>
                                <a:lnTo>
                                  <a:pt x="45202" y="733430"/>
                                </a:lnTo>
                                <a:lnTo>
                                  <a:pt x="53478" y="726931"/>
                                </a:lnTo>
                                <a:lnTo>
                                  <a:pt x="59432" y="722710"/>
                                </a:lnTo>
                                <a:lnTo>
                                  <a:pt x="71102" y="712700"/>
                                </a:lnTo>
                                <a:lnTo>
                                  <a:pt x="73663" y="710680"/>
                                </a:lnTo>
                                <a:lnTo>
                                  <a:pt x="87451" y="698470"/>
                                </a:lnTo>
                                <a:lnTo>
                                  <a:pt x="87893" y="698104"/>
                                </a:lnTo>
                                <a:lnTo>
                                  <a:pt x="102123" y="685395"/>
                                </a:lnTo>
                                <a:lnTo>
                                  <a:pt x="103393" y="684240"/>
                                </a:lnTo>
                                <a:lnTo>
                                  <a:pt x="116353" y="672926"/>
                                </a:lnTo>
                                <a:lnTo>
                                  <a:pt x="119735" y="670010"/>
                                </a:lnTo>
                                <a:lnTo>
                                  <a:pt x="130584" y="660948"/>
                                </a:lnTo>
                                <a:lnTo>
                                  <a:pt x="137001" y="655779"/>
                                </a:lnTo>
                                <a:lnTo>
                                  <a:pt x="144814" y="649634"/>
                                </a:lnTo>
                                <a:lnTo>
                                  <a:pt x="155727" y="641549"/>
                                </a:lnTo>
                                <a:lnTo>
                                  <a:pt x="159045" y="639131"/>
                                </a:lnTo>
                                <a:lnTo>
                                  <a:pt x="173275" y="629449"/>
                                </a:lnTo>
                                <a:lnTo>
                                  <a:pt x="176715" y="627319"/>
                                </a:lnTo>
                                <a:lnTo>
                                  <a:pt x="187505" y="620649"/>
                                </a:lnTo>
                                <a:lnTo>
                                  <a:pt x="201521" y="613088"/>
                                </a:lnTo>
                                <a:lnTo>
                                  <a:pt x="201735" y="612972"/>
                                </a:lnTo>
                                <a:lnTo>
                                  <a:pt x="215966" y="606156"/>
                                </a:lnTo>
                                <a:lnTo>
                                  <a:pt x="230196" y="600551"/>
                                </a:lnTo>
                                <a:lnTo>
                                  <a:pt x="235539" y="598858"/>
                                </a:lnTo>
                                <a:lnTo>
                                  <a:pt x="244426" y="595975"/>
                                </a:lnTo>
                                <a:lnTo>
                                  <a:pt x="258656" y="592510"/>
                                </a:lnTo>
                                <a:lnTo>
                                  <a:pt x="272887" y="590215"/>
                                </a:lnTo>
                                <a:lnTo>
                                  <a:pt x="287117" y="589071"/>
                                </a:lnTo>
                                <a:lnTo>
                                  <a:pt x="301347" y="589071"/>
                                </a:lnTo>
                                <a:lnTo>
                                  <a:pt x="315578" y="590215"/>
                                </a:lnTo>
                                <a:lnTo>
                                  <a:pt x="329808" y="592510"/>
                                </a:lnTo>
                                <a:lnTo>
                                  <a:pt x="344038" y="595975"/>
                                </a:lnTo>
                                <a:lnTo>
                                  <a:pt x="352926" y="598858"/>
                                </a:lnTo>
                                <a:lnTo>
                                  <a:pt x="358269" y="600551"/>
                                </a:lnTo>
                                <a:lnTo>
                                  <a:pt x="372499" y="606156"/>
                                </a:lnTo>
                                <a:lnTo>
                                  <a:pt x="386729" y="612972"/>
                                </a:lnTo>
                                <a:lnTo>
                                  <a:pt x="386944" y="613088"/>
                                </a:lnTo>
                                <a:lnTo>
                                  <a:pt x="400960" y="620649"/>
                                </a:lnTo>
                                <a:lnTo>
                                  <a:pt x="411750" y="627319"/>
                                </a:lnTo>
                                <a:lnTo>
                                  <a:pt x="415190" y="629449"/>
                                </a:lnTo>
                                <a:lnTo>
                                  <a:pt x="429420" y="639131"/>
                                </a:lnTo>
                                <a:lnTo>
                                  <a:pt x="432738" y="641549"/>
                                </a:lnTo>
                                <a:lnTo>
                                  <a:pt x="443650" y="649634"/>
                                </a:lnTo>
                                <a:lnTo>
                                  <a:pt x="451464" y="655779"/>
                                </a:lnTo>
                                <a:lnTo>
                                  <a:pt x="457881" y="660948"/>
                                </a:lnTo>
                                <a:lnTo>
                                  <a:pt x="468730" y="670010"/>
                                </a:lnTo>
                                <a:lnTo>
                                  <a:pt x="472111" y="672926"/>
                                </a:lnTo>
                                <a:lnTo>
                                  <a:pt x="485072" y="684240"/>
                                </a:lnTo>
                                <a:lnTo>
                                  <a:pt x="486341" y="685395"/>
                                </a:lnTo>
                                <a:lnTo>
                                  <a:pt x="500571" y="698104"/>
                                </a:lnTo>
                                <a:lnTo>
                                  <a:pt x="501014" y="698470"/>
                                </a:lnTo>
                                <a:lnTo>
                                  <a:pt x="514802" y="710680"/>
                                </a:lnTo>
                                <a:lnTo>
                                  <a:pt x="517363" y="712700"/>
                                </a:lnTo>
                                <a:lnTo>
                                  <a:pt x="529032" y="722710"/>
                                </a:lnTo>
                                <a:lnTo>
                                  <a:pt x="534987" y="726931"/>
                                </a:lnTo>
                                <a:lnTo>
                                  <a:pt x="543263" y="733430"/>
                                </a:lnTo>
                                <a:lnTo>
                                  <a:pt x="556901" y="741161"/>
                                </a:lnTo>
                                <a:lnTo>
                                  <a:pt x="557493" y="741542"/>
                                </a:lnTo>
                                <a:lnTo>
                                  <a:pt x="571723" y="743160"/>
                                </a:lnTo>
                                <a:lnTo>
                                  <a:pt x="574284" y="741161"/>
                                </a:lnTo>
                                <a:lnTo>
                                  <a:pt x="584321" y="726931"/>
                                </a:lnTo>
                                <a:lnTo>
                                  <a:pt x="585953" y="721972"/>
                                </a:lnTo>
                                <a:lnTo>
                                  <a:pt x="587313" y="712700"/>
                                </a:lnTo>
                                <a:lnTo>
                                  <a:pt x="588296" y="698470"/>
                                </a:lnTo>
                                <a:lnTo>
                                  <a:pt x="588464" y="684240"/>
                                </a:lnTo>
                                <a:lnTo>
                                  <a:pt x="588068" y="670010"/>
                                </a:lnTo>
                                <a:lnTo>
                                  <a:pt x="587261" y="655779"/>
                                </a:lnTo>
                                <a:lnTo>
                                  <a:pt x="586149" y="641549"/>
                                </a:lnTo>
                                <a:lnTo>
                                  <a:pt x="585953" y="639625"/>
                                </a:lnTo>
                                <a:lnTo>
                                  <a:pt x="584430" y="627319"/>
                                </a:lnTo>
                                <a:lnTo>
                                  <a:pt x="582471" y="613088"/>
                                </a:lnTo>
                                <a:lnTo>
                                  <a:pt x="580382" y="598858"/>
                                </a:lnTo>
                                <a:lnTo>
                                  <a:pt x="578192" y="584628"/>
                                </a:lnTo>
                                <a:lnTo>
                                  <a:pt x="575924" y="570397"/>
                                </a:lnTo>
                                <a:lnTo>
                                  <a:pt x="573592" y="556167"/>
                                </a:lnTo>
                                <a:lnTo>
                                  <a:pt x="571723" y="545168"/>
                                </a:lnTo>
                                <a:lnTo>
                                  <a:pt x="571081" y="541937"/>
                                </a:lnTo>
                                <a:lnTo>
                                  <a:pt x="568095" y="527707"/>
                                </a:lnTo>
                                <a:lnTo>
                                  <a:pt x="565121" y="513476"/>
                                </a:lnTo>
                                <a:lnTo>
                                  <a:pt x="562155" y="499246"/>
                                </a:lnTo>
                                <a:lnTo>
                                  <a:pt x="559198" y="485015"/>
                                </a:lnTo>
                                <a:lnTo>
                                  <a:pt x="557493" y="476984"/>
                                </a:lnTo>
                                <a:lnTo>
                                  <a:pt x="555985" y="470785"/>
                                </a:lnTo>
                                <a:lnTo>
                                  <a:pt x="552457" y="456555"/>
                                </a:lnTo>
                                <a:lnTo>
                                  <a:pt x="548981" y="442325"/>
                                </a:lnTo>
                                <a:lnTo>
                                  <a:pt x="545549" y="428094"/>
                                </a:lnTo>
                                <a:lnTo>
                                  <a:pt x="543263" y="418676"/>
                                </a:lnTo>
                                <a:lnTo>
                                  <a:pt x="541939" y="413864"/>
                                </a:lnTo>
                                <a:lnTo>
                                  <a:pt x="537962" y="399634"/>
                                </a:lnTo>
                                <a:lnTo>
                                  <a:pt x="534058" y="385404"/>
                                </a:lnTo>
                                <a:lnTo>
                                  <a:pt x="530218" y="371173"/>
                                </a:lnTo>
                                <a:lnTo>
                                  <a:pt x="529032" y="366857"/>
                                </a:lnTo>
                                <a:lnTo>
                                  <a:pt x="525974" y="356943"/>
                                </a:lnTo>
                                <a:lnTo>
                                  <a:pt x="521611" y="342712"/>
                                </a:lnTo>
                                <a:lnTo>
                                  <a:pt x="517332" y="328482"/>
                                </a:lnTo>
                                <a:lnTo>
                                  <a:pt x="514802" y="320072"/>
                                </a:lnTo>
                                <a:lnTo>
                                  <a:pt x="512844" y="314252"/>
                                </a:lnTo>
                                <a:lnTo>
                                  <a:pt x="508031" y="300022"/>
                                </a:lnTo>
                                <a:lnTo>
                                  <a:pt x="503317" y="285791"/>
                                </a:lnTo>
                                <a:lnTo>
                                  <a:pt x="500571" y="277494"/>
                                </a:lnTo>
                                <a:lnTo>
                                  <a:pt x="498385" y="271561"/>
                                </a:lnTo>
                                <a:lnTo>
                                  <a:pt x="493121" y="257331"/>
                                </a:lnTo>
                                <a:lnTo>
                                  <a:pt x="487968" y="243101"/>
                                </a:lnTo>
                                <a:lnTo>
                                  <a:pt x="486341" y="238646"/>
                                </a:lnTo>
                                <a:lnTo>
                                  <a:pt x="482373" y="228870"/>
                                </a:lnTo>
                                <a:lnTo>
                                  <a:pt x="476649" y="214640"/>
                                </a:lnTo>
                                <a:lnTo>
                                  <a:pt x="472111" y="203212"/>
                                </a:lnTo>
                                <a:lnTo>
                                  <a:pt x="470874" y="200409"/>
                                </a:lnTo>
                                <a:lnTo>
                                  <a:pt x="464527" y="186179"/>
                                </a:lnTo>
                                <a:lnTo>
                                  <a:pt x="458317" y="171949"/>
                                </a:lnTo>
                                <a:lnTo>
                                  <a:pt x="457881" y="170966"/>
                                </a:lnTo>
                                <a:lnTo>
                                  <a:pt x="451350" y="157719"/>
                                </a:lnTo>
                                <a:lnTo>
                                  <a:pt x="444470" y="143489"/>
                                </a:lnTo>
                                <a:lnTo>
                                  <a:pt x="443650" y="141815"/>
                                </a:lnTo>
                                <a:lnTo>
                                  <a:pt x="436794" y="129258"/>
                                </a:lnTo>
                                <a:lnTo>
                                  <a:pt x="429420" y="115536"/>
                                </a:lnTo>
                                <a:lnTo>
                                  <a:pt x="429114" y="115028"/>
                                </a:lnTo>
                                <a:lnTo>
                                  <a:pt x="420416" y="100798"/>
                                </a:lnTo>
                                <a:lnTo>
                                  <a:pt x="415190" y="92184"/>
                                </a:lnTo>
                                <a:lnTo>
                                  <a:pt x="411342" y="86567"/>
                                </a:lnTo>
                                <a:lnTo>
                                  <a:pt x="401587" y="72337"/>
                                </a:lnTo>
                                <a:lnTo>
                                  <a:pt x="400960" y="71434"/>
                                </a:lnTo>
                                <a:lnTo>
                                  <a:pt x="390398" y="58107"/>
                                </a:lnTo>
                                <a:lnTo>
                                  <a:pt x="386729" y="53498"/>
                                </a:lnTo>
                                <a:lnTo>
                                  <a:pt x="377842" y="43876"/>
                                </a:lnTo>
                                <a:lnTo>
                                  <a:pt x="372499" y="38156"/>
                                </a:lnTo>
                                <a:lnTo>
                                  <a:pt x="363059" y="29646"/>
                                </a:lnTo>
                                <a:lnTo>
                                  <a:pt x="358269" y="25402"/>
                                </a:lnTo>
                                <a:lnTo>
                                  <a:pt x="344384" y="15416"/>
                                </a:lnTo>
                                <a:lnTo>
                                  <a:pt x="344038" y="15173"/>
                                </a:lnTo>
                                <a:lnTo>
                                  <a:pt x="329808" y="7649"/>
                                </a:lnTo>
                                <a:lnTo>
                                  <a:pt x="315578" y="2532"/>
                                </a:lnTo>
                                <a:lnTo>
                                  <a:pt x="308160" y="1185"/>
                                </a:lnTo>
                                <a:lnTo>
                                  <a:pt x="301347" y="0"/>
                                </a:lnTo>
                                <a:lnTo>
                                  <a:pt x="287117" y="0"/>
                                </a:lnTo>
                                <a:lnTo>
                                  <a:pt x="280305" y="1185"/>
                                </a:lnTo>
                                <a:lnTo>
                                  <a:pt x="272887" y="2532"/>
                                </a:lnTo>
                                <a:lnTo>
                                  <a:pt x="258656" y="7649"/>
                                </a:lnTo>
                                <a:lnTo>
                                  <a:pt x="244426" y="15173"/>
                                </a:lnTo>
                                <a:lnTo>
                                  <a:pt x="244080" y="15416"/>
                                </a:lnTo>
                                <a:lnTo>
                                  <a:pt x="230196" y="25402"/>
                                </a:lnTo>
                                <a:lnTo>
                                  <a:pt x="225406" y="29646"/>
                                </a:lnTo>
                                <a:lnTo>
                                  <a:pt x="215966" y="38156"/>
                                </a:lnTo>
                                <a:lnTo>
                                  <a:pt x="210622" y="43876"/>
                                </a:lnTo>
                                <a:lnTo>
                                  <a:pt x="201735" y="53498"/>
                                </a:lnTo>
                                <a:lnTo>
                                  <a:pt x="198066" y="58107"/>
                                </a:lnTo>
                                <a:lnTo>
                                  <a:pt x="187505" y="71434"/>
                                </a:lnTo>
                                <a:lnTo>
                                  <a:pt x="186878" y="72337"/>
                                </a:lnTo>
                                <a:lnTo>
                                  <a:pt x="177123" y="86567"/>
                                </a:lnTo>
                                <a:lnTo>
                                  <a:pt x="173275" y="92184"/>
                                </a:lnTo>
                                <a:lnTo>
                                  <a:pt x="168048" y="100798"/>
                                </a:lnTo>
                                <a:lnTo>
                                  <a:pt x="159351" y="115028"/>
                                </a:lnTo>
                                <a:lnTo>
                                  <a:pt x="159045" y="115536"/>
                                </a:lnTo>
                                <a:lnTo>
                                  <a:pt x="151671" y="129258"/>
                                </a:lnTo>
                                <a:lnTo>
                                  <a:pt x="144814" y="141815"/>
                                </a:lnTo>
                                <a:lnTo>
                                  <a:pt x="143995" y="143489"/>
                                </a:lnTo>
                                <a:lnTo>
                                  <a:pt x="137115" y="157719"/>
                                </a:lnTo>
                                <a:lnTo>
                                  <a:pt x="130584" y="170966"/>
                                </a:lnTo>
                                <a:lnTo>
                                  <a:pt x="130148" y="171949"/>
                                </a:lnTo>
                                <a:lnTo>
                                  <a:pt x="123938" y="186179"/>
                                </a:lnTo>
                                <a:lnTo>
                                  <a:pt x="117590" y="200409"/>
                                </a:lnTo>
                                <a:lnTo>
                                  <a:pt x="116353" y="203212"/>
                                </a:lnTo>
                                <a:lnTo>
                                  <a:pt x="111816" y="214640"/>
                                </a:lnTo>
                                <a:lnTo>
                                  <a:pt x="106092" y="228870"/>
                                </a:lnTo>
                                <a:lnTo>
                                  <a:pt x="102123" y="238646"/>
                                </a:lnTo>
                                <a:lnTo>
                                  <a:pt x="100496" y="243101"/>
                                </a:lnTo>
                                <a:lnTo>
                                  <a:pt x="95343" y="257331"/>
                                </a:lnTo>
                                <a:lnTo>
                                  <a:pt x="90079" y="271561"/>
                                </a:lnTo>
                                <a:lnTo>
                                  <a:pt x="87893" y="277494"/>
                                </a:lnTo>
                                <a:lnTo>
                                  <a:pt x="85148" y="285791"/>
                                </a:lnTo>
                                <a:lnTo>
                                  <a:pt x="80434" y="300022"/>
                                </a:lnTo>
                                <a:lnTo>
                                  <a:pt x="75620" y="314252"/>
                                </a:lnTo>
                                <a:lnTo>
                                  <a:pt x="73663" y="320072"/>
                                </a:lnTo>
                                <a:lnTo>
                                  <a:pt x="71132" y="328482"/>
                                </a:lnTo>
                                <a:lnTo>
                                  <a:pt x="66854" y="342712"/>
                                </a:lnTo>
                                <a:lnTo>
                                  <a:pt x="62491" y="356943"/>
                                </a:lnTo>
                                <a:lnTo>
                                  <a:pt x="59432" y="366857"/>
                                </a:lnTo>
                                <a:lnTo>
                                  <a:pt x="58247" y="371173"/>
                                </a:lnTo>
                                <a:lnTo>
                                  <a:pt x="54406" y="385404"/>
                                </a:lnTo>
                                <a:lnTo>
                                  <a:pt x="50503" y="399634"/>
                                </a:lnTo>
                                <a:lnTo>
                                  <a:pt x="46525" y="413864"/>
                                </a:lnTo>
                                <a:lnTo>
                                  <a:pt x="45202" y="418676"/>
                                </a:lnTo>
                                <a:lnTo>
                                  <a:pt x="42917" y="428094"/>
                                </a:lnTo>
                                <a:lnTo>
                                  <a:pt x="39484" y="442325"/>
                                </a:lnTo>
                                <a:lnTo>
                                  <a:pt x="36007" y="456555"/>
                                </a:lnTo>
                                <a:lnTo>
                                  <a:pt x="32479" y="470785"/>
                                </a:lnTo>
                                <a:lnTo>
                                  <a:pt x="30972" y="476984"/>
                                </a:lnTo>
                                <a:lnTo>
                                  <a:pt x="29266" y="485015"/>
                                </a:lnTo>
                                <a:lnTo>
                                  <a:pt x="26309" y="499246"/>
                                </a:lnTo>
                                <a:lnTo>
                                  <a:pt x="23344" y="513476"/>
                                </a:lnTo>
                                <a:lnTo>
                                  <a:pt x="20370" y="527707"/>
                                </a:lnTo>
                                <a:lnTo>
                                  <a:pt x="17384" y="541937"/>
                                </a:lnTo>
                                <a:lnTo>
                                  <a:pt x="16742" y="545168"/>
                                </a:lnTo>
                                <a:lnTo>
                                  <a:pt x="14873" y="556167"/>
                                </a:lnTo>
                                <a:lnTo>
                                  <a:pt x="12541" y="570397"/>
                                </a:lnTo>
                                <a:lnTo>
                                  <a:pt x="10272" y="584628"/>
                                </a:lnTo>
                                <a:lnTo>
                                  <a:pt x="8082" y="598858"/>
                                </a:lnTo>
                                <a:lnTo>
                                  <a:pt x="5994" y="613088"/>
                                </a:lnTo>
                                <a:lnTo>
                                  <a:pt x="4034" y="627319"/>
                                </a:lnTo>
                                <a:lnTo>
                                  <a:pt x="2511" y="639625"/>
                                </a:lnTo>
                                <a:lnTo>
                                  <a:pt x="2316" y="641549"/>
                                </a:lnTo>
                                <a:lnTo>
                                  <a:pt x="1203" y="655779"/>
                                </a:lnTo>
                                <a:lnTo>
                                  <a:pt x="397" y="670010"/>
                                </a:lnTo>
                                <a:lnTo>
                                  <a:pt x="0" y="684240"/>
                                </a:lnTo>
                                <a:lnTo>
                                  <a:pt x="169" y="698470"/>
                                </a:lnTo>
                                <a:lnTo>
                                  <a:pt x="1151" y="712700"/>
                                </a:lnTo>
                                <a:lnTo>
                                  <a:pt x="2511" y="721972"/>
                                </a:lnTo>
                                <a:lnTo>
                                  <a:pt x="4144" y="726931"/>
                                </a:lnTo>
                                <a:lnTo>
                                  <a:pt x="14180" y="741161"/>
                                </a:lnTo>
                                <a:lnTo>
                                  <a:pt x="16742" y="743160"/>
                                </a:lnTo>
                                <a:close/>
                              </a:path>
                            </a:pathLst>
                          </a:custGeom>
                          <a:ln w="21460" cap="flat">
                            <a:round/>
                          </a:ln>
                        </wps:spPr>
                        <wps:style>
                          <a:lnRef idx="1">
                            <a:srgbClr val="F40000">
                              <a:alpha val="80000"/>
                            </a:srgbClr>
                          </a:lnRef>
                          <a:fillRef idx="0">
                            <a:srgbClr val="000000">
                              <a:alpha val="0"/>
                            </a:srgbClr>
                          </a:fillRef>
                          <a:effectRef idx="0">
                            <a:scrgbClr r="0" g="0" b="0"/>
                          </a:effectRef>
                          <a:fontRef idx="none"/>
                        </wps:style>
                        <wps:bodyPr/>
                      </wps:wsp>
                      <wps:wsp>
                        <wps:cNvPr id="2295" name="Shape 2295"/>
                        <wps:cNvSpPr/>
                        <wps:spPr>
                          <a:xfrm>
                            <a:off x="3381119" y="148763"/>
                            <a:ext cx="0" cy="1408799"/>
                          </a:xfrm>
                          <a:custGeom>
                            <a:avLst/>
                            <a:gdLst/>
                            <a:ahLst/>
                            <a:cxnLst/>
                            <a:rect l="0" t="0" r="0" b="0"/>
                            <a:pathLst>
                              <a:path h="1408799">
                                <a:moveTo>
                                  <a:pt x="0" y="1408799"/>
                                </a:moveTo>
                                <a:lnTo>
                                  <a:pt x="0" y="0"/>
                                </a:lnTo>
                              </a:path>
                            </a:pathLst>
                          </a:custGeom>
                          <a:ln w="5723" cap="sq">
                            <a:miter lim="127000"/>
                          </a:ln>
                        </wps:spPr>
                        <wps:style>
                          <a:lnRef idx="1">
                            <a:srgbClr val="000000"/>
                          </a:lnRef>
                          <a:fillRef idx="0">
                            <a:srgbClr val="000000">
                              <a:alpha val="0"/>
                            </a:srgbClr>
                          </a:fillRef>
                          <a:effectRef idx="0">
                            <a:scrgbClr r="0" g="0" b="0"/>
                          </a:effectRef>
                          <a:fontRef idx="none"/>
                        </wps:style>
                        <wps:bodyPr/>
                      </wps:wsp>
                      <wps:wsp>
                        <wps:cNvPr id="2296" name="Shape 2296"/>
                        <wps:cNvSpPr/>
                        <wps:spPr>
                          <a:xfrm>
                            <a:off x="4789918" y="148763"/>
                            <a:ext cx="0" cy="1408799"/>
                          </a:xfrm>
                          <a:custGeom>
                            <a:avLst/>
                            <a:gdLst/>
                            <a:ahLst/>
                            <a:cxnLst/>
                            <a:rect l="0" t="0" r="0" b="0"/>
                            <a:pathLst>
                              <a:path h="1408799">
                                <a:moveTo>
                                  <a:pt x="0" y="1408799"/>
                                </a:moveTo>
                                <a:lnTo>
                                  <a:pt x="0" y="0"/>
                                </a:lnTo>
                              </a:path>
                            </a:pathLst>
                          </a:custGeom>
                          <a:ln w="5723" cap="sq">
                            <a:miter lim="127000"/>
                          </a:ln>
                        </wps:spPr>
                        <wps:style>
                          <a:lnRef idx="1">
                            <a:srgbClr val="000000"/>
                          </a:lnRef>
                          <a:fillRef idx="0">
                            <a:srgbClr val="000000">
                              <a:alpha val="0"/>
                            </a:srgbClr>
                          </a:fillRef>
                          <a:effectRef idx="0">
                            <a:scrgbClr r="0" g="0" b="0"/>
                          </a:effectRef>
                          <a:fontRef idx="none"/>
                        </wps:style>
                        <wps:bodyPr/>
                      </wps:wsp>
                      <wps:wsp>
                        <wps:cNvPr id="2297" name="Shape 2297"/>
                        <wps:cNvSpPr/>
                        <wps:spPr>
                          <a:xfrm>
                            <a:off x="3381119" y="1557562"/>
                            <a:ext cx="1408800" cy="0"/>
                          </a:xfrm>
                          <a:custGeom>
                            <a:avLst/>
                            <a:gdLst/>
                            <a:ahLst/>
                            <a:cxnLst/>
                            <a:rect l="0" t="0" r="0" b="0"/>
                            <a:pathLst>
                              <a:path w="1408800">
                                <a:moveTo>
                                  <a:pt x="0" y="0"/>
                                </a:moveTo>
                                <a:lnTo>
                                  <a:pt x="1408800" y="0"/>
                                </a:lnTo>
                              </a:path>
                            </a:pathLst>
                          </a:custGeom>
                          <a:ln w="5723" cap="sq">
                            <a:miter lim="127000"/>
                          </a:ln>
                        </wps:spPr>
                        <wps:style>
                          <a:lnRef idx="1">
                            <a:srgbClr val="000000"/>
                          </a:lnRef>
                          <a:fillRef idx="0">
                            <a:srgbClr val="000000">
                              <a:alpha val="0"/>
                            </a:srgbClr>
                          </a:fillRef>
                          <a:effectRef idx="0">
                            <a:scrgbClr r="0" g="0" b="0"/>
                          </a:effectRef>
                          <a:fontRef idx="none"/>
                        </wps:style>
                        <wps:bodyPr/>
                      </wps:wsp>
                      <wps:wsp>
                        <wps:cNvPr id="2298" name="Shape 2298"/>
                        <wps:cNvSpPr/>
                        <wps:spPr>
                          <a:xfrm>
                            <a:off x="3381119" y="148763"/>
                            <a:ext cx="1408800" cy="0"/>
                          </a:xfrm>
                          <a:custGeom>
                            <a:avLst/>
                            <a:gdLst/>
                            <a:ahLst/>
                            <a:cxnLst/>
                            <a:rect l="0" t="0" r="0" b="0"/>
                            <a:pathLst>
                              <a:path w="1408800">
                                <a:moveTo>
                                  <a:pt x="0" y="0"/>
                                </a:moveTo>
                                <a:lnTo>
                                  <a:pt x="1408800" y="0"/>
                                </a:lnTo>
                              </a:path>
                            </a:pathLst>
                          </a:custGeom>
                          <a:ln w="5723" cap="sq">
                            <a:miter lim="127000"/>
                          </a:ln>
                        </wps:spPr>
                        <wps:style>
                          <a:lnRef idx="1">
                            <a:srgbClr val="000000"/>
                          </a:lnRef>
                          <a:fillRef idx="0">
                            <a:srgbClr val="000000">
                              <a:alpha val="0"/>
                            </a:srgbClr>
                          </a:fillRef>
                          <a:effectRef idx="0">
                            <a:scrgbClr r="0" g="0" b="0"/>
                          </a:effectRef>
                          <a:fontRef idx="none"/>
                        </wps:style>
                        <wps:bodyPr/>
                      </wps:wsp>
                      <wps:wsp>
                        <wps:cNvPr id="2299" name="Rectangle 2299"/>
                        <wps:cNvSpPr/>
                        <wps:spPr>
                          <a:xfrm>
                            <a:off x="3639604" y="0"/>
                            <a:ext cx="1185980" cy="193630"/>
                          </a:xfrm>
                          <a:prstGeom prst="rect">
                            <a:avLst/>
                          </a:prstGeom>
                          <a:ln>
                            <a:noFill/>
                          </a:ln>
                        </wps:spPr>
                        <wps:txbx>
                          <w:txbxContent>
                            <w:p w14:paraId="141996E1" w14:textId="77777777" w:rsidR="000B4D66" w:rsidRDefault="00000000">
                              <w:pPr>
                                <w:spacing w:after="160" w:line="259" w:lineRule="auto"/>
                                <w:ind w:left="0" w:firstLine="0"/>
                                <w:jc w:val="left"/>
                              </w:pPr>
                              <w:r>
                                <w:rPr>
                                  <w:w w:val="125"/>
                                  <w:sz w:val="14"/>
                                </w:rPr>
                                <w:t>Colimator</w:t>
                              </w:r>
                              <w:r>
                                <w:rPr>
                                  <w:spacing w:val="12"/>
                                  <w:w w:val="125"/>
                                  <w:sz w:val="14"/>
                                </w:rPr>
                                <w:t xml:space="preserve"> </w:t>
                              </w:r>
                              <w:r>
                                <w:rPr>
                                  <w:w w:val="125"/>
                                  <w:sz w:val="14"/>
                                </w:rPr>
                                <w:t>angle:</w:t>
                              </w:r>
                              <w:r>
                                <w:rPr>
                                  <w:spacing w:val="12"/>
                                  <w:w w:val="125"/>
                                  <w:sz w:val="14"/>
                                </w:rPr>
                                <w:t xml:space="preserve"> </w:t>
                              </w:r>
                              <w:r>
                                <w:rPr>
                                  <w:w w:val="125"/>
                                  <w:sz w:val="14"/>
                                </w:rPr>
                                <w:t>90°</w:t>
                              </w:r>
                            </w:p>
                          </w:txbxContent>
                        </wps:txbx>
                        <wps:bodyPr horzOverflow="overflow" vert="horz" lIns="0" tIns="0" rIns="0" bIns="0" rtlCol="0">
                          <a:noAutofit/>
                        </wps:bodyPr>
                      </wps:wsp>
                    </wpg:wgp>
                  </a:graphicData>
                </a:graphic>
              </wp:inline>
            </w:drawing>
          </mc:Choice>
          <mc:Fallback>
            <w:pict>
              <v:group w14:anchorId="7455E5FA" id="Group 30749" o:spid="_x0000_s1508" style="width:377.15pt;height:122.65pt;mso-position-horizontal-relative:char;mso-position-vertical-relative:line" coordsize="47899,1557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">
                <v:shape id="Picture 2228" o:spid="_x0000_s1509" type="#_x0000_t75" style="position:absolute;top:1463;width:14112;height:14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">
                  <v:imagedata r:id="rId31" o:title=""/>
                </v:shape>
                <v:shape id="Shape 2229" o:spid="_x0000_s1510" style="position:absolute;top:1487;width:0;height:14088;visibility:visible;mso-wrap-style:square;v-text-anchor:top" coordsize="0,1408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" path="m,1408799l,e" filled="f" strokeweight=".15897mm">
                  <v:stroke miterlimit="83231f" joinstyle="miter" endcap="square"/>
                  <v:path arrowok="t" textboxrect="0,0,0,1408799"/>
                </v:shape>
                <v:shape id="Shape 2230" o:spid="_x0000_s1511" style="position:absolute;left:14087;top:1487;width:0;height:14088;visibility:visible;mso-wrap-style:square;v-text-anchor:top" coordsize="0,1408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" path="m,1408799l,e" filled="f" strokeweight=".15897mm">
                  <v:stroke miterlimit="83231f" joinstyle="miter" endcap="square"/>
                  <v:path arrowok="t" textboxrect="0,0,0,1408799"/>
                </v:shape>
                <v:shape id="Shape 2231" o:spid="_x0000_s1512" style="position:absolute;top:15575;width:14087;height:0;visibility:visible;mso-wrap-style:square;v-text-anchor:top" coordsize="1408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" path="m,l1408799,e" filled="f" strokeweight=".15897mm">
                  <v:stroke miterlimit="83231f" joinstyle="miter" endcap="square"/>
                  <v:path arrowok="t" textboxrect="0,0,1408799,0"/>
                </v:shape>
                <v:shape id="Shape 2232" o:spid="_x0000_s1513" style="position:absolute;top:1487;width:14087;height:0;visibility:visible;mso-wrap-style:square;v-text-anchor:top" coordsize="1408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" path="m,l1408799,e" filled="f" strokeweight=".15897mm">
                  <v:stroke miterlimit="83231f" joinstyle="miter" endcap="square"/>
                  <v:path arrowok="t" textboxrect="0,0,1408799,0"/>
                </v:shape>
                <v:rect id="Rectangle 2233" o:spid="_x0000_s1514" style="position:absolute;left:2540;width:11979;height:1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2z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COkwSub8ITkOt/AAAA//8DAFBLAQItABQABgAIAAAAIQDb4fbL7gAAAIUBAAATAAAAAAAA&#10;AAAAAAAAAAAAAABbQ29udGVudF9UeXBlc10ueG1sUEsBAi0AFAAGAAgAAAAhAFr0LFu/AAAAFQEA&#10;AAsAAAAAAAAAAAAAAAAAHwEAAF9yZWxzLy5yZWxzUEsBAi0AFAAGAAgAAAAhAEO77bPHAAAA3QAA&#10;AA8AAAAAAAAAAAAAAAAABwIAAGRycy9kb3ducmV2LnhtbFBLBQYAAAAAAwADALcAAAD7AgAAAAA=&#10;" filled="f" stroked="f">
                  <v:textbox inset="0,0,0,0">
                    <w:txbxContent>
                      <w:p w14:paraId="5A89FDE9" w14:textId="77777777" w:rsidR="000B4D66" w:rsidRDefault="00000000">
                        <w:pPr>
                          <w:spacing w:after="160" w:line="259" w:lineRule="auto"/>
                          <w:ind w:left="0" w:firstLine="0"/>
                          <w:jc w:val="left"/>
                        </w:pPr>
                        <w:r>
                          <w:rPr>
                            <w:w w:val="123"/>
                            <w:sz w:val="14"/>
                          </w:rPr>
                          <w:t>Optimal</w:t>
                        </w:r>
                        <w:r>
                          <w:rPr>
                            <w:spacing w:val="12"/>
                            <w:w w:val="123"/>
                            <w:sz w:val="14"/>
                          </w:rPr>
                          <w:t xml:space="preserve"> </w:t>
                        </w:r>
                        <w:r>
                          <w:rPr>
                            <w:w w:val="123"/>
                            <w:sz w:val="14"/>
                          </w:rPr>
                          <w:t>fluence</w:t>
                        </w:r>
                        <w:r>
                          <w:rPr>
                            <w:spacing w:val="12"/>
                            <w:w w:val="123"/>
                            <w:sz w:val="14"/>
                          </w:rPr>
                          <w:t xml:space="preserve"> </w:t>
                        </w:r>
                        <w:r>
                          <w:rPr>
                            <w:w w:val="123"/>
                            <w:sz w:val="14"/>
                          </w:rPr>
                          <w:t>map</w:t>
                        </w:r>
                      </w:p>
                    </w:txbxContent>
                  </v:textbox>
                </v:rect>
                <v:shape id="Shape 33690" o:spid="_x0000_s1515" style="position:absolute;left:19547;top:2808;width:4402;height:880;visibility:visible;mso-wrap-style:square;v-text-anchor:top" coordsize="440250,88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" path="m,l440250,r,88050l,88050,,e" fillcolor="gray" strokeweight=".39742mm">
                  <v:stroke miterlimit="83231f" joinstyle="miter"/>
                  <v:path arrowok="t" textboxrect="0,0,440250,88050"/>
                </v:shape>
                <v:shape id="Shape 33691" o:spid="_x0000_s1516" style="position:absolute;left:23949;top:13374;width:4403;height:880;visibility:visible;mso-wrap-style:square;v-text-anchor:top" coordsize="440250,88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" path="m,l440250,r,88050l,88050,,e" fillcolor="gray" strokeweight=".39742mm">
                  <v:stroke miterlimit="83231f" joinstyle="miter"/>
                  <v:path arrowok="t" textboxrect="0,0,440250,88050"/>
                </v:shape>
                <v:shape id="Shape 33692" o:spid="_x0000_s1517" style="position:absolute;left:19547;top:3688;width:4402;height:881;visibility:visible;mso-wrap-style:square;v-text-anchor:top" coordsize="440250,88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" path="m,l440250,r,88050l,88050,,e" fillcolor="gray" strokeweight=".39742mm">
                  <v:stroke miterlimit="83231f" joinstyle="miter"/>
                  <v:path arrowok="t" textboxrect="0,0,440250,88050"/>
                </v:shape>
                <v:shape id="Shape 33693" o:spid="_x0000_s1518" style="position:absolute;left:23949;top:12493;width:4403;height:881;visibility:visible;mso-wrap-style:square;v-text-anchor:top" coordsize="440250,88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" path="m,l440250,r,88050l,88050,,e" fillcolor="gray" strokeweight=".39742mm">
                  <v:stroke miterlimit="83231f" joinstyle="miter"/>
                  <v:path arrowok="t" textboxrect="0,0,440250,88050"/>
                </v:shape>
                <v:shape id="Shape 33694" o:spid="_x0000_s1519" style="position:absolute;left:18384;top:4569;width:4403;height:880;visibility:visible;mso-wrap-style:square;v-text-anchor:top" coordsize="440250,88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" path="m,l440250,r,88050l,88050,,e" fillcolor="gray" strokeweight=".39742mm">
                  <v:stroke miterlimit="83231f" joinstyle="miter"/>
                  <v:path arrowok="t" textboxrect="0,0,440250,88050"/>
                </v:shape>
                <v:shape id="Shape 33695" o:spid="_x0000_s1520" style="position:absolute;left:23949;top:11613;width:4403;height:880;visibility:visible;mso-wrap-style:square;v-text-anchor:top" coordsize="440250,88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" path="m,l440250,r,88050l,88050,,e" fillcolor="gray" strokeweight=".39742mm">
                  <v:stroke miterlimit="83231f" joinstyle="miter"/>
                  <v:path arrowok="t" textboxrect="0,0,440250,88050"/>
                </v:shape>
                <v:shape id="Shape 33696" o:spid="_x0000_s1521" style="position:absolute;left:17891;top:5449;width:4403;height:881;visibility:visible;mso-wrap-style:square;v-text-anchor:top" coordsize="440250,88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" path="m,l440250,r,88050l,88050,,e" fillcolor="gray" strokeweight=".39742mm">
                  <v:stroke miterlimit="83231f" joinstyle="miter"/>
                  <v:path arrowok="t" textboxrect="0,0,440250,88050"/>
                </v:shape>
                <v:shape id="Shape 33697" o:spid="_x0000_s1522" style="position:absolute;left:26908;top:10732;width:4085;height:881;visibility:visible;mso-wrap-style:square;v-text-anchor:top" coordsize="408552,88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" path="m,l408552,r,88050l,88050,,e" fillcolor="gray" strokeweight=".39742mm">
                  <v:stroke miterlimit="83231f" joinstyle="miter"/>
                  <v:path arrowok="t" textboxrect="0,0,408552,88050"/>
                </v:shape>
                <v:shape id="Shape 33698" o:spid="_x0000_s1523" style="position:absolute;left:17539;top:6330;width:4403;height:880;visibility:visible;mso-wrap-style:square;v-text-anchor:top" coordsize="440250,88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" path="m,l440250,r,88050l,88050,,e" fillcolor="gray" strokeweight=".39742mm">
                  <v:stroke miterlimit="83231f" joinstyle="miter"/>
                  <v:path arrowok="t" textboxrect="0,0,440250,88050"/>
                </v:shape>
                <v:shape id="Shape 33699" o:spid="_x0000_s1524" style="position:absolute;left:26837;top:9852;width:4156;height:880;visibility:visible;mso-wrap-style:square;v-text-anchor:top" coordsize="415596,88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" path="m,l415596,r,88050l,88050,,e" fillcolor="gray" strokeweight=".39742mm">
                  <v:stroke miterlimit="83231f" joinstyle="miter"/>
                  <v:path arrowok="t" textboxrect="0,0,415596,88050"/>
                </v:shape>
                <v:shape id="Shape 33700" o:spid="_x0000_s1525" style="position:absolute;left:17222;top:7210;width:4403;height:881;visibility:visible;mso-wrap-style:square;v-text-anchor:top" coordsize="440250,88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" path="m,l440250,r,88050l,88050,,e" fillcolor="gray" strokeweight=".39742mm">
                  <v:stroke miterlimit="83231f" joinstyle="miter"/>
                  <v:path arrowok="t" textboxrect="0,0,440250,88050"/>
                </v:shape>
                <v:shape id="Shape 33701" o:spid="_x0000_s1526" style="position:absolute;left:26696;top:8971;width:4297;height:881;visibility:visible;mso-wrap-style:square;v-text-anchor:top" coordsize="429684,88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" path="m,l429684,r,88050l,88050,,e" fillcolor="gray" strokeweight=".39742mm">
                  <v:stroke miterlimit="83231f" joinstyle="miter"/>
                  <v:path arrowok="t" textboxrect="0,0,429684,88050"/>
                </v:shape>
                <v:shape id="Shape 33702" o:spid="_x0000_s1527" style="position:absolute;left:17011;top:8091;width:4402;height:880;visibility:visible;mso-wrap-style:square;v-text-anchor:top" coordsize="440250,88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" path="m,l440250,r,88050l,88050,,e" fillcolor="gray" strokeweight=".39742mm">
                  <v:stroke miterlimit="83231f" joinstyle="miter"/>
                  <v:path arrowok="t" textboxrect="0,0,440250,88050"/>
                </v:shape>
                <v:shape id="Shape 33703" o:spid="_x0000_s1528" style="position:absolute;left:26485;top:8091;width:4402;height:880;visibility:visible;mso-wrap-style:square;v-text-anchor:top" coordsize="440250,88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" path="m,l440250,r,88050l,88050,,e" fillcolor="gray" strokeweight=".39742mm">
                  <v:stroke miterlimit="83231f" joinstyle="miter"/>
                  <v:path arrowok="t" textboxrect="0,0,440250,88050"/>
                </v:shape>
                <v:shape id="Shape 33704" o:spid="_x0000_s1529" style="position:absolute;left:16905;top:8971;width:4297;height:881;visibility:visible;mso-wrap-style:square;v-text-anchor:top" coordsize="429684,88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" path="m,l429684,r,88050l,88050,,e" fillcolor="gray" strokeweight=".39742mm">
                  <v:stroke miterlimit="83231f" joinstyle="miter"/>
                  <v:path arrowok="t" textboxrect="0,0,429684,88050"/>
                </v:shape>
                <v:shape id="Shape 33705" o:spid="_x0000_s1530" style="position:absolute;left:26274;top:7210;width:4402;height:881;visibility:visible;mso-wrap-style:square;v-text-anchor:top" coordsize="440250,88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" path="m,l440250,r,88050l,88050,,e" fillcolor="gray" strokeweight=".39742mm">
                  <v:stroke miterlimit="83231f" joinstyle="miter"/>
                  <v:path arrowok="t" textboxrect="0,0,440250,88050"/>
                </v:shape>
                <v:shape id="Shape 33706" o:spid="_x0000_s1531" style="position:absolute;left:16905;top:9852;width:4156;height:880;visibility:visible;mso-wrap-style:square;v-text-anchor:top" coordsize="415596,88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" path="m,l415596,r,88050l,88050,,e" fillcolor="gray" strokeweight=".39742mm">
                  <v:stroke miterlimit="83231f" joinstyle="miter"/>
                  <v:path arrowok="t" textboxrect="0,0,415596,88050"/>
                </v:shape>
                <v:shape id="Shape 33707" o:spid="_x0000_s1532" style="position:absolute;left:25957;top:6330;width:4402;height:880;visibility:visible;mso-wrap-style:square;v-text-anchor:top" coordsize="440250,88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" path="m,l440250,r,88050l,88050,,e" fillcolor="gray" strokeweight=".39742mm">
                  <v:stroke miterlimit="83231f" joinstyle="miter"/>
                  <v:path arrowok="t" textboxrect="0,0,440250,88050"/>
                </v:shape>
                <v:shape id="Shape 33708" o:spid="_x0000_s1533" style="position:absolute;left:16905;top:10732;width:4086;height:881;visibility:visible;mso-wrap-style:square;v-text-anchor:top" coordsize="408552,88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" path="m,l408552,r,88050l,88050,,e" fillcolor="gray" strokeweight=".39742mm">
                  <v:stroke miterlimit="83231f" joinstyle="miter"/>
                  <v:path arrowok="t" textboxrect="0,0,408552,88050"/>
                </v:shape>
                <v:shape id="Shape 33709" o:spid="_x0000_s1534" style="position:absolute;left:25604;top:5449;width:4403;height:881;visibility:visible;mso-wrap-style:square;v-text-anchor:top" coordsize="440250,88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" path="m,l440250,r,88050l,88050,,e" fillcolor="gray" strokeweight=".39742mm">
                  <v:stroke miterlimit="83231f" joinstyle="miter"/>
                  <v:path arrowok="t" textboxrect="0,0,440250,88050"/>
                </v:shape>
                <v:shape id="Shape 33710" o:spid="_x0000_s1535" style="position:absolute;left:19547;top:11613;width:4402;height:880;visibility:visible;mso-wrap-style:square;v-text-anchor:top" coordsize="440250,88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" path="m,l440250,r,88050l,88050,,e" fillcolor="gray" strokeweight=".39742mm">
                  <v:stroke miterlimit="83231f" joinstyle="miter"/>
                  <v:path arrowok="t" textboxrect="0,0,440250,88050"/>
                </v:shape>
                <v:shape id="Shape 33711" o:spid="_x0000_s1536" style="position:absolute;left:25111;top:4569;width:4403;height:880;visibility:visible;mso-wrap-style:square;v-text-anchor:top" coordsize="440250,88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" path="m,l440250,r,88050l,88050,,e" fillcolor="gray" strokeweight=".39742mm">
                  <v:stroke miterlimit="83231f" joinstyle="miter"/>
                  <v:path arrowok="t" textboxrect="0,0,440250,88050"/>
                </v:shape>
                <v:shape id="Shape 33712" o:spid="_x0000_s1537" style="position:absolute;left:19547;top:12493;width:4402;height:881;visibility:visible;mso-wrap-style:square;v-text-anchor:top" coordsize="440250,88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" path="m,l440250,r,88050l,88050,,e" fillcolor="gray" strokeweight=".39742mm">
                  <v:stroke miterlimit="83231f" joinstyle="miter"/>
                  <v:path arrowok="t" textboxrect="0,0,440250,88050"/>
                </v:shape>
                <v:shape id="Shape 33713" o:spid="_x0000_s1538" style="position:absolute;left:23949;top:3688;width:4403;height:881;visibility:visible;mso-wrap-style:square;v-text-anchor:top" coordsize="440250,88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" path="m,l440250,r,88050l,88050,,e" fillcolor="gray" strokeweight=".39742mm">
                  <v:stroke miterlimit="83231f" joinstyle="miter"/>
                  <v:path arrowok="t" textboxrect="0,0,440250,88050"/>
                </v:shape>
                <v:shape id="Shape 33714" o:spid="_x0000_s1539" style="position:absolute;left:19547;top:13374;width:4402;height:880;visibility:visible;mso-wrap-style:square;v-text-anchor:top" coordsize="440250,88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" path="m,l440250,r,88050l,88050,,e" fillcolor="gray" strokeweight=".39742mm">
                  <v:stroke miterlimit="83231f" joinstyle="miter"/>
                  <v:path arrowok="t" textboxrect="0,0,440250,88050"/>
                </v:shape>
                <v:shape id="Shape 33715" o:spid="_x0000_s1540" style="position:absolute;left:23949;top:2808;width:4403;height:880;visibility:visible;mso-wrap-style:square;v-text-anchor:top" coordsize="440250,88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" path="m,l440250,r,88050l,88050,,e" fillcolor="gray" strokeweight=".39742mm">
                  <v:stroke miterlimit="83231f" joinstyle="miter"/>
                  <v:path arrowok="t" textboxrect="0,0,440250,88050"/>
                </v:shape>
                <v:shape id="Shape 2261" o:spid="_x0000_s1541" style="position:absolute;left:21007;top:4179;width:5884;height:7432;visibility:visible;mso-wrap-style:square;v-text-anchor:top" coordsize="588464,74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" path="m16742,743160r14230,-1618l31563,741161r13639,-7731l53478,726931r5954,-4221l71102,712700r2561,-2020l87451,698470r442,-366l102123,685395r1270,-1155l116354,672926r3381,-2916l130584,660948r6417,-5169l144814,649634r10913,-8085l159044,639131r14231,-9682l176715,627319r10790,-6670l201521,613088r214,-116l215966,606156r14230,-5605l235539,598858r8887,-2883l258656,592510r14231,-2295l287117,589071r14231,l315578,590215r14230,2295l344038,595975r8888,2883l358268,600551r14231,5605l386729,612972r215,116l400960,620649r10790,6670l415190,629449r14230,9682l432738,641549r10912,8085l451464,655779r6417,5169l468730,670010r3381,2916l485072,684240r1269,1155l500571,698104r443,366l514802,710680r2560,2020l529032,722710r5955,4221l543263,733430r13639,7731l557493,741542r14230,1618l574284,741161r10037,-14230l585953,721972r1360,-9272l588296,698470r168,-14230l588068,670010r-807,-14231l586149,641549r-196,-1924l584430,627319r-1959,-14231l580382,598858r-2190,-14230l575924,570397r-2332,-14230l571723,545168r-642,-3231l568095,527707r-2974,-14231l562155,499246r-2957,-14231l557493,476984r-1508,-6199l552457,456555r-3476,-14230l545548,428094r-2285,-9418l541939,413864r-3977,-14230l534058,385404r-3840,-14231l529032,366857r-3058,-9914l521611,342712r-4279,-14230l514802,320072r-1958,-5820l508031,300022r-4714,-14231l500571,277494r-2186,-5933l493121,257331r-5153,-14230l486341,238646r-3968,-9776l476648,214640r-4537,-11428l470874,200409r-6347,-14230l458317,171949r-436,-983l451350,157719r-6880,-14230l443650,141815r-6857,-12557l429420,115536r-306,-508l420416,100798r-5226,-8614l411342,86567,401587,72337r-627,-903l390399,58107r-3670,-4609l377842,43876r-5343,-5720l363059,29646r-4791,-4244l344384,15416r-346,-243l329808,7649,315578,2532,308160,1185,301348,,287117,r-6812,1185l272887,2532,258656,7649r-14230,7524l244080,15416r-13884,9986l225406,29646r-9440,8510l210622,43876r-8887,9622l198066,58107,187505,71434r-627,903l177123,86567r-3848,5617l168048,100798r-8697,14230l159044,115536r-7373,13722l144814,141815r-819,1674l137115,157719r-6531,13247l130148,171949r-6210,14230l117590,200409r-1236,2803l111816,214640r-5724,14230l102123,238646r-1627,4455l95343,257331r-5263,14230l87893,277494r-2745,8297l80434,300022r-4814,14230l73663,320072r-2531,8410l66854,342712r-4363,14231l59432,366857r-1186,4316l54406,385404r-3903,14230l46525,413864r-1323,4812l42916,428094r-3432,14231l36007,456555r-3528,14230l30972,476984r-1706,8031l26309,499246r-2965,14230l20369,527707r-2985,14230l16742,545168r-1869,10999l12541,570397r-2269,14231l8083,598858,5994,613088,4034,627319,2511,639625r-195,1924l1203,655779,397,670010,,684240r169,14230l1151,712700r1360,9272l4144,726931r10037,14230l16742,743160xe" filled="f" strokecolor="#f40000" strokeweight=".59611mm">
                  <v:stroke opacity="52428f"/>
                  <v:path arrowok="t" textboxrect="0,0,588464,743160"/>
                </v:shape>
                <v:shape id="Shape 2262" o:spid="_x0000_s1542" style="position:absolute;left:16905;top:1487;width:0;height:14088;visibility:visible;mso-wrap-style:square;v-text-anchor:top" coordsize="0,1408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" path="m,1408799l,e" filled="f" strokeweight=".15897mm">
                  <v:stroke miterlimit="83231f" joinstyle="miter" endcap="square"/>
                  <v:path arrowok="t" textboxrect="0,0,0,1408799"/>
                </v:shape>
                <v:shape id="Shape 2263" o:spid="_x0000_s1543" style="position:absolute;left:30993;top:1487;width:0;height:14088;visibility:visible;mso-wrap-style:square;v-text-anchor:top" coordsize="0,1408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" path="m,1408799l,e" filled="f" strokeweight=".15897mm">
                  <v:stroke miterlimit="83231f" joinstyle="miter" endcap="square"/>
                  <v:path arrowok="t" textboxrect="0,0,0,1408799"/>
                </v:shape>
                <v:shape id="Shape 2264" o:spid="_x0000_s1544" style="position:absolute;left:16905;top:15575;width:14088;height:0;visibility:visible;mso-wrap-style:square;v-text-anchor:top" coordsize="1408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" path="m,l1408800,e" filled="f" strokeweight=".15897mm">
                  <v:stroke miterlimit="83231f" joinstyle="miter" endcap="square"/>
                  <v:path arrowok="t" textboxrect="0,0,1408800,0"/>
                </v:shape>
                <v:shape id="Shape 2265" o:spid="_x0000_s1545" style="position:absolute;left:16905;top:1487;width:14088;height:0;visibility:visible;mso-wrap-style:square;v-text-anchor:top" coordsize="1408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" path="m,l1408800,e" filled="f" strokeweight=".15897mm">
                  <v:stroke miterlimit="83231f" joinstyle="miter" endcap="square"/>
                  <v:path arrowok="t" textboxrect="0,0,1408800,0"/>
                </v:shape>
                <v:rect id="Rectangle 2266" o:spid="_x0000_s1546" style="position:absolute;left:19763;width:11134;height:1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" filled="f" stroked="f">
                  <v:textbox inset="0,0,0,0">
                    <w:txbxContent>
                      <w:p w14:paraId="4FAEB1CF" w14:textId="77777777" w:rsidR="000B4D66" w:rsidRDefault="00000000">
                        <w:pPr>
                          <w:spacing w:after="160" w:line="259" w:lineRule="auto"/>
                          <w:ind w:left="0" w:firstLine="0"/>
                          <w:jc w:val="left"/>
                        </w:pPr>
                        <w:r>
                          <w:rPr>
                            <w:w w:val="126"/>
                            <w:sz w:val="14"/>
                          </w:rPr>
                          <w:t>Colimator</w:t>
                        </w:r>
                        <w:r>
                          <w:rPr>
                            <w:spacing w:val="12"/>
                            <w:w w:val="126"/>
                            <w:sz w:val="14"/>
                          </w:rPr>
                          <w:t xml:space="preserve"> </w:t>
                        </w:r>
                        <w:r>
                          <w:rPr>
                            <w:w w:val="126"/>
                            <w:sz w:val="14"/>
                          </w:rPr>
                          <w:t>angle:</w:t>
                        </w:r>
                        <w:r>
                          <w:rPr>
                            <w:spacing w:val="12"/>
                            <w:w w:val="126"/>
                            <w:sz w:val="14"/>
                          </w:rPr>
                          <w:t xml:space="preserve"> </w:t>
                        </w:r>
                        <w:r>
                          <w:rPr>
                            <w:w w:val="126"/>
                            <w:sz w:val="14"/>
                          </w:rPr>
                          <w:t>0°</w:t>
                        </w:r>
                      </w:p>
                    </w:txbxContent>
                  </v:textbox>
                </v:rect>
                <v:shape id="Shape 33722" o:spid="_x0000_s1547" style="position:absolute;left:35131;top:8531;width:881;height:4403;visibility:visible;mso-wrap-style:square;v-text-anchor:top" coordsize="88050,44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" path="m,l88050,r,440250l,440250,,e" fillcolor="gray" strokeweight=".39742mm">
                  <v:stroke miterlimit="83231f" joinstyle="miter"/>
                  <v:path arrowok="t" textboxrect="0,0,88050,440250"/>
                </v:shape>
                <v:shape id="Shape 33723" o:spid="_x0000_s1548" style="position:absolute;left:45697;top:4129;width:881;height:4402;visibility:visible;mso-wrap-style:square;v-text-anchor:top" coordsize="88050,44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" path="m,l88050,r,440250l,440250,,e" fillcolor="gray" strokeweight=".39742mm">
                  <v:stroke miterlimit="83231f" joinstyle="miter"/>
                  <v:path arrowok="t" textboxrect="0,0,88050,440250"/>
                </v:shape>
                <v:shape id="Shape 33724" o:spid="_x0000_s1549" style="position:absolute;left:36012;top:8531;width:880;height:4403;visibility:visible;mso-wrap-style:square;v-text-anchor:top" coordsize="88050,44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" path="m,l88050,r,440250l,440250,,e" fillcolor="gray" strokeweight=".39742mm">
                  <v:stroke miterlimit="83231f" joinstyle="miter"/>
                  <v:path arrowok="t" textboxrect="0,0,88050,440250"/>
                </v:shape>
                <v:shape id="Shape 33725" o:spid="_x0000_s1550" style="position:absolute;left:44817;top:4129;width:880;height:4402;visibility:visible;mso-wrap-style:square;v-text-anchor:top" coordsize="88050,44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" path="m,l88050,r,440250l,440250,,e" fillcolor="gray" strokeweight=".39742mm">
                  <v:stroke miterlimit="83231f" joinstyle="miter"/>
                  <v:path arrowok="t" textboxrect="0,0,88050,440250"/>
                </v:shape>
                <v:shape id="Shape 33726" o:spid="_x0000_s1551" style="position:absolute;left:36892;top:8531;width:881;height:4403;visibility:visible;mso-wrap-style:square;v-text-anchor:top" coordsize="88050,44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" path="m,l88050,r,440250l,440250,,e" fillcolor="gray" strokeweight=".39742mm">
                  <v:stroke miterlimit="83231f" joinstyle="miter"/>
                  <v:path arrowok="t" textboxrect="0,0,88050,440250"/>
                </v:shape>
                <v:shape id="Shape 33727" o:spid="_x0000_s1552" style="position:absolute;left:43936;top:4129;width:881;height:4402;visibility:visible;mso-wrap-style:square;v-text-anchor:top" coordsize="88050,44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" path="m,l88050,r,440250l,440250,,e" fillcolor="gray" strokeweight=".39742mm">
                  <v:stroke miterlimit="83231f" joinstyle="miter"/>
                  <v:path arrowok="t" textboxrect="0,0,88050,440250"/>
                </v:shape>
                <v:shape id="Shape 33728" o:spid="_x0000_s1553" style="position:absolute;left:37773;top:11630;width:880;height:3945;visibility:visible;mso-wrap-style:square;v-text-anchor:top" coordsize="88050,394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" path="m,l88050,r,394464l,394464,,e" fillcolor="gray" strokeweight=".39742mm">
                  <v:stroke miterlimit="83231f" joinstyle="miter"/>
                  <v:path arrowok="t" textboxrect="0,0,88050,394464"/>
                </v:shape>
                <v:shape id="Shape 33729" o:spid="_x0000_s1554" style="position:absolute;left:43056;top:4551;width:880;height:4403;visibility:visible;mso-wrap-style:square;v-text-anchor:top" coordsize="88050,44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" path="m,l88050,r,440250l,440250,,e" fillcolor="gray" strokeweight=".39742mm">
                  <v:stroke miterlimit="83231f" joinstyle="miter"/>
                  <v:path arrowok="t" textboxrect="0,0,88050,440250"/>
                </v:shape>
                <v:shape id="Shape 33730" o:spid="_x0000_s1555" style="position:absolute;left:38653;top:10926;width:881;height:4403;visibility:visible;mso-wrap-style:square;v-text-anchor:top" coordsize="88050,44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" path="m,l88050,r,440250l,440250,,e" fillcolor="gray" strokeweight=".39742mm">
                  <v:stroke miterlimit="83231f" joinstyle="miter"/>
                  <v:path arrowok="t" textboxrect="0,0,88050,440250"/>
                </v:shape>
                <v:shape id="Shape 33731" o:spid="_x0000_s1556" style="position:absolute;left:42175;top:1734;width:881;height:4402;visibility:visible;mso-wrap-style:square;v-text-anchor:top" coordsize="88050,44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" path="m,l88050,r,440250l,440250,,e" fillcolor="gray" strokeweight=".39742mm">
                  <v:stroke miterlimit="83231f" joinstyle="miter"/>
                  <v:path arrowok="t" textboxrect="0,0,88050,440250"/>
                </v:shape>
                <v:shape id="Shape 33732" o:spid="_x0000_s1557" style="position:absolute;left:39534;top:10292;width:880;height:4403;visibility:visible;mso-wrap-style:square;v-text-anchor:top" coordsize="88050,440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" path="m,l88050,r,440249l,440249,,e" fillcolor="gray" strokeweight=".39742mm">
                  <v:stroke miterlimit="83231f" joinstyle="miter"/>
                  <v:path arrowok="t" textboxrect="0,0,88050,440249"/>
                </v:shape>
                <v:shape id="Shape 33733" o:spid="_x0000_s1558" style="position:absolute;left:41295;top:1487;width:880;height:3170;visibility:visible;mso-wrap-style:square;v-text-anchor:top" coordsize="88050,316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" path="m,l88050,r,316980l,316980,,e" fillcolor="gray" strokeweight=".39742mm">
                  <v:stroke miterlimit="83231f" joinstyle="miter"/>
                  <v:path arrowok="t" textboxrect="0,0,88050,316980"/>
                </v:shape>
                <v:shape id="Shape 33734" o:spid="_x0000_s1559" style="position:absolute;left:40414;top:10081;width:881;height:4402;visibility:visible;mso-wrap-style:square;v-text-anchor:top" coordsize="88050,44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" path="m,l88050,r,440250l,440250,,e" fillcolor="gray" strokeweight=".39742mm">
                  <v:stroke miterlimit="83231f" joinstyle="miter"/>
                  <v:path arrowok="t" textboxrect="0,0,88050,440250"/>
                </v:shape>
                <v:shape id="Shape 33735" o:spid="_x0000_s1560" style="position:absolute;left:40414;top:1487;width:881;height:2677;visibility:visible;mso-wrap-style:square;v-text-anchor:top" coordsize="88050,267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" path="m,l88050,r,267672l,267672,,e" fillcolor="gray" strokeweight=".39742mm">
                  <v:stroke miterlimit="83231f" joinstyle="miter"/>
                  <v:path arrowok="t" textboxrect="0,0,88050,267672"/>
                </v:shape>
                <v:shape id="Shape 33736" o:spid="_x0000_s1561" style="position:absolute;left:41295;top:10292;width:880;height:4403;visibility:visible;mso-wrap-style:square;v-text-anchor:top" coordsize="88050,440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" path="m,l88050,r,440249l,440249,,e" fillcolor="gray" strokeweight=".39742mm">
                  <v:stroke miterlimit="83231f" joinstyle="miter"/>
                  <v:path arrowok="t" textboxrect="0,0,88050,440249"/>
                </v:shape>
                <v:shape id="Shape 33737" o:spid="_x0000_s1562" style="position:absolute;left:39534;top:1487;width:880;height:3170;visibility:visible;mso-wrap-style:square;v-text-anchor:top" coordsize="88050,316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" path="m,l88050,r,316980l,316980,,e" fillcolor="gray" strokeweight=".39742mm">
                  <v:stroke miterlimit="83231f" joinstyle="miter"/>
                  <v:path arrowok="t" textboxrect="0,0,88050,316980"/>
                </v:shape>
                <v:shape id="Shape 33738" o:spid="_x0000_s1563" style="position:absolute;left:42175;top:10926;width:881;height:4403;visibility:visible;mso-wrap-style:square;v-text-anchor:top" coordsize="88050,44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" path="m,l88050,r,440250l,440250,,e" fillcolor="gray" strokeweight=".39742mm">
                  <v:stroke miterlimit="83231f" joinstyle="miter"/>
                  <v:path arrowok="t" textboxrect="0,0,88050,440250"/>
                </v:shape>
                <v:shape id="Shape 33739" o:spid="_x0000_s1564" style="position:absolute;left:38653;top:1734;width:881;height:4402;visibility:visible;mso-wrap-style:square;v-text-anchor:top" coordsize="88050,44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" path="m,l88050,r,440250l,440250,,e" fillcolor="gray" strokeweight=".39742mm">
                  <v:stroke miterlimit="83231f" joinstyle="miter"/>
                  <v:path arrowok="t" textboxrect="0,0,88050,440250"/>
                </v:shape>
                <v:shape id="Shape 33740" o:spid="_x0000_s1565" style="position:absolute;left:43056;top:11630;width:880;height:3945;visibility:visible;mso-wrap-style:square;v-text-anchor:top" coordsize="88050,394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" path="m,l88050,r,394464l,394464,,e" fillcolor="gray" strokeweight=".39742mm">
                  <v:stroke miterlimit="83231f" joinstyle="miter"/>
                  <v:path arrowok="t" textboxrect="0,0,88050,394464"/>
                </v:shape>
                <v:shape id="Shape 33741" o:spid="_x0000_s1566" style="position:absolute;left:37773;top:4551;width:880;height:4403;visibility:visible;mso-wrap-style:square;v-text-anchor:top" coordsize="88050,44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" path="m,l88050,r,440250l,440250,,e" fillcolor="gray" strokeweight=".39742mm">
                  <v:stroke miterlimit="83231f" joinstyle="miter"/>
                  <v:path arrowok="t" textboxrect="0,0,88050,440250"/>
                </v:shape>
                <v:shape id="Shape 33742" o:spid="_x0000_s1567" style="position:absolute;left:43936;top:8531;width:881;height:4403;visibility:visible;mso-wrap-style:square;v-text-anchor:top" coordsize="88050,44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" path="m,l88050,r,440250l,440250,,e" fillcolor="gray" strokeweight=".39742mm">
                  <v:stroke miterlimit="83231f" joinstyle="miter"/>
                  <v:path arrowok="t" textboxrect="0,0,88050,440250"/>
                </v:shape>
                <v:shape id="Shape 33743" o:spid="_x0000_s1568" style="position:absolute;left:36892;top:4129;width:881;height:4402;visibility:visible;mso-wrap-style:square;v-text-anchor:top" coordsize="88050,44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" path="m,l88050,r,440250l,440250,,e" fillcolor="gray" strokeweight=".39742mm">
                  <v:stroke miterlimit="83231f" joinstyle="miter"/>
                  <v:path arrowok="t" textboxrect="0,0,88050,440250"/>
                </v:shape>
                <v:shape id="Shape 33744" o:spid="_x0000_s1569" style="position:absolute;left:44817;top:8531;width:880;height:4403;visibility:visible;mso-wrap-style:square;v-text-anchor:top" coordsize="88050,44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" path="m,l88050,r,440250l,440250,,e" fillcolor="gray" strokeweight=".39742mm">
                  <v:stroke miterlimit="83231f" joinstyle="miter"/>
                  <v:path arrowok="t" textboxrect="0,0,88050,440250"/>
                </v:shape>
                <v:shape id="Shape 33745" o:spid="_x0000_s1570" style="position:absolute;left:36012;top:4129;width:880;height:4402;visibility:visible;mso-wrap-style:square;v-text-anchor:top" coordsize="88050,44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" path="m,l88050,r,440250l,440250,,e" fillcolor="gray" strokeweight=".39742mm">
                  <v:stroke miterlimit="83231f" joinstyle="miter"/>
                  <v:path arrowok="t" textboxrect="0,0,88050,440250"/>
                </v:shape>
                <v:shape id="Shape 33746" o:spid="_x0000_s1571" style="position:absolute;left:45697;top:8531;width:881;height:4403;visibility:visible;mso-wrap-style:square;v-text-anchor:top" coordsize="88050,44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" path="m,l88050,r,440250l,440250,,e" fillcolor="gray" strokeweight=".39742mm">
                  <v:stroke miterlimit="83231f" joinstyle="miter"/>
                  <v:path arrowok="t" textboxrect="0,0,88050,440250"/>
                </v:shape>
                <v:shape id="Shape 33747" o:spid="_x0000_s1572" style="position:absolute;left:35131;top:4129;width:881;height:4402;visibility:visible;mso-wrap-style:square;v-text-anchor:top" coordsize="88050,44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" path="m,l88050,r,440250l,440250,,e" fillcolor="gray" strokeweight=".39742mm">
                  <v:stroke miterlimit="83231f" joinstyle="miter"/>
                  <v:path arrowok="t" textboxrect="0,0,88050,440250"/>
                </v:shape>
                <v:shape id="Shape 2294" o:spid="_x0000_s1573" style="position:absolute;left:37912;top:4179;width:5885;height:7432;visibility:visible;mso-wrap-style:square;v-text-anchor:top" coordsize="588464,743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" path="m16742,743160r14230,-1618l31563,741161r13639,-7731l53478,726931r5954,-4221l71102,712700r2561,-2020l87451,698470r442,-366l102123,685395r1270,-1155l116353,672926r3382,-2916l130584,660948r6417,-5169l144814,649634r10913,-8085l159045,639131r14230,-9682l176715,627319r10790,-6670l201521,613088r214,-116l215966,606156r14230,-5605l235539,598858r8887,-2883l258656,592510r14231,-2295l287117,589071r14230,l315578,590215r14230,2295l344038,595975r8888,2883l358269,600551r14230,5605l386729,612972r215,116l400960,620649r10790,6670l415190,629449r14230,9682l432738,641549r10912,8085l451464,655779r6417,5169l468730,670010r3381,2916l485072,684240r1269,1155l500571,698104r443,366l514802,710680r2561,2020l529032,722710r5955,4221l543263,733430r13638,7731l557493,741542r14230,1618l574284,741161r10037,-14230l585953,721972r1360,-9272l588296,698470r168,-14230l588068,670010r-807,-14231l586149,641549r-196,-1924l584430,627319r-1959,-14231l580382,598858r-2190,-14230l575924,570397r-2332,-14230l571723,545168r-642,-3231l568095,527707r-2974,-14231l562155,499246r-2957,-14231l557493,476984r-1508,-6199l552457,456555r-3476,-14230l545549,428094r-2286,-9418l541939,413864r-3977,-14230l534058,385404r-3840,-14231l529032,366857r-3058,-9914l521611,342712r-4279,-14230l514802,320072r-1958,-5820l508031,300022r-4714,-14231l500571,277494r-2186,-5933l493121,257331r-5153,-14230l486341,238646r-3968,-9776l476649,214640r-4538,-11428l470874,200409r-6347,-14230l458317,171949r-436,-983l451350,157719r-6880,-14230l443650,141815r-6856,-12557l429420,115536r-306,-508l420416,100798r-5226,-8614l411342,86567,401587,72337r-627,-903l390398,58107r-3669,-4609l377842,43876r-5343,-5720l363059,29646r-4790,-4244l344384,15416r-346,-243l329808,7649,315578,2532,308160,1185,301347,,287117,r-6812,1185l272887,2532,258656,7649r-14230,7524l244080,15416r-13884,9986l225406,29646r-9440,8510l210622,43876r-8887,9622l198066,58107,187505,71434r-627,903l177123,86567r-3848,5617l168048,100798r-8697,14230l159045,115536r-7374,13722l144814,141815r-819,1674l137115,157719r-6531,13247l130148,171949r-6210,14230l117590,200409r-1237,2803l111816,214640r-5724,14230l102123,238646r-1627,4455l95343,257331r-5264,14230l87893,277494r-2745,8297l80434,300022r-4814,14230l73663,320072r-2531,8410l66854,342712r-4363,14231l59432,366857r-1185,4316l54406,385404r-3903,14230l46525,413864r-1323,4812l42917,428094r-3433,14231l36007,456555r-3528,14230l30972,476984r-1706,8031l26309,499246r-2965,14230l20370,527707r-2986,14230l16742,545168r-1869,10999l12541,570397r-2269,14231l8082,598858,5994,613088,4034,627319,2511,639625r-195,1924l1203,655779,397,670010,,684240r169,14230l1151,712700r1360,9272l4144,726931r10036,14230l16742,743160xe" filled="f" strokecolor="#f40000" strokeweight=".59611mm">
                  <v:stroke opacity="52428f"/>
                  <v:path arrowok="t" textboxrect="0,0,588464,743160"/>
                </v:shape>
                <v:shape id="Shape 2295" o:spid="_x0000_s1574" style="position:absolute;left:33811;top:1487;width:0;height:14088;visibility:visible;mso-wrap-style:square;v-text-anchor:top" coordsize="0,1408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" path="m,1408799l,e" filled="f" strokeweight=".15897mm">
                  <v:stroke miterlimit="83231f" joinstyle="miter" endcap="square"/>
                  <v:path arrowok="t" textboxrect="0,0,0,1408799"/>
                </v:shape>
                <v:shape id="Shape 2296" o:spid="_x0000_s1575" style="position:absolute;left:47899;top:1487;width:0;height:14088;visibility:visible;mso-wrap-style:square;v-text-anchor:top" coordsize="0,1408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" path="m,1408799l,e" filled="f" strokeweight=".15897mm">
                  <v:stroke miterlimit="83231f" joinstyle="miter" endcap="square"/>
                  <v:path arrowok="t" textboxrect="0,0,0,1408799"/>
                </v:shape>
                <v:shape id="Shape 2297" o:spid="_x0000_s1576" style="position:absolute;left:33811;top:15575;width:14088;height:0;visibility:visible;mso-wrap-style:square;v-text-anchor:top" coordsize="1408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" path="m,l1408800,e" filled="f" strokeweight=".15897mm">
                  <v:stroke miterlimit="83231f" joinstyle="miter" endcap="square"/>
                  <v:path arrowok="t" textboxrect="0,0,1408800,0"/>
                </v:shape>
                <v:shape id="Shape 2298" o:spid="_x0000_s1577" style="position:absolute;left:33811;top:1487;width:14088;height:0;visibility:visible;mso-wrap-style:square;v-text-anchor:top" coordsize="1408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" path="m,l1408800,e" filled="f" strokeweight=".15897mm">
                  <v:stroke miterlimit="83231f" joinstyle="miter" endcap="square"/>
                  <v:path arrowok="t" textboxrect="0,0,1408800,0"/>
                </v:shape>
                <v:rect id="Rectangle 2299" o:spid="_x0000_s1578" style="position:absolute;left:36396;width:11859;height:1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" filled="f" stroked="f">
                  <v:textbox inset="0,0,0,0">
                    <w:txbxContent>
                      <w:p w14:paraId="141996E1" w14:textId="77777777" w:rsidR="000B4D66" w:rsidRDefault="00000000">
                        <w:pPr>
                          <w:spacing w:after="160" w:line="259" w:lineRule="auto"/>
                          <w:ind w:left="0" w:firstLine="0"/>
                          <w:jc w:val="left"/>
                        </w:pPr>
                        <w:r>
                          <w:rPr>
                            <w:w w:val="125"/>
                            <w:sz w:val="14"/>
                          </w:rPr>
                          <w:t>Colimator</w:t>
                        </w:r>
                        <w:r>
                          <w:rPr>
                            <w:spacing w:val="12"/>
                            <w:w w:val="125"/>
                            <w:sz w:val="14"/>
                          </w:rPr>
                          <w:t xml:space="preserve"> </w:t>
                        </w:r>
                        <w:r>
                          <w:rPr>
                            <w:w w:val="125"/>
                            <w:sz w:val="14"/>
                          </w:rPr>
                          <w:t>angle:</w:t>
                        </w:r>
                        <w:r>
                          <w:rPr>
                            <w:spacing w:val="12"/>
                            <w:w w:val="125"/>
                            <w:sz w:val="14"/>
                          </w:rPr>
                          <w:t xml:space="preserve"> </w:t>
                        </w:r>
                        <w:r>
                          <w:rPr>
                            <w:w w:val="125"/>
                            <w:sz w:val="14"/>
                          </w:rPr>
                          <w:t>90°</w:t>
                        </w:r>
                      </w:p>
                    </w:txbxContent>
                  </v:textbox>
                </v:rect>
                <w10:anchorlock/>
              </v:group>
            </w:pict>
          </mc:Fallback>
        </mc:AlternateContent>
      </w:r>
    </w:p>
    <w:p w14:paraId="3F90A05D" w14:textId="77777777" w:rsidR="000B4D66" w:rsidRDefault="00000000">
      <w:pPr>
        <w:spacing w:after="184" w:line="259" w:lineRule="auto"/>
        <w:ind w:left="39" w:firstLine="0"/>
        <w:jc w:val="left"/>
      </w:pPr>
      <w:r>
        <w:rPr>
          <w:noProof/>
        </w:rPr>
        <w:lastRenderedPageBreak/>
        <w:drawing>
          <wp:inline distT="0" distB="0" distL="0" distR="0" wp14:anchorId="1769361A" wp14:editId="3A4D3726">
            <wp:extent cx="6278881" cy="2788920"/>
            <wp:effectExtent l="0" t="0" r="0" b="0"/>
            <wp:docPr id="30962" name="Picture 30962"/>
            <wp:cNvGraphicFramePr/>
            <a:graphic xmlns:a="http://schemas.openxmlformats.org/drawingml/2006/main">
              <a:graphicData uri="http://schemas.openxmlformats.org/drawingml/2006/picture">
                <pic:pic xmlns:pic="http://schemas.openxmlformats.org/drawingml/2006/picture">
                  <pic:nvPicPr>
                    <pic:cNvPr id="30962" name="Picture 30962"/>
                    <pic:cNvPicPr/>
                  </pic:nvPicPr>
                  <pic:blipFill>
                    <a:blip r:embed="rId32"/>
                    <a:stretch>
                      <a:fillRect/>
                    </a:stretch>
                  </pic:blipFill>
                  <pic:spPr>
                    <a:xfrm>
                      <a:off x="0" y="0"/>
                      <a:ext cx="6278881" cy="2788920"/>
                    </a:xfrm>
                    <a:prstGeom prst="rect">
                      <a:avLst/>
                    </a:prstGeom>
                  </pic:spPr>
                </pic:pic>
              </a:graphicData>
            </a:graphic>
          </wp:inline>
        </w:drawing>
      </w:r>
    </w:p>
    <w:p w14:paraId="2A64E521" w14:textId="77777777" w:rsidR="000B4D66" w:rsidRDefault="00000000">
      <w:pPr>
        <w:spacing w:after="214" w:line="253" w:lineRule="auto"/>
        <w:jc w:val="center"/>
      </w:pPr>
      <w:r>
        <w:rPr>
          <w:sz w:val="18"/>
        </w:rPr>
        <w:t>(c) Example of a concave level set impossible to match with leaves.</w:t>
      </w:r>
    </w:p>
    <w:p w14:paraId="7BB6F88E" w14:textId="77777777" w:rsidR="000B4D66" w:rsidRDefault="00000000">
      <w:pPr>
        <w:tabs>
          <w:tab w:val="center" w:pos="4197"/>
          <w:tab w:val="center" w:pos="7928"/>
        </w:tabs>
        <w:ind w:left="0" w:firstLine="0"/>
        <w:jc w:val="left"/>
      </w:pPr>
      <w:r>
        <w:rPr>
          <w:sz w:val="22"/>
        </w:rPr>
        <w:tab/>
      </w:r>
      <w:r>
        <w:t>Figure 7: MLC leaves can not always be set to shape level sets of</w:t>
      </w:r>
      <w:r>
        <w:tab/>
        <w:t>uence functions.</w:t>
      </w:r>
    </w:p>
    <w:p w14:paraId="356A4A0F" w14:textId="77777777" w:rsidR="000B4D66" w:rsidRDefault="00000000">
      <w:pPr>
        <w:spacing w:after="290" w:line="259" w:lineRule="auto"/>
        <w:ind w:left="1615" w:firstLine="0"/>
        <w:jc w:val="left"/>
      </w:pPr>
      <w:r>
        <w:rPr>
          <w:noProof/>
          <w:sz w:val="22"/>
        </w:rPr>
        <mc:AlternateContent>
          <mc:Choice Requires="wpg">
            <w:drawing>
              <wp:inline distT="0" distB="0" distL="0" distR="0" wp14:anchorId="3F496D05" wp14:editId="7EE825D7">
                <wp:extent cx="4224607" cy="2146935"/>
                <wp:effectExtent l="0" t="0" r="0" b="0"/>
                <wp:docPr id="24614" name="Group 24614"/>
                <wp:cNvGraphicFramePr/>
                <a:graphic xmlns:a="http://schemas.openxmlformats.org/drawingml/2006/main">
                  <a:graphicData uri="http://schemas.microsoft.com/office/word/2010/wordprocessingGroup">
                    <wpg:wgp>
                      <wpg:cNvGrpSpPr/>
                      <wpg:grpSpPr>
                        <a:xfrm>
                          <a:off x="0" y="0"/>
                          <a:ext cx="4224607" cy="2146935"/>
                          <a:chOff x="0" y="0"/>
                          <a:chExt cx="4224607" cy="2146935"/>
                        </a:xfrm>
                      </wpg:grpSpPr>
                      <pic:pic xmlns:pic="http://schemas.openxmlformats.org/drawingml/2006/picture">
                        <pic:nvPicPr>
                          <pic:cNvPr id="30964" name="Picture 30964"/>
                          <pic:cNvPicPr/>
                        </pic:nvPicPr>
                        <pic:blipFill>
                          <a:blip r:embed="rId33"/>
                          <a:stretch>
                            <a:fillRect/>
                          </a:stretch>
                        </pic:blipFill>
                        <pic:spPr>
                          <a:xfrm>
                            <a:off x="164421" y="147652"/>
                            <a:ext cx="1856232" cy="1859280"/>
                          </a:xfrm>
                          <a:prstGeom prst="rect">
                            <a:avLst/>
                          </a:prstGeom>
                        </pic:spPr>
                      </pic:pic>
                      <wps:wsp>
                        <wps:cNvPr id="2619" name="Shape 2619"/>
                        <wps:cNvSpPr/>
                        <wps:spPr>
                          <a:xfrm>
                            <a:off x="189320" y="1079770"/>
                            <a:ext cx="1808922" cy="0"/>
                          </a:xfrm>
                          <a:custGeom>
                            <a:avLst/>
                            <a:gdLst/>
                            <a:ahLst/>
                            <a:cxnLst/>
                            <a:rect l="0" t="0" r="0" b="0"/>
                            <a:pathLst>
                              <a:path w="1808922">
                                <a:moveTo>
                                  <a:pt x="0" y="0"/>
                                </a:moveTo>
                                <a:lnTo>
                                  <a:pt x="1808922" y="0"/>
                                </a:lnTo>
                              </a:path>
                            </a:pathLst>
                          </a:custGeom>
                          <a:ln w="36574" cap="flat">
                            <a:custDash>
                              <a:ds d="1065545" sp="460776"/>
                            </a:custDash>
                            <a:round/>
                          </a:ln>
                        </wps:spPr>
                        <wps:style>
                          <a:lnRef idx="1">
                            <a:srgbClr val="808080">
                              <a:alpha val="74901"/>
                            </a:srgbClr>
                          </a:lnRef>
                          <a:fillRef idx="0">
                            <a:srgbClr val="000000">
                              <a:alpha val="0"/>
                            </a:srgbClr>
                          </a:fillRef>
                          <a:effectRef idx="0">
                            <a:scrgbClr r="0" g="0" b="0"/>
                          </a:effectRef>
                          <a:fontRef idx="none"/>
                        </wps:style>
                        <wps:bodyPr/>
                      </wps:wsp>
                      <wps:wsp>
                        <wps:cNvPr id="2620" name="Shape 2620"/>
                        <wps:cNvSpPr/>
                        <wps:spPr>
                          <a:xfrm>
                            <a:off x="189320" y="987005"/>
                            <a:ext cx="1808922" cy="185530"/>
                          </a:xfrm>
                          <a:custGeom>
                            <a:avLst/>
                            <a:gdLst/>
                            <a:ahLst/>
                            <a:cxnLst/>
                            <a:rect l="0" t="0" r="0" b="0"/>
                            <a:pathLst>
                              <a:path w="1808922" h="185530">
                                <a:moveTo>
                                  <a:pt x="0" y="185530"/>
                                </a:moveTo>
                                <a:lnTo>
                                  <a:pt x="1808922" y="185530"/>
                                </a:lnTo>
                                <a:lnTo>
                                  <a:pt x="1808922" y="0"/>
                                </a:lnTo>
                                <a:lnTo>
                                  <a:pt x="0" y="0"/>
                                </a:lnTo>
                                <a:lnTo>
                                  <a:pt x="0" y="185530"/>
                                </a:lnTo>
                              </a:path>
                            </a:pathLst>
                          </a:custGeom>
                          <a:ln w="10972" cap="sq">
                            <a:round/>
                          </a:ln>
                        </wps:spPr>
                        <wps:style>
                          <a:lnRef idx="1">
                            <a:srgbClr val="000000"/>
                          </a:lnRef>
                          <a:fillRef idx="0">
                            <a:srgbClr val="000000">
                              <a:alpha val="0"/>
                            </a:srgbClr>
                          </a:fillRef>
                          <a:effectRef idx="0">
                            <a:scrgbClr r="0" g="0" b="0"/>
                          </a:effectRef>
                          <a:fontRef idx="none"/>
                        </wps:style>
                        <wps:bodyPr/>
                      </wps:wsp>
                      <wps:wsp>
                        <wps:cNvPr id="2621" name="Shape 2621"/>
                        <wps:cNvSpPr/>
                        <wps:spPr>
                          <a:xfrm>
                            <a:off x="166129" y="2007422"/>
                            <a:ext cx="1920274" cy="0"/>
                          </a:xfrm>
                          <a:custGeom>
                            <a:avLst/>
                            <a:gdLst/>
                            <a:ahLst/>
                            <a:cxnLst/>
                            <a:rect l="0" t="0" r="0" b="0"/>
                            <a:pathLst>
                              <a:path w="1920274">
                                <a:moveTo>
                                  <a:pt x="0" y="0"/>
                                </a:moveTo>
                                <a:lnTo>
                                  <a:pt x="1920274" y="0"/>
                                </a:lnTo>
                              </a:path>
                            </a:pathLst>
                          </a:custGeom>
                          <a:ln w="7315" cap="rnd">
                            <a:round/>
                          </a:ln>
                        </wps:spPr>
                        <wps:style>
                          <a:lnRef idx="1">
                            <a:srgbClr val="000000"/>
                          </a:lnRef>
                          <a:fillRef idx="0">
                            <a:srgbClr val="000000">
                              <a:alpha val="0"/>
                            </a:srgbClr>
                          </a:fillRef>
                          <a:effectRef idx="0">
                            <a:scrgbClr r="0" g="0" b="0"/>
                          </a:effectRef>
                          <a:fontRef idx="none"/>
                        </wps:style>
                        <wps:bodyPr/>
                      </wps:wsp>
                      <wps:wsp>
                        <wps:cNvPr id="2622" name="Shape 2622"/>
                        <wps:cNvSpPr/>
                        <wps:spPr>
                          <a:xfrm>
                            <a:off x="2057143" y="1992793"/>
                            <a:ext cx="29259" cy="29259"/>
                          </a:xfrm>
                          <a:custGeom>
                            <a:avLst/>
                            <a:gdLst/>
                            <a:ahLst/>
                            <a:cxnLst/>
                            <a:rect l="0" t="0" r="0" b="0"/>
                            <a:pathLst>
                              <a:path w="29259" h="29259">
                                <a:moveTo>
                                  <a:pt x="0" y="0"/>
                                </a:moveTo>
                                <a:lnTo>
                                  <a:pt x="29259" y="14630"/>
                                </a:lnTo>
                                <a:lnTo>
                                  <a:pt x="0" y="29259"/>
                                </a:lnTo>
                                <a:lnTo>
                                  <a:pt x="0" y="0"/>
                                </a:lnTo>
                                <a:close/>
                              </a:path>
                            </a:pathLst>
                          </a:custGeom>
                          <a:ln w="7315" cap="rnd">
                            <a:round/>
                          </a:ln>
                        </wps:spPr>
                        <wps:style>
                          <a:lnRef idx="1">
                            <a:srgbClr val="000000"/>
                          </a:lnRef>
                          <a:fillRef idx="1">
                            <a:srgbClr val="000000"/>
                          </a:fillRef>
                          <a:effectRef idx="0">
                            <a:scrgbClr r="0" g="0" b="0"/>
                          </a:effectRef>
                          <a:fontRef idx="none"/>
                        </wps:style>
                        <wps:bodyPr/>
                      </wps:wsp>
                      <wps:wsp>
                        <wps:cNvPr id="2623" name="Rectangle 2623"/>
                        <wps:cNvSpPr/>
                        <wps:spPr>
                          <a:xfrm>
                            <a:off x="1071837" y="2043137"/>
                            <a:ext cx="57594" cy="138051"/>
                          </a:xfrm>
                          <a:prstGeom prst="rect">
                            <a:avLst/>
                          </a:prstGeom>
                          <a:ln>
                            <a:noFill/>
                          </a:ln>
                        </wps:spPr>
                        <wps:txbx>
                          <w:txbxContent>
                            <w:p w14:paraId="744CB8CA" w14:textId="77777777" w:rsidR="000B4D66" w:rsidRDefault="00000000">
                              <w:pPr>
                                <w:spacing w:after="160" w:line="259" w:lineRule="auto"/>
                                <w:ind w:left="0" w:firstLine="0"/>
                                <w:jc w:val="left"/>
                              </w:pPr>
                              <w:r>
                                <w:rPr>
                                  <w:i/>
                                  <w:w w:val="141"/>
                                  <w:sz w:val="12"/>
                                </w:rPr>
                                <w:t>x</w:t>
                              </w:r>
                            </w:p>
                          </w:txbxContent>
                        </wps:txbx>
                        <wps:bodyPr horzOverflow="overflow" vert="horz" lIns="0" tIns="0" rIns="0" bIns="0" rtlCol="0">
                          <a:noAutofit/>
                        </wps:bodyPr>
                      </wps:wsp>
                      <wps:wsp>
                        <wps:cNvPr id="2624" name="Shape 2624"/>
                        <wps:cNvSpPr/>
                        <wps:spPr>
                          <a:xfrm>
                            <a:off x="166129" y="87148"/>
                            <a:ext cx="0" cy="1920274"/>
                          </a:xfrm>
                          <a:custGeom>
                            <a:avLst/>
                            <a:gdLst/>
                            <a:ahLst/>
                            <a:cxnLst/>
                            <a:rect l="0" t="0" r="0" b="0"/>
                            <a:pathLst>
                              <a:path h="1920274">
                                <a:moveTo>
                                  <a:pt x="0" y="1920274"/>
                                </a:moveTo>
                                <a:lnTo>
                                  <a:pt x="0" y="0"/>
                                </a:lnTo>
                              </a:path>
                            </a:pathLst>
                          </a:custGeom>
                          <a:ln w="7315" cap="rnd">
                            <a:round/>
                          </a:ln>
                        </wps:spPr>
                        <wps:style>
                          <a:lnRef idx="1">
                            <a:srgbClr val="000000"/>
                          </a:lnRef>
                          <a:fillRef idx="0">
                            <a:srgbClr val="000000">
                              <a:alpha val="0"/>
                            </a:srgbClr>
                          </a:fillRef>
                          <a:effectRef idx="0">
                            <a:scrgbClr r="0" g="0" b="0"/>
                          </a:effectRef>
                          <a:fontRef idx="none"/>
                        </wps:style>
                        <wps:bodyPr/>
                      </wps:wsp>
                      <wps:wsp>
                        <wps:cNvPr id="2625" name="Shape 2625"/>
                        <wps:cNvSpPr/>
                        <wps:spPr>
                          <a:xfrm>
                            <a:off x="151499" y="87148"/>
                            <a:ext cx="29259" cy="29259"/>
                          </a:xfrm>
                          <a:custGeom>
                            <a:avLst/>
                            <a:gdLst/>
                            <a:ahLst/>
                            <a:cxnLst/>
                            <a:rect l="0" t="0" r="0" b="0"/>
                            <a:pathLst>
                              <a:path w="29259" h="29259">
                                <a:moveTo>
                                  <a:pt x="14630" y="0"/>
                                </a:moveTo>
                                <a:lnTo>
                                  <a:pt x="29259" y="29259"/>
                                </a:lnTo>
                                <a:lnTo>
                                  <a:pt x="0" y="29259"/>
                                </a:lnTo>
                                <a:lnTo>
                                  <a:pt x="14630" y="0"/>
                                </a:lnTo>
                                <a:close/>
                              </a:path>
                            </a:pathLst>
                          </a:custGeom>
                          <a:ln w="7315" cap="rnd">
                            <a:round/>
                          </a:ln>
                        </wps:spPr>
                        <wps:style>
                          <a:lnRef idx="1">
                            <a:srgbClr val="000000"/>
                          </a:lnRef>
                          <a:fillRef idx="1">
                            <a:srgbClr val="000000"/>
                          </a:fillRef>
                          <a:effectRef idx="0">
                            <a:scrgbClr r="0" g="0" b="0"/>
                          </a:effectRef>
                          <a:fontRef idx="none"/>
                        </wps:style>
                        <wps:bodyPr/>
                      </wps:wsp>
                      <wps:wsp>
                        <wps:cNvPr id="2626" name="Rectangle 2626"/>
                        <wps:cNvSpPr/>
                        <wps:spPr>
                          <a:xfrm rot="-5399999">
                            <a:off x="40228" y="1003892"/>
                            <a:ext cx="57594" cy="138050"/>
                          </a:xfrm>
                          <a:prstGeom prst="rect">
                            <a:avLst/>
                          </a:prstGeom>
                          <a:ln>
                            <a:noFill/>
                          </a:ln>
                        </wps:spPr>
                        <wps:txbx>
                          <w:txbxContent>
                            <w:p w14:paraId="1EE0BB43" w14:textId="77777777" w:rsidR="000B4D66" w:rsidRDefault="00000000">
                              <w:pPr>
                                <w:spacing w:after="160" w:line="259" w:lineRule="auto"/>
                                <w:ind w:left="0" w:firstLine="0"/>
                                <w:jc w:val="left"/>
                              </w:pPr>
                              <w:r>
                                <w:rPr>
                                  <w:i/>
                                  <w:sz w:val="12"/>
                                </w:rPr>
                                <w:t>y</w:t>
                              </w:r>
                            </w:p>
                          </w:txbxContent>
                        </wps:txbx>
                        <wps:bodyPr horzOverflow="overflow" vert="horz" lIns="0" tIns="0" rIns="0" bIns="0" rtlCol="0">
                          <a:noAutofit/>
                        </wps:bodyPr>
                      </wps:wsp>
                      <wps:wsp>
                        <wps:cNvPr id="2627" name="Rectangle 2627"/>
                        <wps:cNvSpPr/>
                        <wps:spPr>
                          <a:xfrm>
                            <a:off x="633233" y="0"/>
                            <a:ext cx="1225000" cy="197998"/>
                          </a:xfrm>
                          <a:prstGeom prst="rect">
                            <a:avLst/>
                          </a:prstGeom>
                          <a:ln>
                            <a:noFill/>
                          </a:ln>
                        </wps:spPr>
                        <wps:txbx>
                          <w:txbxContent>
                            <w:p w14:paraId="04514DD0" w14:textId="77777777" w:rsidR="000B4D66" w:rsidRDefault="00000000">
                              <w:pPr>
                                <w:spacing w:after="160" w:line="259" w:lineRule="auto"/>
                                <w:ind w:left="0" w:firstLine="0"/>
                                <w:jc w:val="left"/>
                              </w:pPr>
                              <w:r>
                                <w:rPr>
                                  <w:w w:val="123"/>
                                  <w:sz w:val="14"/>
                                </w:rPr>
                                <w:t>Optimal</w:t>
                              </w:r>
                              <w:r>
                                <w:rPr>
                                  <w:spacing w:val="13"/>
                                  <w:w w:val="123"/>
                                  <w:sz w:val="14"/>
                                </w:rPr>
                                <w:t xml:space="preserve"> </w:t>
                              </w:r>
                              <w:r>
                                <w:rPr>
                                  <w:w w:val="123"/>
                                  <w:sz w:val="14"/>
                                </w:rPr>
                                <w:t>fluence</w:t>
                              </w:r>
                              <w:r>
                                <w:rPr>
                                  <w:spacing w:val="13"/>
                                  <w:w w:val="123"/>
                                  <w:sz w:val="14"/>
                                </w:rPr>
                                <w:t xml:space="preserve"> </w:t>
                              </w:r>
                              <w:r>
                                <w:rPr>
                                  <w:w w:val="123"/>
                                  <w:sz w:val="14"/>
                                </w:rPr>
                                <w:t>map</w:t>
                              </w:r>
                            </w:p>
                          </w:txbxContent>
                        </wps:txbx>
                        <wps:bodyPr horzOverflow="overflow" vert="horz" lIns="0" tIns="0" rIns="0" bIns="0" rtlCol="0">
                          <a:noAutofit/>
                        </wps:bodyPr>
                      </wps:wsp>
                      <wps:wsp>
                        <wps:cNvPr id="2629" name="Shape 2629"/>
                        <wps:cNvSpPr/>
                        <wps:spPr>
                          <a:xfrm>
                            <a:off x="2415685" y="1970316"/>
                            <a:ext cx="1808921" cy="0"/>
                          </a:xfrm>
                          <a:custGeom>
                            <a:avLst/>
                            <a:gdLst/>
                            <a:ahLst/>
                            <a:cxnLst/>
                            <a:rect l="0" t="0" r="0" b="0"/>
                            <a:pathLst>
                              <a:path w="1808921">
                                <a:moveTo>
                                  <a:pt x="0" y="0"/>
                                </a:moveTo>
                                <a:lnTo>
                                  <a:pt x="1808921" y="0"/>
                                </a:lnTo>
                              </a:path>
                            </a:pathLst>
                          </a:custGeom>
                          <a:ln w="36574" cap="flat">
                            <a:custDash>
                              <a:ds d="1065545" sp="460776"/>
                            </a:custDash>
                            <a:round/>
                          </a:ln>
                        </wps:spPr>
                        <wps:style>
                          <a:lnRef idx="1">
                            <a:srgbClr val="808080">
                              <a:alpha val="74901"/>
                            </a:srgbClr>
                          </a:lnRef>
                          <a:fillRef idx="0">
                            <a:srgbClr val="000000">
                              <a:alpha val="0"/>
                            </a:srgbClr>
                          </a:fillRef>
                          <a:effectRef idx="0">
                            <a:scrgbClr r="0" g="0" b="0"/>
                          </a:effectRef>
                          <a:fontRef idx="none"/>
                        </wps:style>
                        <wps:bodyPr/>
                      </wps:wsp>
                      <wps:wsp>
                        <wps:cNvPr id="2630" name="Shape 2630"/>
                        <wps:cNvSpPr/>
                        <wps:spPr>
                          <a:xfrm>
                            <a:off x="2415685" y="532708"/>
                            <a:ext cx="1808921" cy="1443827"/>
                          </a:xfrm>
                          <a:custGeom>
                            <a:avLst/>
                            <a:gdLst/>
                            <a:ahLst/>
                            <a:cxnLst/>
                            <a:rect l="0" t="0" r="0" b="0"/>
                            <a:pathLst>
                              <a:path w="1808921" h="1443827">
                                <a:moveTo>
                                  <a:pt x="0" y="1438479"/>
                                </a:moveTo>
                                <a:lnTo>
                                  <a:pt x="18272" y="1436229"/>
                                </a:lnTo>
                                <a:lnTo>
                                  <a:pt x="36544" y="1433255"/>
                                </a:lnTo>
                                <a:lnTo>
                                  <a:pt x="54816" y="1429361"/>
                                </a:lnTo>
                                <a:lnTo>
                                  <a:pt x="73088" y="1424316"/>
                                </a:lnTo>
                                <a:lnTo>
                                  <a:pt x="91360" y="1417848"/>
                                </a:lnTo>
                                <a:lnTo>
                                  <a:pt x="109631" y="1409641"/>
                                </a:lnTo>
                                <a:lnTo>
                                  <a:pt x="127903" y="1399335"/>
                                </a:lnTo>
                                <a:lnTo>
                                  <a:pt x="146175" y="1386532"/>
                                </a:lnTo>
                                <a:lnTo>
                                  <a:pt x="164447" y="1370794"/>
                                </a:lnTo>
                                <a:lnTo>
                                  <a:pt x="182719" y="1351658"/>
                                </a:lnTo>
                                <a:lnTo>
                                  <a:pt x="200991" y="1328642"/>
                                </a:lnTo>
                                <a:lnTo>
                                  <a:pt x="219263" y="1301266"/>
                                </a:lnTo>
                                <a:lnTo>
                                  <a:pt x="237535" y="1269065"/>
                                </a:lnTo>
                                <a:lnTo>
                                  <a:pt x="255807" y="1231622"/>
                                </a:lnTo>
                                <a:lnTo>
                                  <a:pt x="274079" y="1188584"/>
                                </a:lnTo>
                                <a:lnTo>
                                  <a:pt x="292350" y="1139699"/>
                                </a:lnTo>
                                <a:lnTo>
                                  <a:pt x="310623" y="1084844"/>
                                </a:lnTo>
                                <a:lnTo>
                                  <a:pt x="328895" y="1024053"/>
                                </a:lnTo>
                                <a:lnTo>
                                  <a:pt x="347166" y="957544"/>
                                </a:lnTo>
                                <a:lnTo>
                                  <a:pt x="365439" y="885743"/>
                                </a:lnTo>
                                <a:lnTo>
                                  <a:pt x="383710" y="809299"/>
                                </a:lnTo>
                                <a:lnTo>
                                  <a:pt x="401982" y="729089"/>
                                </a:lnTo>
                                <a:lnTo>
                                  <a:pt x="420254" y="646217"/>
                                </a:lnTo>
                                <a:lnTo>
                                  <a:pt x="438526" y="561998"/>
                                </a:lnTo>
                                <a:lnTo>
                                  <a:pt x="456798" y="477931"/>
                                </a:lnTo>
                                <a:lnTo>
                                  <a:pt x="475070" y="395658"/>
                                </a:lnTo>
                                <a:lnTo>
                                  <a:pt x="493342" y="316914"/>
                                </a:lnTo>
                                <a:lnTo>
                                  <a:pt x="511614" y="243468"/>
                                </a:lnTo>
                                <a:lnTo>
                                  <a:pt x="529886" y="177054"/>
                                </a:lnTo>
                                <a:lnTo>
                                  <a:pt x="548158" y="119301"/>
                                </a:lnTo>
                                <a:lnTo>
                                  <a:pt x="566430" y="71663"/>
                                </a:lnTo>
                                <a:lnTo>
                                  <a:pt x="584702" y="35353"/>
                                </a:lnTo>
                                <a:lnTo>
                                  <a:pt x="602974" y="11279"/>
                                </a:lnTo>
                                <a:lnTo>
                                  <a:pt x="621246" y="0"/>
                                </a:lnTo>
                                <a:lnTo>
                                  <a:pt x="639518" y="1690"/>
                                </a:lnTo>
                                <a:lnTo>
                                  <a:pt x="657789" y="16117"/>
                                </a:lnTo>
                                <a:lnTo>
                                  <a:pt x="676061" y="42642"/>
                                </a:lnTo>
                                <a:lnTo>
                                  <a:pt x="694333" y="80232"/>
                                </a:lnTo>
                                <a:lnTo>
                                  <a:pt x="712605" y="127495"/>
                                </a:lnTo>
                                <a:lnTo>
                                  <a:pt x="730877" y="182719"/>
                                </a:lnTo>
                                <a:lnTo>
                                  <a:pt x="749149" y="243935"/>
                                </a:lnTo>
                                <a:lnTo>
                                  <a:pt x="767421" y="308983"/>
                                </a:lnTo>
                                <a:lnTo>
                                  <a:pt x="785693" y="375590"/>
                                </a:lnTo>
                                <a:lnTo>
                                  <a:pt x="803965" y="441444"/>
                                </a:lnTo>
                                <a:lnTo>
                                  <a:pt x="822237" y="504283"/>
                                </a:lnTo>
                                <a:lnTo>
                                  <a:pt x="840509" y="561970"/>
                                </a:lnTo>
                                <a:lnTo>
                                  <a:pt x="858781" y="612576"/>
                                </a:lnTo>
                                <a:lnTo>
                                  <a:pt x="877053" y="654448"/>
                                </a:lnTo>
                                <a:lnTo>
                                  <a:pt x="895324" y="686277"/>
                                </a:lnTo>
                                <a:lnTo>
                                  <a:pt x="913597" y="707154"/>
                                </a:lnTo>
                                <a:lnTo>
                                  <a:pt x="931868" y="716612"/>
                                </a:lnTo>
                                <a:lnTo>
                                  <a:pt x="950140" y="714654"/>
                                </a:lnTo>
                                <a:lnTo>
                                  <a:pt x="968412" y="701769"/>
                                </a:lnTo>
                                <a:lnTo>
                                  <a:pt x="986684" y="678922"/>
                                </a:lnTo>
                                <a:lnTo>
                                  <a:pt x="1004956" y="647527"/>
                                </a:lnTo>
                                <a:lnTo>
                                  <a:pt x="1023228" y="609398"/>
                                </a:lnTo>
                                <a:lnTo>
                                  <a:pt x="1041500" y="566677"/>
                                </a:lnTo>
                                <a:lnTo>
                                  <a:pt x="1059772" y="521747"/>
                                </a:lnTo>
                                <a:lnTo>
                                  <a:pt x="1078044" y="477121"/>
                                </a:lnTo>
                                <a:lnTo>
                                  <a:pt x="1096316" y="435329"/>
                                </a:lnTo>
                                <a:lnTo>
                                  <a:pt x="1114588" y="398794"/>
                                </a:lnTo>
                                <a:lnTo>
                                  <a:pt x="1132860" y="369713"/>
                                </a:lnTo>
                                <a:lnTo>
                                  <a:pt x="1151132" y="349948"/>
                                </a:lnTo>
                                <a:lnTo>
                                  <a:pt x="1169403" y="340932"/>
                                </a:lnTo>
                                <a:lnTo>
                                  <a:pt x="1187676" y="343607"/>
                                </a:lnTo>
                                <a:lnTo>
                                  <a:pt x="1205947" y="358385"/>
                                </a:lnTo>
                                <a:lnTo>
                                  <a:pt x="1224220" y="385137"/>
                                </a:lnTo>
                                <a:lnTo>
                                  <a:pt x="1242491" y="423227"/>
                                </a:lnTo>
                                <a:lnTo>
                                  <a:pt x="1260763" y="471560"/>
                                </a:lnTo>
                                <a:lnTo>
                                  <a:pt x="1279035" y="528666"/>
                                </a:lnTo>
                                <a:lnTo>
                                  <a:pt x="1297307" y="592794"/>
                                </a:lnTo>
                                <a:lnTo>
                                  <a:pt x="1315579" y="662025"/>
                                </a:lnTo>
                                <a:lnTo>
                                  <a:pt x="1333851" y="734376"/>
                                </a:lnTo>
                                <a:lnTo>
                                  <a:pt x="1352123" y="807905"/>
                                </a:lnTo>
                                <a:lnTo>
                                  <a:pt x="1370395" y="880808"/>
                                </a:lnTo>
                                <a:lnTo>
                                  <a:pt x="1388667" y="951485"/>
                                </a:lnTo>
                                <a:lnTo>
                                  <a:pt x="1406939" y="1018597"/>
                                </a:lnTo>
                                <a:lnTo>
                                  <a:pt x="1425211" y="1081100"/>
                                </a:lnTo>
                                <a:lnTo>
                                  <a:pt x="1443482" y="1138248"/>
                                </a:lnTo>
                                <a:lnTo>
                                  <a:pt x="1461754" y="1189589"/>
                                </a:lnTo>
                                <a:lnTo>
                                  <a:pt x="1480026" y="1234939"/>
                                </a:lnTo>
                                <a:lnTo>
                                  <a:pt x="1498299" y="1274348"/>
                                </a:lnTo>
                                <a:lnTo>
                                  <a:pt x="1516571" y="1308051"/>
                                </a:lnTo>
                                <a:lnTo>
                                  <a:pt x="1534842" y="1336431"/>
                                </a:lnTo>
                                <a:lnTo>
                                  <a:pt x="1553114" y="1359968"/>
                                </a:lnTo>
                                <a:lnTo>
                                  <a:pt x="1571386" y="1379197"/>
                                </a:lnTo>
                                <a:lnTo>
                                  <a:pt x="1589658" y="1394679"/>
                                </a:lnTo>
                                <a:lnTo>
                                  <a:pt x="1607930" y="1406964"/>
                                </a:lnTo>
                                <a:lnTo>
                                  <a:pt x="1626202" y="1416573"/>
                                </a:lnTo>
                                <a:lnTo>
                                  <a:pt x="1644474" y="1423984"/>
                                </a:lnTo>
                                <a:lnTo>
                                  <a:pt x="1662746" y="1429619"/>
                                </a:lnTo>
                                <a:lnTo>
                                  <a:pt x="1681018" y="1433846"/>
                                </a:lnTo>
                                <a:lnTo>
                                  <a:pt x="1699290" y="1436972"/>
                                </a:lnTo>
                                <a:lnTo>
                                  <a:pt x="1717562" y="1439253"/>
                                </a:lnTo>
                                <a:lnTo>
                                  <a:pt x="1735833" y="1440894"/>
                                </a:lnTo>
                                <a:lnTo>
                                  <a:pt x="1754106" y="1442060"/>
                                </a:lnTo>
                                <a:lnTo>
                                  <a:pt x="1772378" y="1442877"/>
                                </a:lnTo>
                                <a:lnTo>
                                  <a:pt x="1790649" y="1443442"/>
                                </a:lnTo>
                                <a:lnTo>
                                  <a:pt x="1808921" y="1443827"/>
                                </a:lnTo>
                              </a:path>
                            </a:pathLst>
                          </a:custGeom>
                          <a:ln w="18287" cap="sq">
                            <a:round/>
                          </a:ln>
                        </wps:spPr>
                        <wps:style>
                          <a:lnRef idx="1">
                            <a:srgbClr val="FF0000"/>
                          </a:lnRef>
                          <a:fillRef idx="0">
                            <a:srgbClr val="000000">
                              <a:alpha val="0"/>
                            </a:srgbClr>
                          </a:fillRef>
                          <a:effectRef idx="0">
                            <a:scrgbClr r="0" g="0" b="0"/>
                          </a:effectRef>
                          <a:fontRef idx="none"/>
                        </wps:style>
                        <wps:bodyPr/>
                      </wps:wsp>
                      <wps:wsp>
                        <wps:cNvPr id="2631" name="Shape 2631"/>
                        <wps:cNvSpPr/>
                        <wps:spPr>
                          <a:xfrm>
                            <a:off x="2392494" y="103382"/>
                            <a:ext cx="0" cy="1887807"/>
                          </a:xfrm>
                          <a:custGeom>
                            <a:avLst/>
                            <a:gdLst/>
                            <a:ahLst/>
                            <a:cxnLst/>
                            <a:rect l="0" t="0" r="0" b="0"/>
                            <a:pathLst>
                              <a:path h="1887807">
                                <a:moveTo>
                                  <a:pt x="0" y="1887807"/>
                                </a:moveTo>
                                <a:lnTo>
                                  <a:pt x="0" y="0"/>
                                </a:lnTo>
                              </a:path>
                            </a:pathLst>
                          </a:custGeom>
                          <a:ln w="7315" cap="rnd">
                            <a:round/>
                          </a:ln>
                        </wps:spPr>
                        <wps:style>
                          <a:lnRef idx="1">
                            <a:srgbClr val="000000"/>
                          </a:lnRef>
                          <a:fillRef idx="0">
                            <a:srgbClr val="000000">
                              <a:alpha val="0"/>
                            </a:srgbClr>
                          </a:fillRef>
                          <a:effectRef idx="0">
                            <a:scrgbClr r="0" g="0" b="0"/>
                          </a:effectRef>
                          <a:fontRef idx="none"/>
                        </wps:style>
                        <wps:bodyPr/>
                      </wps:wsp>
                      <wps:wsp>
                        <wps:cNvPr id="2632" name="Shape 2632"/>
                        <wps:cNvSpPr/>
                        <wps:spPr>
                          <a:xfrm>
                            <a:off x="2377864" y="103382"/>
                            <a:ext cx="29259" cy="29259"/>
                          </a:xfrm>
                          <a:custGeom>
                            <a:avLst/>
                            <a:gdLst/>
                            <a:ahLst/>
                            <a:cxnLst/>
                            <a:rect l="0" t="0" r="0" b="0"/>
                            <a:pathLst>
                              <a:path w="29259" h="29259">
                                <a:moveTo>
                                  <a:pt x="14629" y="0"/>
                                </a:moveTo>
                                <a:lnTo>
                                  <a:pt x="29259" y="29259"/>
                                </a:lnTo>
                                <a:lnTo>
                                  <a:pt x="0" y="29259"/>
                                </a:lnTo>
                                <a:lnTo>
                                  <a:pt x="14629" y="0"/>
                                </a:lnTo>
                                <a:close/>
                              </a:path>
                            </a:pathLst>
                          </a:custGeom>
                          <a:ln w="7315" cap="rnd">
                            <a:round/>
                          </a:ln>
                        </wps:spPr>
                        <wps:style>
                          <a:lnRef idx="1">
                            <a:srgbClr val="000000"/>
                          </a:lnRef>
                          <a:fillRef idx="1">
                            <a:srgbClr val="000000"/>
                          </a:fillRef>
                          <a:effectRef idx="0">
                            <a:scrgbClr r="0" g="0" b="0"/>
                          </a:effectRef>
                          <a:fontRef idx="none"/>
                        </wps:style>
                        <wps:bodyPr/>
                      </wps:wsp>
                      <wps:wsp>
                        <wps:cNvPr id="2633" name="Rectangle 2633"/>
                        <wps:cNvSpPr/>
                        <wps:spPr>
                          <a:xfrm rot="-5399999">
                            <a:off x="2117665" y="950266"/>
                            <a:ext cx="379517" cy="164999"/>
                          </a:xfrm>
                          <a:prstGeom prst="rect">
                            <a:avLst/>
                          </a:prstGeom>
                          <a:ln>
                            <a:noFill/>
                          </a:ln>
                        </wps:spPr>
                        <wps:txbx>
                          <w:txbxContent>
                            <w:p w14:paraId="57A781BF" w14:textId="77777777" w:rsidR="000B4D66" w:rsidRDefault="00000000">
                              <w:pPr>
                                <w:spacing w:after="160" w:line="259" w:lineRule="auto"/>
                                <w:ind w:left="0" w:firstLine="0"/>
                                <w:jc w:val="left"/>
                              </w:pPr>
                              <w:r>
                                <w:rPr>
                                  <w:sz w:val="12"/>
                                </w:rPr>
                                <w:t>Fluence</w:t>
                              </w:r>
                            </w:p>
                          </w:txbxContent>
                        </wps:txbx>
                        <wps:bodyPr horzOverflow="overflow" vert="horz" lIns="0" tIns="0" rIns="0" bIns="0" rtlCol="0">
                          <a:noAutofit/>
                        </wps:bodyPr>
                      </wps:wsp>
                      <wps:wsp>
                        <wps:cNvPr id="2634" name="Rectangle 2634"/>
                        <wps:cNvSpPr/>
                        <wps:spPr>
                          <a:xfrm>
                            <a:off x="2819081" y="9833"/>
                            <a:ext cx="1039258" cy="197998"/>
                          </a:xfrm>
                          <a:prstGeom prst="rect">
                            <a:avLst/>
                          </a:prstGeom>
                          <a:ln>
                            <a:noFill/>
                          </a:ln>
                        </wps:spPr>
                        <wps:txbx>
                          <w:txbxContent>
                            <w:p w14:paraId="5E8A0D79" w14:textId="77777777" w:rsidR="000B4D66" w:rsidRDefault="00000000">
                              <w:pPr>
                                <w:spacing w:after="160" w:line="259" w:lineRule="auto"/>
                                <w:ind w:left="0" w:firstLine="0"/>
                                <w:jc w:val="left"/>
                              </w:pPr>
                              <w:r>
                                <w:rPr>
                                  <w:w w:val="124"/>
                                  <w:sz w:val="14"/>
                                </w:rPr>
                                <w:t>Fluence</w:t>
                              </w:r>
                              <w:r>
                                <w:rPr>
                                  <w:spacing w:val="13"/>
                                  <w:w w:val="124"/>
                                  <w:sz w:val="14"/>
                                </w:rPr>
                                <w:t xml:space="preserve"> </w:t>
                              </w:r>
                              <w:r>
                                <w:rPr>
                                  <w:w w:val="124"/>
                                  <w:sz w:val="14"/>
                                </w:rPr>
                                <w:t>curve</w:t>
                              </w:r>
                              <w:r>
                                <w:rPr>
                                  <w:spacing w:val="13"/>
                                  <w:w w:val="124"/>
                                  <w:sz w:val="14"/>
                                </w:rPr>
                                <w:t xml:space="preserve"> </w:t>
                              </w:r>
                              <w:r>
                                <w:rPr>
                                  <w:w w:val="124"/>
                                  <w:sz w:val="14"/>
                                </w:rPr>
                                <w:t>on</w:t>
                              </w:r>
                              <w:r>
                                <w:rPr>
                                  <w:spacing w:val="13"/>
                                  <w:w w:val="124"/>
                                  <w:sz w:val="14"/>
                                </w:rPr>
                                <w:t xml:space="preserve"> </w:t>
                              </w:r>
                            </w:p>
                          </w:txbxContent>
                        </wps:txbx>
                        <wps:bodyPr horzOverflow="overflow" vert="horz" lIns="0" tIns="0" rIns="0" bIns="0" rtlCol="0">
                          <a:noAutofit/>
                        </wps:bodyPr>
                      </wps:wsp>
                      <wps:wsp>
                        <wps:cNvPr id="2635" name="Rectangle 2635"/>
                        <wps:cNvSpPr/>
                        <wps:spPr>
                          <a:xfrm>
                            <a:off x="3600466" y="24316"/>
                            <a:ext cx="69113" cy="165660"/>
                          </a:xfrm>
                          <a:prstGeom prst="rect">
                            <a:avLst/>
                          </a:prstGeom>
                          <a:ln>
                            <a:noFill/>
                          </a:ln>
                        </wps:spPr>
                        <wps:txbx>
                          <w:txbxContent>
                            <w:p w14:paraId="6791E8F1" w14:textId="77777777" w:rsidR="000B4D66" w:rsidRDefault="00000000">
                              <w:pPr>
                                <w:spacing w:after="160" w:line="259" w:lineRule="auto"/>
                                <w:ind w:left="0" w:firstLine="0"/>
                                <w:jc w:val="left"/>
                              </w:pPr>
                              <w:r>
                                <w:rPr>
                                  <w:i/>
                                  <w:w w:val="134"/>
                                  <w:sz w:val="14"/>
                                </w:rPr>
                                <w:t>y</w:t>
                              </w:r>
                            </w:p>
                          </w:txbxContent>
                        </wps:txbx>
                        <wps:bodyPr horzOverflow="overflow" vert="horz" lIns="0" tIns="0" rIns="0" bIns="0" rtlCol="0">
                          <a:noAutofit/>
                        </wps:bodyPr>
                      </wps:wsp>
                      <wps:wsp>
                        <wps:cNvPr id="2636" name="Rectangle 2636"/>
                        <wps:cNvSpPr/>
                        <wps:spPr>
                          <a:xfrm>
                            <a:off x="3669514" y="9833"/>
                            <a:ext cx="194814" cy="197998"/>
                          </a:xfrm>
                          <a:prstGeom prst="rect">
                            <a:avLst/>
                          </a:prstGeom>
                          <a:ln>
                            <a:noFill/>
                          </a:ln>
                        </wps:spPr>
                        <wps:txbx>
                          <w:txbxContent>
                            <w:p w14:paraId="67E731A1" w14:textId="77777777" w:rsidR="000B4D66" w:rsidRDefault="00000000">
                              <w:pPr>
                                <w:spacing w:after="160" w:line="259" w:lineRule="auto"/>
                                <w:ind w:left="0" w:firstLine="0"/>
                                <w:jc w:val="left"/>
                              </w:pPr>
                              <w:r>
                                <w:rPr>
                                  <w:spacing w:val="27"/>
                                  <w:w w:val="146"/>
                                  <w:sz w:val="14"/>
                                </w:rPr>
                                <w:t>=0</w:t>
                              </w:r>
                            </w:p>
                          </w:txbxContent>
                        </wps:txbx>
                        <wps:bodyPr horzOverflow="overflow" vert="horz" lIns="0" tIns="0" rIns="0" bIns="0" rtlCol="0">
                          <a:noAutofit/>
                        </wps:bodyPr>
                      </wps:wsp>
                    </wpg:wgp>
                  </a:graphicData>
                </a:graphic>
              </wp:inline>
            </w:drawing>
          </mc:Choice>
          <mc:Fallback>
            <w:pict>
              <v:group w14:anchorId="3F496D05" id="Group 24614" o:spid="_x0000_s1579" style="width:332.65pt;height:169.05pt;mso-position-horizontal-relative:char;mso-position-vertical-relative:line" coordsize="42246,21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">
                <v:shape id="Picture 30964" o:spid="_x0000_s1580" type="#_x0000_t75" style="position:absolute;left:1644;top:1476;width:18562;height:18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">
                  <v:imagedata r:id="rId34" o:title=""/>
                </v:shape>
                <v:shape id="Shape 2619" o:spid="_x0000_s1581" style="position:absolute;left:1893;top:10797;width:18089;height:0;visibility:visible;mso-wrap-style:square;v-text-anchor:top" coordsize="1808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" path="m,l1808922,e" filled="f" strokecolor="gray" strokeweight="1.0159mm">
                  <v:stroke opacity="49087f"/>
                  <v:path arrowok="t" textboxrect="0,0,1808922,0"/>
                </v:shape>
                <v:shape id="Shape 2620" o:spid="_x0000_s1582" style="position:absolute;left:1893;top:9870;width:18089;height:1855;visibility:visible;mso-wrap-style:square;v-text-anchor:top" coordsize="1808922,185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" path="m,185530r1808922,l1808922,,,,,185530e" filled="f" strokeweight=".30478mm">
                  <v:stroke endcap="square"/>
                  <v:path arrowok="t" textboxrect="0,0,1808922,185530"/>
                </v:shape>
                <v:shape id="Shape 2621" o:spid="_x0000_s1583" style="position:absolute;left:1661;top:20074;width:19203;height:0;visibility:visible;mso-wrap-style:square;v-text-anchor:top" coordsize="1920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" path="m,l1920274,e" filled="f" strokeweight=".20319mm">
                  <v:stroke endcap="round"/>
                  <v:path arrowok="t" textboxrect="0,0,1920274,0"/>
                </v:shape>
                <v:shape id="Shape 2622" o:spid="_x0000_s1584" style="position:absolute;left:20571;top:19927;width:293;height:293;visibility:visible;mso-wrap-style:square;v-text-anchor:top" coordsize="29259,29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" path="m,l29259,14630,,29259,,xe" fillcolor="black" strokeweight=".20319mm">
                  <v:stroke endcap="round"/>
                  <v:path arrowok="t" textboxrect="0,0,29259,29259"/>
                </v:shape>
                <v:rect id="Rectangle 2623" o:spid="_x0000_s1585" style="position:absolute;left:10718;top:20431;width:576;height:1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" filled="f" stroked="f">
                  <v:textbox inset="0,0,0,0">
                    <w:txbxContent>
                      <w:p w14:paraId="744CB8CA" w14:textId="77777777" w:rsidR="000B4D66" w:rsidRDefault="00000000">
                        <w:pPr>
                          <w:spacing w:after="160" w:line="259" w:lineRule="auto"/>
                          <w:ind w:left="0" w:firstLine="0"/>
                          <w:jc w:val="left"/>
                        </w:pPr>
                        <w:r>
                          <w:rPr>
                            <w:i/>
                            <w:w w:val="141"/>
                            <w:sz w:val="12"/>
                          </w:rPr>
                          <w:t>x</w:t>
                        </w:r>
                      </w:p>
                    </w:txbxContent>
                  </v:textbox>
                </v:rect>
                <v:shape id="Shape 2624" o:spid="_x0000_s1586" style="position:absolute;left:1661;top:871;width:0;height:19203;visibility:visible;mso-wrap-style:square;v-text-anchor:top" coordsize="0,1920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" path="m,1920274l,e" filled="f" strokeweight=".20319mm">
                  <v:stroke endcap="round"/>
                  <v:path arrowok="t" textboxrect="0,0,0,1920274"/>
                </v:shape>
                <v:shape id="Shape 2625" o:spid="_x0000_s1587" style="position:absolute;left:1514;top:871;width:293;height:293;visibility:visible;mso-wrap-style:square;v-text-anchor:top" coordsize="29259,29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" path="m14630,l29259,29259,,29259,14630,xe" fillcolor="black" strokeweight=".20319mm">
                  <v:stroke endcap="round"/>
                  <v:path arrowok="t" textboxrect="0,0,29259,29259"/>
                </v:shape>
                <v:rect id="Rectangle 2626" o:spid="_x0000_s1588" style="position:absolute;left:402;top:10039;width:576;height:138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" filled="f" stroked="f">
                  <v:textbox inset="0,0,0,0">
                    <w:txbxContent>
                      <w:p w14:paraId="1EE0BB43" w14:textId="77777777" w:rsidR="000B4D66" w:rsidRDefault="00000000">
                        <w:pPr>
                          <w:spacing w:after="160" w:line="259" w:lineRule="auto"/>
                          <w:ind w:left="0" w:firstLine="0"/>
                          <w:jc w:val="left"/>
                        </w:pPr>
                        <w:r>
                          <w:rPr>
                            <w:i/>
                            <w:sz w:val="12"/>
                          </w:rPr>
                          <w:t>y</w:t>
                        </w:r>
                      </w:p>
                    </w:txbxContent>
                  </v:textbox>
                </v:rect>
                <v:rect id="Rectangle 2627" o:spid="_x0000_s1589" style="position:absolute;left:6332;width:12250;height:1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tF0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BO4hlc34QnINf/AAAA//8DAFBLAQItABQABgAIAAAAIQDb4fbL7gAAAIUBAAATAAAAAAAA&#10;AAAAAAAAAAAAAABbQ29udGVudF9UeXBlc10ueG1sUEsBAi0AFAAGAAgAAAAhAFr0LFu/AAAAFQEA&#10;AAsAAAAAAAAAAAAAAAAAHwEAAF9yZWxzLy5yZWxzUEsBAi0AFAAGAAgAAAAhAKLW0XTHAAAA3QAA&#10;AA8AAAAAAAAAAAAAAAAABwIAAGRycy9kb3ducmV2LnhtbFBLBQYAAAAAAwADALcAAAD7AgAAAAA=&#10;" filled="f" stroked="f">
                  <v:textbox inset="0,0,0,0">
                    <w:txbxContent>
                      <w:p w14:paraId="04514DD0" w14:textId="77777777" w:rsidR="000B4D66" w:rsidRDefault="00000000">
                        <w:pPr>
                          <w:spacing w:after="160" w:line="259" w:lineRule="auto"/>
                          <w:ind w:left="0" w:firstLine="0"/>
                          <w:jc w:val="left"/>
                        </w:pPr>
                        <w:r>
                          <w:rPr>
                            <w:w w:val="123"/>
                            <w:sz w:val="14"/>
                          </w:rPr>
                          <w:t>Optimal</w:t>
                        </w:r>
                        <w:r>
                          <w:rPr>
                            <w:spacing w:val="13"/>
                            <w:w w:val="123"/>
                            <w:sz w:val="14"/>
                          </w:rPr>
                          <w:t xml:space="preserve"> </w:t>
                        </w:r>
                        <w:r>
                          <w:rPr>
                            <w:w w:val="123"/>
                            <w:sz w:val="14"/>
                          </w:rPr>
                          <w:t>fluence</w:t>
                        </w:r>
                        <w:r>
                          <w:rPr>
                            <w:spacing w:val="13"/>
                            <w:w w:val="123"/>
                            <w:sz w:val="14"/>
                          </w:rPr>
                          <w:t xml:space="preserve"> </w:t>
                        </w:r>
                        <w:r>
                          <w:rPr>
                            <w:w w:val="123"/>
                            <w:sz w:val="14"/>
                          </w:rPr>
                          <w:t>map</w:t>
                        </w:r>
                      </w:p>
                    </w:txbxContent>
                  </v:textbox>
                </v:rect>
                <v:shape id="Shape 2629" o:spid="_x0000_s1590" style="position:absolute;left:24156;top:19703;width:18090;height:0;visibility:visible;mso-wrap-style:square;v-text-anchor:top" coordsize="18089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" path="m,l1808921,e" filled="f" strokecolor="gray" strokeweight="1.0159mm">
                  <v:stroke opacity="49087f"/>
                  <v:path arrowok="t" textboxrect="0,0,1808921,0"/>
                </v:shape>
                <v:shape id="Shape 2630" o:spid="_x0000_s1591" style="position:absolute;left:24156;top:5327;width:18090;height:14438;visibility:visible;mso-wrap-style:square;v-text-anchor:top" coordsize="1808921,1443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" path="m,1438479r18272,-2250l36544,1433255r18272,-3894l73088,1424316r18272,-6468l109631,1409641r18272,-10306l146175,1386532r18272,-15738l182719,1351658r18272,-23016l219263,1301266r18272,-32201l255807,1231622r18272,-43038l292350,1139699r18273,-54855l328895,1024053r18271,-66509l365439,885743r18271,-76444l401982,729089r18272,-82872l438526,561998r18272,-84067l475070,395658r18272,-78744l511614,243468r18272,-66414l548158,119301,566430,71663,584702,35353,602974,11279,621246,r18272,1690l657789,16117r18272,26525l694333,80232r18272,47263l730877,182719r18272,61216l767421,308983r18272,66607l803965,441444r18272,62839l840509,561970r18272,50606l877053,654448r18271,31829l913597,707154r18271,9458l950140,714654r18272,-12885l986684,678922r18272,-31395l1023228,609398r18272,-42721l1059772,521747r18272,-44626l1096316,435329r18272,-36535l1132860,369713r18272,-19765l1169403,340932r18273,2675l1205947,358385r18273,26752l1242491,423227r18272,48333l1279035,528666r18272,64128l1315579,662025r18272,72351l1352123,807905r18272,72903l1388667,951485r18272,67112l1425211,1081100r18271,57148l1461754,1189589r18272,45350l1498299,1274348r18272,33703l1534842,1336431r18272,23537l1571386,1379197r18272,15482l1607930,1406964r18272,9609l1644474,1423984r18272,5635l1681018,1433846r18272,3126l1717562,1439253r18271,1641l1754106,1442060r18272,817l1790649,1443442r18272,385e" filled="f" strokecolor="red" strokeweight=".50797mm">
                  <v:stroke endcap="square"/>
                  <v:path arrowok="t" textboxrect="0,0,1808921,1443827"/>
                </v:shape>
                <v:shape id="Shape 2631" o:spid="_x0000_s1592" style="position:absolute;left:23924;top:1033;width:0;height:18878;visibility:visible;mso-wrap-style:square;v-text-anchor:top" coordsize="0,1887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" path="m,1887807l,e" filled="f" strokeweight=".20319mm">
                  <v:stroke endcap="round"/>
                  <v:path arrowok="t" textboxrect="0,0,0,1887807"/>
                </v:shape>
                <v:shape id="Shape 2632" o:spid="_x0000_s1593" style="position:absolute;left:23778;top:1033;width:293;height:293;visibility:visible;mso-wrap-style:square;v-text-anchor:top" coordsize="29259,29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" path="m14629,l29259,29259,,29259,14629,xe" fillcolor="black" strokeweight=".20319mm">
                  <v:stroke endcap="round"/>
                  <v:path arrowok="t" textboxrect="0,0,29259,29259"/>
                </v:shape>
                <v:rect id="Rectangle 2633" o:spid="_x0000_s1594" style="position:absolute;left:21176;top:9503;width:3795;height:1650;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" filled="f" stroked="f">
                  <v:textbox inset="0,0,0,0">
                    <w:txbxContent>
                      <w:p w14:paraId="57A781BF" w14:textId="77777777" w:rsidR="000B4D66" w:rsidRDefault="00000000">
                        <w:pPr>
                          <w:spacing w:after="160" w:line="259" w:lineRule="auto"/>
                          <w:ind w:left="0" w:firstLine="0"/>
                          <w:jc w:val="left"/>
                        </w:pPr>
                        <w:r>
                          <w:rPr>
                            <w:sz w:val="12"/>
                          </w:rPr>
                          <w:t>Fluence</w:t>
                        </w:r>
                      </w:p>
                    </w:txbxContent>
                  </v:textbox>
                </v:rect>
                <v:rect id="Rectangle 2634" o:spid="_x0000_s1595" style="position:absolute;left:28190;top:98;width:10393;height:1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" filled="f" stroked="f">
                  <v:textbox inset="0,0,0,0">
                    <w:txbxContent>
                      <w:p w14:paraId="5E8A0D79" w14:textId="77777777" w:rsidR="000B4D66" w:rsidRDefault="00000000">
                        <w:pPr>
                          <w:spacing w:after="160" w:line="259" w:lineRule="auto"/>
                          <w:ind w:left="0" w:firstLine="0"/>
                          <w:jc w:val="left"/>
                        </w:pPr>
                        <w:r>
                          <w:rPr>
                            <w:w w:val="124"/>
                            <w:sz w:val="14"/>
                          </w:rPr>
                          <w:t>Fluence</w:t>
                        </w:r>
                        <w:r>
                          <w:rPr>
                            <w:spacing w:val="13"/>
                            <w:w w:val="124"/>
                            <w:sz w:val="14"/>
                          </w:rPr>
                          <w:t xml:space="preserve"> </w:t>
                        </w:r>
                        <w:r>
                          <w:rPr>
                            <w:w w:val="124"/>
                            <w:sz w:val="14"/>
                          </w:rPr>
                          <w:t>curve</w:t>
                        </w:r>
                        <w:r>
                          <w:rPr>
                            <w:spacing w:val="13"/>
                            <w:w w:val="124"/>
                            <w:sz w:val="14"/>
                          </w:rPr>
                          <w:t xml:space="preserve"> </w:t>
                        </w:r>
                        <w:r>
                          <w:rPr>
                            <w:w w:val="124"/>
                            <w:sz w:val="14"/>
                          </w:rPr>
                          <w:t>on</w:t>
                        </w:r>
                        <w:r>
                          <w:rPr>
                            <w:spacing w:val="13"/>
                            <w:w w:val="124"/>
                            <w:sz w:val="14"/>
                          </w:rPr>
                          <w:t xml:space="preserve"> </w:t>
                        </w:r>
                      </w:p>
                    </w:txbxContent>
                  </v:textbox>
                </v:rect>
                <v:rect id="Rectangle 2635" o:spid="_x0000_s1596" style="position:absolute;left:36004;top:243;width:691;height:1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XxF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zl1e4vQlPQK6vAAAA//8DAFBLAQItABQABgAIAAAAIQDb4fbL7gAAAIUBAAATAAAAAAAA&#10;AAAAAAAAAAAAAABbQ29udGVudF9UeXBlc10ueG1sUEsBAi0AFAAGAAgAAAAhAFr0LFu/AAAAFQEA&#10;AAsAAAAAAAAAAAAAAAAAHwEAAF9yZWxzLy5yZWxzUEsBAi0AFAAGAAgAAAAhALiRfEXHAAAA3QAA&#10;AA8AAAAAAAAAAAAAAAAABwIAAGRycy9kb3ducmV2LnhtbFBLBQYAAAAAAwADALcAAAD7AgAAAAA=&#10;" filled="f" stroked="f">
                  <v:textbox inset="0,0,0,0">
                    <w:txbxContent>
                      <w:p w14:paraId="6791E8F1" w14:textId="77777777" w:rsidR="000B4D66" w:rsidRDefault="00000000">
                        <w:pPr>
                          <w:spacing w:after="160" w:line="259" w:lineRule="auto"/>
                          <w:ind w:left="0" w:firstLine="0"/>
                          <w:jc w:val="left"/>
                        </w:pPr>
                        <w:r>
                          <w:rPr>
                            <w:i/>
                            <w:w w:val="134"/>
                            <w:sz w:val="14"/>
                          </w:rPr>
                          <w:t>y</w:t>
                        </w:r>
                      </w:p>
                    </w:txbxContent>
                  </v:textbox>
                </v:rect>
                <v:rect id="Rectangle 2636" o:spid="_x0000_s1597" style="position:absolute;left:36695;top:98;width:1948;height:1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" filled="f" stroked="f">
                  <v:textbox inset="0,0,0,0">
                    <w:txbxContent>
                      <w:p w14:paraId="67E731A1" w14:textId="77777777" w:rsidR="000B4D66" w:rsidRDefault="00000000">
                        <w:pPr>
                          <w:spacing w:after="160" w:line="259" w:lineRule="auto"/>
                          <w:ind w:left="0" w:firstLine="0"/>
                          <w:jc w:val="left"/>
                        </w:pPr>
                        <w:r>
                          <w:rPr>
                            <w:spacing w:val="27"/>
                            <w:w w:val="146"/>
                            <w:sz w:val="14"/>
                          </w:rPr>
                          <w:t>=0</w:t>
                        </w:r>
                      </w:p>
                    </w:txbxContent>
                  </v:textbox>
                </v:rect>
                <w10:anchorlock/>
              </v:group>
            </w:pict>
          </mc:Fallback>
        </mc:AlternateContent>
      </w:r>
    </w:p>
    <w:p w14:paraId="49A7FFA2" w14:textId="77777777" w:rsidR="000B4D66" w:rsidRDefault="00000000">
      <w:pPr>
        <w:tabs>
          <w:tab w:val="center" w:pos="2857"/>
          <w:tab w:val="center" w:pos="6088"/>
        </w:tabs>
        <w:spacing w:after="388" w:line="297" w:lineRule="auto"/>
        <w:ind w:left="0" w:firstLine="0"/>
        <w:jc w:val="left"/>
      </w:pPr>
      <w:r>
        <w:rPr>
          <w:sz w:val="22"/>
        </w:rPr>
        <w:tab/>
      </w:r>
      <w:r>
        <w:t>Figure 8: Example of a</w:t>
      </w:r>
      <w:r>
        <w:tab/>
        <w:t>uence map segmentation along a leaf pair axis.</w:t>
      </w:r>
    </w:p>
    <w:p w14:paraId="4D06D00E" w14:textId="77777777" w:rsidR="000B4D66" w:rsidRDefault="00000000">
      <w:pPr>
        <w:spacing w:after="112"/>
        <w:ind w:left="-5"/>
      </w:pPr>
      <w:r>
        <w:t xml:space="preserve">the motion of the leaves is from left to right: The di erence between the time the right and left leaves pass by a point determines the amount of irradiation delivered at that point. The greater the time di erence, the more rays will be sent from that point (in gure 9a and 9b, the time laps between left and right leaves passing a point is proportional to the uence delivered at that point). One needs to carefully move the opening (right) and closing (left) leaves to deliver the correct amount of rays at each point of the uence map. Solving a linear programming problem allows a leaf pair to deliver any uence within arbitrary approximation in a reasonable amount of time ( gure 9). A playground to calculate the leaf’s motion for an arbitrary uence is available here: </w:t>
      </w:r>
      <w:hyperlink r:id="rId35">
        <w:r>
          <w:rPr>
            <w:color w:val="00807A"/>
          </w:rPr>
          <w:t>https://mics-lab.github.io/PresentationJuin2023PRFD/demo</w:t>
        </w:r>
      </w:hyperlink>
      <w:hyperlink r:id="rId36">
        <w:r>
          <w:t>.</w:t>
        </w:r>
      </w:hyperlink>
    </w:p>
    <w:p w14:paraId="196879A3" w14:textId="77777777" w:rsidR="000B4D66" w:rsidRDefault="00000000">
      <w:pPr>
        <w:spacing w:after="321"/>
        <w:ind w:left="-5"/>
      </w:pPr>
      <w:r>
        <w:t>The sliding window technique is used most of the time, as delivery time is much (about twice) faster [</w:t>
      </w:r>
      <w:r>
        <w:rPr>
          <w:color w:val="63003C"/>
        </w:rPr>
        <w:t>NG</w:t>
      </w:r>
      <w:r>
        <w:t>]. This manuscript assumes the use of this technique, focusing on optimizing the uence distribution.</w:t>
      </w:r>
    </w:p>
    <w:p w14:paraId="580F1FCE" w14:textId="77777777" w:rsidR="000B4D66" w:rsidRDefault="00000000">
      <w:pPr>
        <w:pStyle w:val="Heading2"/>
        <w:tabs>
          <w:tab w:val="center" w:pos="3041"/>
        </w:tabs>
        <w:ind w:left="-15" w:firstLine="0"/>
      </w:pPr>
      <w:r>
        <w:lastRenderedPageBreak/>
        <w:t>7.4</w:t>
      </w:r>
      <w:r>
        <w:tab/>
        <w:t>(Optional) Direct Aperture Optimization</w:t>
      </w:r>
    </w:p>
    <w:p w14:paraId="57440783" w14:textId="77777777" w:rsidR="000B4D66" w:rsidRDefault="00000000">
      <w:pPr>
        <w:spacing w:after="123"/>
        <w:ind w:left="-5"/>
      </w:pPr>
      <w:r>
        <w:t>Direct Aperture Optimization is mainly used in VMAT and occasionally employed to enhance IMRT plans. Unlike traditional approaches, which separate uence map optimization from leaf sequencing, DAO directly optimizes the motion of the MLC leaves.</w:t>
      </w:r>
    </w:p>
    <w:p w14:paraId="67E11915" w14:textId="77777777" w:rsidR="000B4D66" w:rsidRDefault="00000000">
      <w:pPr>
        <w:spacing w:after="110"/>
        <w:ind w:left="-5"/>
      </w:pPr>
      <w:r>
        <w:t>In VMAT, applying conventional leaf sequencing to any arbitrary uence map is not feasible. Therefore, DAO is essential, as it is the only optimization method capable of generating a VMAT treatment plan.</w:t>
      </w:r>
    </w:p>
    <w:p w14:paraId="418C3B6E" w14:textId="77777777" w:rsidR="000B4D66" w:rsidRDefault="00000000">
      <w:pPr>
        <w:spacing w:after="443"/>
        <w:ind w:left="-5"/>
      </w:pPr>
      <w:r>
        <w:t>When applied to IMRT, DAO can re ne the treatment plan by directly adjusting the aperture shapes to better align with the desired dose distribution while accounting for the physical constraints of the treatment machine. However, as this manuscript is not focused on leaf sequencing, it assumes that no additional DAO is applied following conventional leaf sequencing.</w:t>
      </w:r>
    </w:p>
    <w:p w14:paraId="3BD0CE04" w14:textId="77777777" w:rsidR="000B4D66" w:rsidRDefault="00000000">
      <w:pPr>
        <w:pStyle w:val="Heading1"/>
        <w:tabs>
          <w:tab w:val="center" w:pos="1214"/>
        </w:tabs>
        <w:ind w:left="-15" w:firstLine="0"/>
      </w:pPr>
      <w:r>
        <w:t>8</w:t>
      </w:r>
      <w:r>
        <w:tab/>
        <w:t>Simulation</w:t>
      </w:r>
    </w:p>
    <w:p w14:paraId="547C4E3D" w14:textId="360D508F" w:rsidR="000B4D66" w:rsidRDefault="00000000">
      <w:pPr>
        <w:ind w:left="-5"/>
      </w:pPr>
      <w:r>
        <w:t>Throughout the dosimetry process, several approximations are employed. First, the assumption is that each bixel (beam pixel) operates independently. This approximation fails to account for interactions between adjacent bixels. Additionally, during FMO, ideal uence maps are generated without considering the physical limitations of the treatment machine, such as the width of the multi-leaf collimator (MLC) leaves (often 5</w:t>
      </w:r>
      <w:ins w:id="44" w:author="Mélanie KOJAARTINIAN" w:date="2024-09-22T14:30:00Z" w16du:dateUtc="2024-09-22T12:30:00Z">
        <w:r w:rsidR="00454BA8">
          <w:t xml:space="preserve"> </w:t>
        </w:r>
      </w:ins>
      <w:r>
        <w:t>mm). Furthermore, the e ects of beam penumbra and the scattering of radiation within the patient’s body are often simpli ed or neglected in the FMO. Given these approximations, re-simulation of the treatment plan is critical to verify that the machine instructions deliver a dose distribution closely aligned with the expected outcomes.</w:t>
      </w:r>
    </w:p>
    <w:p w14:paraId="3FD24B62" w14:textId="77777777" w:rsidR="000B4D66" w:rsidRDefault="000B4D66">
      <w:pPr>
        <w:sectPr w:rsidR="000B4D66">
          <w:footerReference w:type="even" r:id="rId37"/>
          <w:footerReference w:type="default" r:id="rId38"/>
          <w:footerReference w:type="first" r:id="rId39"/>
          <w:pgSz w:w="12240" w:h="15840"/>
          <w:pgMar w:top="1148" w:right="1134" w:bottom="1083" w:left="1134" w:header="720" w:footer="486" w:gutter="0"/>
          <w:cols w:space="720"/>
        </w:sectPr>
      </w:pPr>
    </w:p>
    <w:p w14:paraId="01A2C48C" w14:textId="77777777" w:rsidR="000B4D66" w:rsidRDefault="00000000">
      <w:pPr>
        <w:spacing w:after="0" w:line="4752" w:lineRule="auto"/>
        <w:ind w:left="103"/>
        <w:jc w:val="center"/>
      </w:pPr>
      <w:r>
        <w:rPr>
          <w:sz w:val="13"/>
        </w:rPr>
        <w:t>Fluence 10-pieces linear approximation</w:t>
      </w:r>
    </w:p>
    <w:p w14:paraId="5C5AEF72" w14:textId="77777777" w:rsidR="000B4D66" w:rsidRDefault="00000000">
      <w:pPr>
        <w:numPr>
          <w:ilvl w:val="0"/>
          <w:numId w:val="2"/>
        </w:numPr>
        <w:spacing w:before="193" w:after="2" w:line="253" w:lineRule="auto"/>
        <w:jc w:val="center"/>
      </w:pPr>
      <w:r>
        <w:rPr>
          <w:sz w:val="18"/>
        </w:rPr>
        <w:t>Example of a</w:t>
      </w:r>
      <w:r>
        <w:rPr>
          <w:sz w:val="18"/>
        </w:rPr>
        <w:tab/>
        <w:t>uence curve leaf sequencing, with the</w:t>
      </w:r>
      <w:r>
        <w:rPr>
          <w:sz w:val="18"/>
        </w:rPr>
        <w:tab/>
        <w:t>uence approximated by a 10-pieces linear function.</w:t>
      </w:r>
    </w:p>
    <w:p w14:paraId="27A0D849" w14:textId="77777777" w:rsidR="000B4D66" w:rsidRDefault="00000000">
      <w:pPr>
        <w:spacing w:after="0" w:line="4752" w:lineRule="auto"/>
        <w:ind w:left="103"/>
        <w:jc w:val="center"/>
      </w:pPr>
      <w:r>
        <w:rPr>
          <w:noProof/>
          <w:sz w:val="22"/>
        </w:rPr>
        <mc:AlternateContent>
          <mc:Choice Requires="wpg">
            <w:drawing>
              <wp:anchor distT="0" distB="0" distL="114300" distR="114300" simplePos="0" relativeHeight="251659264" behindDoc="0" locked="0" layoutInCell="1" allowOverlap="1" wp14:anchorId="2B009ED2" wp14:editId="51D99F8D">
                <wp:simplePos x="0" y="0"/>
                <wp:positionH relativeFrom="margin">
                  <wp:posOffset>103873</wp:posOffset>
                </wp:positionH>
                <wp:positionV relativeFrom="paragraph">
                  <wp:posOffset>147312</wp:posOffset>
                </wp:positionV>
                <wp:extent cx="6124725" cy="3943488"/>
                <wp:effectExtent l="0" t="0" r="0" b="0"/>
                <wp:wrapTopAndBottom/>
                <wp:docPr id="26414" name="Group 26414"/>
                <wp:cNvGraphicFramePr/>
                <a:graphic xmlns:a="http://schemas.openxmlformats.org/drawingml/2006/main">
                  <a:graphicData uri="http://schemas.microsoft.com/office/word/2010/wordprocessingGroup">
                    <wpg:wgp>
                      <wpg:cNvGrpSpPr/>
                      <wpg:grpSpPr>
                        <a:xfrm>
                          <a:off x="0" y="0"/>
                          <a:ext cx="6124725" cy="3943488"/>
                          <a:chOff x="0" y="0"/>
                          <a:chExt cx="6124725" cy="3943488"/>
                        </a:xfrm>
                      </wpg:grpSpPr>
                      <wps:wsp>
                        <wps:cNvPr id="2700" name="Shape 2700"/>
                        <wps:cNvSpPr/>
                        <wps:spPr>
                          <a:xfrm>
                            <a:off x="142095" y="2090055"/>
                            <a:ext cx="2206155" cy="1698693"/>
                          </a:xfrm>
                          <a:custGeom>
                            <a:avLst/>
                            <a:gdLst/>
                            <a:ahLst/>
                            <a:cxnLst/>
                            <a:rect l="0" t="0" r="0" b="0"/>
                            <a:pathLst>
                              <a:path w="2206155" h="1698693">
                                <a:moveTo>
                                  <a:pt x="0" y="0"/>
                                </a:moveTo>
                                <a:lnTo>
                                  <a:pt x="245128" y="50831"/>
                                </a:lnTo>
                                <a:lnTo>
                                  <a:pt x="490256" y="101662"/>
                                </a:lnTo>
                                <a:lnTo>
                                  <a:pt x="735385" y="152493"/>
                                </a:lnTo>
                                <a:lnTo>
                                  <a:pt x="980513" y="504598"/>
                                </a:lnTo>
                                <a:lnTo>
                                  <a:pt x="1225641" y="709019"/>
                                </a:lnTo>
                                <a:lnTo>
                                  <a:pt x="1470769" y="759850"/>
                                </a:lnTo>
                                <a:lnTo>
                                  <a:pt x="1715898" y="1318401"/>
                                </a:lnTo>
                                <a:lnTo>
                                  <a:pt x="1961026" y="1627330"/>
                                </a:lnTo>
                                <a:lnTo>
                                  <a:pt x="2206155" y="1698381"/>
                                </a:lnTo>
                                <a:lnTo>
                                  <a:pt x="2206155" y="1698693"/>
                                </a:lnTo>
                                <a:lnTo>
                                  <a:pt x="1961026" y="1647862"/>
                                </a:lnTo>
                                <a:lnTo>
                                  <a:pt x="1715898" y="1597031"/>
                                </a:lnTo>
                                <a:lnTo>
                                  <a:pt x="1470769" y="1546200"/>
                                </a:lnTo>
                                <a:lnTo>
                                  <a:pt x="1225641" y="1295005"/>
                                </a:lnTo>
                                <a:lnTo>
                                  <a:pt x="980513" y="1244174"/>
                                </a:lnTo>
                                <a:lnTo>
                                  <a:pt x="735385" y="1193343"/>
                                </a:lnTo>
                                <a:lnTo>
                                  <a:pt x="490256" y="582819"/>
                                </a:lnTo>
                                <a:lnTo>
                                  <a:pt x="245128" y="118907"/>
                                </a:lnTo>
                                <a:lnTo>
                                  <a:pt x="0" y="2944"/>
                                </a:lnTo>
                                <a:lnTo>
                                  <a:pt x="0" y="0"/>
                                </a:lnTo>
                                <a:close/>
                              </a:path>
                            </a:pathLst>
                          </a:custGeom>
                          <a:ln w="7084" cap="flat">
                            <a:round/>
                          </a:ln>
                        </wps:spPr>
                        <wps:style>
                          <a:lnRef idx="1">
                            <a:srgbClr val="808080">
                              <a:alpha val="20000"/>
                            </a:srgbClr>
                          </a:lnRef>
                          <a:fillRef idx="1">
                            <a:srgbClr val="808080">
                              <a:alpha val="20000"/>
                            </a:srgbClr>
                          </a:fillRef>
                          <a:effectRef idx="0">
                            <a:scrgbClr r="0" g="0" b="0"/>
                          </a:effectRef>
                          <a:fontRef idx="none"/>
                        </wps:style>
                        <wps:bodyPr/>
                      </wps:wsp>
                      <wps:wsp>
                        <wps:cNvPr id="2701" name="Shape 2701"/>
                        <wps:cNvSpPr/>
                        <wps:spPr>
                          <a:xfrm>
                            <a:off x="59364" y="2090055"/>
                            <a:ext cx="55154" cy="1828219"/>
                          </a:xfrm>
                          <a:custGeom>
                            <a:avLst/>
                            <a:gdLst/>
                            <a:ahLst/>
                            <a:cxnLst/>
                            <a:rect l="0" t="0" r="0" b="0"/>
                            <a:pathLst>
                              <a:path w="55154" h="1828219">
                                <a:moveTo>
                                  <a:pt x="27301" y="0"/>
                                </a:moveTo>
                                <a:lnTo>
                                  <a:pt x="27853" y="0"/>
                                </a:lnTo>
                                <a:lnTo>
                                  <a:pt x="27853" y="1783628"/>
                                </a:lnTo>
                                <a:lnTo>
                                  <a:pt x="55154" y="1783628"/>
                                </a:lnTo>
                                <a:lnTo>
                                  <a:pt x="27577" y="1828219"/>
                                </a:lnTo>
                                <a:lnTo>
                                  <a:pt x="0" y="1783628"/>
                                </a:lnTo>
                                <a:lnTo>
                                  <a:pt x="27301" y="1783628"/>
                                </a:lnTo>
                                <a:lnTo>
                                  <a:pt x="27301" y="0"/>
                                </a:lnTo>
                                <a:close/>
                              </a:path>
                            </a:pathLst>
                          </a:custGeom>
                          <a:ln w="7084" cap="flat">
                            <a:miter lim="127000"/>
                          </a:ln>
                        </wps:spPr>
                        <wps:style>
                          <a:lnRef idx="1">
                            <a:srgbClr val="000000"/>
                          </a:lnRef>
                          <a:fillRef idx="1">
                            <a:srgbClr val="000000"/>
                          </a:fillRef>
                          <a:effectRef idx="0">
                            <a:scrgbClr r="0" g="0" b="0"/>
                          </a:effectRef>
                          <a:fontRef idx="none"/>
                        </wps:style>
                        <wps:bodyPr/>
                      </wps:wsp>
                      <wps:wsp>
                        <wps:cNvPr id="2702" name="Shape 2702"/>
                        <wps:cNvSpPr/>
                        <wps:spPr>
                          <a:xfrm>
                            <a:off x="142095" y="2092999"/>
                            <a:ext cx="2206155" cy="1695749"/>
                          </a:xfrm>
                          <a:custGeom>
                            <a:avLst/>
                            <a:gdLst/>
                            <a:ahLst/>
                            <a:cxnLst/>
                            <a:rect l="0" t="0" r="0" b="0"/>
                            <a:pathLst>
                              <a:path w="2206155" h="1695749">
                                <a:moveTo>
                                  <a:pt x="0" y="0"/>
                                </a:moveTo>
                                <a:lnTo>
                                  <a:pt x="245128" y="115962"/>
                                </a:lnTo>
                                <a:lnTo>
                                  <a:pt x="490256" y="579875"/>
                                </a:lnTo>
                                <a:lnTo>
                                  <a:pt x="735385" y="1190398"/>
                                </a:lnTo>
                                <a:lnTo>
                                  <a:pt x="980513" y="1241229"/>
                                </a:lnTo>
                                <a:lnTo>
                                  <a:pt x="1225641" y="1292060"/>
                                </a:lnTo>
                                <a:lnTo>
                                  <a:pt x="1470769" y="1543255"/>
                                </a:lnTo>
                                <a:lnTo>
                                  <a:pt x="1715898" y="1594086"/>
                                </a:lnTo>
                                <a:lnTo>
                                  <a:pt x="1961026" y="1644918"/>
                                </a:lnTo>
                                <a:lnTo>
                                  <a:pt x="2206155" y="1695749"/>
                                </a:lnTo>
                              </a:path>
                            </a:pathLst>
                          </a:custGeom>
                          <a:ln w="10626" cap="sq">
                            <a:round/>
                          </a:ln>
                        </wps:spPr>
                        <wps:style>
                          <a:lnRef idx="1">
                            <a:srgbClr val="1F77B4"/>
                          </a:lnRef>
                          <a:fillRef idx="0">
                            <a:srgbClr val="000000">
                              <a:alpha val="0"/>
                            </a:srgbClr>
                          </a:fillRef>
                          <a:effectRef idx="0">
                            <a:scrgbClr r="0" g="0" b="0"/>
                          </a:effectRef>
                          <a:fontRef idx="none"/>
                        </wps:style>
                        <wps:bodyPr/>
                      </wps:wsp>
                      <wps:wsp>
                        <wps:cNvPr id="2703" name="Shape 2703"/>
                        <wps:cNvSpPr/>
                        <wps:spPr>
                          <a:xfrm>
                            <a:off x="142095" y="2090055"/>
                            <a:ext cx="2206155" cy="1698381"/>
                          </a:xfrm>
                          <a:custGeom>
                            <a:avLst/>
                            <a:gdLst/>
                            <a:ahLst/>
                            <a:cxnLst/>
                            <a:rect l="0" t="0" r="0" b="0"/>
                            <a:pathLst>
                              <a:path w="2206155" h="1698381">
                                <a:moveTo>
                                  <a:pt x="0" y="0"/>
                                </a:moveTo>
                                <a:lnTo>
                                  <a:pt x="245128" y="50831"/>
                                </a:lnTo>
                                <a:lnTo>
                                  <a:pt x="490256" y="101662"/>
                                </a:lnTo>
                                <a:lnTo>
                                  <a:pt x="735385" y="152493"/>
                                </a:lnTo>
                                <a:lnTo>
                                  <a:pt x="980513" y="504598"/>
                                </a:lnTo>
                                <a:lnTo>
                                  <a:pt x="1225641" y="709019"/>
                                </a:lnTo>
                                <a:lnTo>
                                  <a:pt x="1470769" y="759850"/>
                                </a:lnTo>
                                <a:lnTo>
                                  <a:pt x="1715898" y="1318401"/>
                                </a:lnTo>
                                <a:lnTo>
                                  <a:pt x="1961026" y="1627330"/>
                                </a:lnTo>
                                <a:lnTo>
                                  <a:pt x="2206155" y="1698381"/>
                                </a:lnTo>
                              </a:path>
                            </a:pathLst>
                          </a:custGeom>
                          <a:ln w="10626" cap="sq">
                            <a:round/>
                          </a:ln>
                        </wps:spPr>
                        <wps:style>
                          <a:lnRef idx="1">
                            <a:srgbClr val="1FAF59"/>
                          </a:lnRef>
                          <a:fillRef idx="0">
                            <a:srgbClr val="000000">
                              <a:alpha val="0"/>
                            </a:srgbClr>
                          </a:fillRef>
                          <a:effectRef idx="0">
                            <a:scrgbClr r="0" g="0" b="0"/>
                          </a:effectRef>
                          <a:fontRef idx="none"/>
                        </wps:style>
                        <wps:bodyPr/>
                      </wps:wsp>
                      <wps:wsp>
                        <wps:cNvPr id="2704" name="Rectangle 2704"/>
                        <wps:cNvSpPr/>
                        <wps:spPr>
                          <a:xfrm>
                            <a:off x="0" y="1968739"/>
                            <a:ext cx="230663" cy="159786"/>
                          </a:xfrm>
                          <a:prstGeom prst="rect">
                            <a:avLst/>
                          </a:prstGeom>
                          <a:ln>
                            <a:noFill/>
                          </a:ln>
                        </wps:spPr>
                        <wps:txbx>
                          <w:txbxContent>
                            <w:p w14:paraId="495C1BE9" w14:textId="77777777" w:rsidR="000B4D66" w:rsidRDefault="00000000">
                              <w:pPr>
                                <w:spacing w:after="160" w:line="259" w:lineRule="auto"/>
                                <w:ind w:left="0" w:firstLine="0"/>
                                <w:jc w:val="left"/>
                              </w:pPr>
                              <w:r>
                                <w:rPr>
                                  <w:w w:val="123"/>
                                  <w:sz w:val="11"/>
                                </w:rPr>
                                <w:t>Time</w:t>
                              </w:r>
                            </w:p>
                          </w:txbxContent>
                        </wps:txbx>
                        <wps:bodyPr horzOverflow="overflow" vert="horz" lIns="0" tIns="0" rIns="0" bIns="0" rtlCol="0">
                          <a:noAutofit/>
                        </wps:bodyPr>
                      </wps:wsp>
                      <wps:wsp>
                        <wps:cNvPr id="2705" name="Rectangle 2705"/>
                        <wps:cNvSpPr/>
                        <wps:spPr>
                          <a:xfrm>
                            <a:off x="763648" y="3799321"/>
                            <a:ext cx="1280806" cy="191742"/>
                          </a:xfrm>
                          <a:prstGeom prst="rect">
                            <a:avLst/>
                          </a:prstGeom>
                          <a:ln>
                            <a:noFill/>
                          </a:ln>
                        </wps:spPr>
                        <wps:txbx>
                          <w:txbxContent>
                            <w:p w14:paraId="4ED224BD" w14:textId="77777777" w:rsidR="000B4D66" w:rsidRDefault="00000000">
                              <w:pPr>
                                <w:spacing w:after="160" w:line="259" w:lineRule="auto"/>
                                <w:ind w:left="0" w:firstLine="0"/>
                                <w:jc w:val="left"/>
                              </w:pPr>
                              <w:r>
                                <w:rPr>
                                  <w:w w:val="124"/>
                                  <w:sz w:val="13"/>
                                </w:rPr>
                                <w:t>Optimal</w:t>
                              </w:r>
                              <w:r>
                                <w:rPr>
                                  <w:spacing w:val="12"/>
                                  <w:w w:val="124"/>
                                  <w:sz w:val="13"/>
                                </w:rPr>
                                <w:t xml:space="preserve"> </w:t>
                              </w:r>
                              <w:r>
                                <w:rPr>
                                  <w:w w:val="124"/>
                                  <w:sz w:val="13"/>
                                </w:rPr>
                                <w:t>leaves</w:t>
                              </w:r>
                              <w:r>
                                <w:rPr>
                                  <w:spacing w:val="12"/>
                                  <w:w w:val="124"/>
                                  <w:sz w:val="13"/>
                                </w:rPr>
                                <w:t xml:space="preserve"> </w:t>
                              </w:r>
                              <w:r>
                                <w:rPr>
                                  <w:w w:val="124"/>
                                  <w:sz w:val="13"/>
                                </w:rPr>
                                <w:t>motion</w:t>
                              </w:r>
                            </w:p>
                          </w:txbxContent>
                        </wps:txbx>
                        <wps:bodyPr horzOverflow="overflow" vert="horz" lIns="0" tIns="0" rIns="0" bIns="0" rtlCol="0">
                          <a:noAutofit/>
                        </wps:bodyPr>
                      </wps:wsp>
                      <wps:wsp>
                        <wps:cNvPr id="2707" name="Shape 2707"/>
                        <wps:cNvSpPr/>
                        <wps:spPr>
                          <a:xfrm>
                            <a:off x="142095" y="796287"/>
                            <a:ext cx="2206155" cy="1040850"/>
                          </a:xfrm>
                          <a:custGeom>
                            <a:avLst/>
                            <a:gdLst/>
                            <a:ahLst/>
                            <a:cxnLst/>
                            <a:rect l="0" t="0" r="0" b="0"/>
                            <a:pathLst>
                              <a:path w="2206155" h="1040850">
                                <a:moveTo>
                                  <a:pt x="735385" y="0"/>
                                </a:moveTo>
                                <a:lnTo>
                                  <a:pt x="980513" y="301274"/>
                                </a:lnTo>
                                <a:lnTo>
                                  <a:pt x="1225641" y="454864"/>
                                </a:lnTo>
                                <a:lnTo>
                                  <a:pt x="1470769" y="254500"/>
                                </a:lnTo>
                                <a:lnTo>
                                  <a:pt x="1715898" y="762221"/>
                                </a:lnTo>
                                <a:lnTo>
                                  <a:pt x="1961026" y="1020319"/>
                                </a:lnTo>
                                <a:lnTo>
                                  <a:pt x="2206155" y="1040538"/>
                                </a:lnTo>
                                <a:lnTo>
                                  <a:pt x="2206155" y="1040850"/>
                                </a:lnTo>
                                <a:lnTo>
                                  <a:pt x="0" y="1040850"/>
                                </a:lnTo>
                                <a:lnTo>
                                  <a:pt x="0" y="1037906"/>
                                </a:lnTo>
                                <a:lnTo>
                                  <a:pt x="245128" y="972774"/>
                                </a:lnTo>
                                <a:lnTo>
                                  <a:pt x="490256" y="559693"/>
                                </a:lnTo>
                                <a:lnTo>
                                  <a:pt x="735385" y="0"/>
                                </a:lnTo>
                                <a:close/>
                              </a:path>
                            </a:pathLst>
                          </a:custGeom>
                          <a:ln w="7084" cap="flat">
                            <a:round/>
                          </a:ln>
                        </wps:spPr>
                        <wps:style>
                          <a:lnRef idx="1">
                            <a:srgbClr val="808080">
                              <a:alpha val="9803"/>
                            </a:srgbClr>
                          </a:lnRef>
                          <a:fillRef idx="1">
                            <a:srgbClr val="808080">
                              <a:alpha val="9803"/>
                            </a:srgbClr>
                          </a:fillRef>
                          <a:effectRef idx="0">
                            <a:scrgbClr r="0" g="0" b="0"/>
                          </a:effectRef>
                          <a:fontRef idx="none"/>
                        </wps:style>
                        <wps:bodyPr/>
                      </wps:wsp>
                      <wps:wsp>
                        <wps:cNvPr id="2708" name="Shape 2708"/>
                        <wps:cNvSpPr/>
                        <wps:spPr>
                          <a:xfrm>
                            <a:off x="169672" y="781729"/>
                            <a:ext cx="2151001" cy="1054867"/>
                          </a:xfrm>
                          <a:custGeom>
                            <a:avLst/>
                            <a:gdLst/>
                            <a:ahLst/>
                            <a:cxnLst/>
                            <a:rect l="0" t="0" r="0" b="0"/>
                            <a:pathLst>
                              <a:path w="2151001" h="1054867">
                                <a:moveTo>
                                  <a:pt x="0" y="1050960"/>
                                </a:moveTo>
                                <a:lnTo>
                                  <a:pt x="21727" y="1049317"/>
                                </a:lnTo>
                                <a:lnTo>
                                  <a:pt x="43455" y="1047143"/>
                                </a:lnTo>
                                <a:lnTo>
                                  <a:pt x="65182" y="1044299"/>
                                </a:lnTo>
                                <a:lnTo>
                                  <a:pt x="86909" y="1040613"/>
                                </a:lnTo>
                                <a:lnTo>
                                  <a:pt x="108636" y="1035888"/>
                                </a:lnTo>
                                <a:lnTo>
                                  <a:pt x="130364" y="1029891"/>
                                </a:lnTo>
                                <a:lnTo>
                                  <a:pt x="152091" y="1022362"/>
                                </a:lnTo>
                                <a:lnTo>
                                  <a:pt x="173818" y="1013008"/>
                                </a:lnTo>
                                <a:lnTo>
                                  <a:pt x="195545" y="1001510"/>
                                </a:lnTo>
                                <a:lnTo>
                                  <a:pt x="217273" y="987529"/>
                                </a:lnTo>
                                <a:lnTo>
                                  <a:pt x="239000" y="970714"/>
                                </a:lnTo>
                                <a:lnTo>
                                  <a:pt x="260727" y="950712"/>
                                </a:lnTo>
                                <a:lnTo>
                                  <a:pt x="282455" y="927186"/>
                                </a:lnTo>
                                <a:lnTo>
                                  <a:pt x="304182" y="899829"/>
                                </a:lnTo>
                                <a:lnTo>
                                  <a:pt x="325909" y="868386"/>
                                </a:lnTo>
                                <a:lnTo>
                                  <a:pt x="347636" y="832670"/>
                                </a:lnTo>
                                <a:lnTo>
                                  <a:pt x="369364" y="792593"/>
                                </a:lnTo>
                                <a:lnTo>
                                  <a:pt x="391091" y="748179"/>
                                </a:lnTo>
                                <a:lnTo>
                                  <a:pt x="412818" y="699587"/>
                                </a:lnTo>
                                <a:lnTo>
                                  <a:pt x="434546" y="647129"/>
                                </a:lnTo>
                                <a:lnTo>
                                  <a:pt x="456273" y="591278"/>
                                </a:lnTo>
                                <a:lnTo>
                                  <a:pt x="478000" y="532676"/>
                                </a:lnTo>
                                <a:lnTo>
                                  <a:pt x="499727" y="472129"/>
                                </a:lnTo>
                                <a:lnTo>
                                  <a:pt x="521455" y="410599"/>
                                </a:lnTo>
                                <a:lnTo>
                                  <a:pt x="543182" y="349179"/>
                                </a:lnTo>
                                <a:lnTo>
                                  <a:pt x="564909" y="289070"/>
                                </a:lnTo>
                                <a:lnTo>
                                  <a:pt x="586637" y="231539"/>
                                </a:lnTo>
                                <a:lnTo>
                                  <a:pt x="608364" y="177879"/>
                                </a:lnTo>
                                <a:lnTo>
                                  <a:pt x="630091" y="129356"/>
                                </a:lnTo>
                                <a:lnTo>
                                  <a:pt x="651818" y="87162"/>
                                </a:lnTo>
                                <a:lnTo>
                                  <a:pt x="673546" y="52357"/>
                                </a:lnTo>
                                <a:lnTo>
                                  <a:pt x="695273" y="25829"/>
                                </a:lnTo>
                                <a:lnTo>
                                  <a:pt x="717000" y="8241"/>
                                </a:lnTo>
                                <a:lnTo>
                                  <a:pt x="738727" y="0"/>
                                </a:lnTo>
                                <a:lnTo>
                                  <a:pt x="760455" y="1235"/>
                                </a:lnTo>
                                <a:lnTo>
                                  <a:pt x="782182" y="11775"/>
                                </a:lnTo>
                                <a:lnTo>
                                  <a:pt x="803909" y="31154"/>
                                </a:lnTo>
                                <a:lnTo>
                                  <a:pt x="825636" y="58618"/>
                                </a:lnTo>
                                <a:lnTo>
                                  <a:pt x="847364" y="93149"/>
                                </a:lnTo>
                                <a:lnTo>
                                  <a:pt x="869091" y="133496"/>
                                </a:lnTo>
                                <a:lnTo>
                                  <a:pt x="890818" y="178220"/>
                                </a:lnTo>
                                <a:lnTo>
                                  <a:pt x="912546" y="225745"/>
                                </a:lnTo>
                                <a:lnTo>
                                  <a:pt x="934273" y="274408"/>
                                </a:lnTo>
                                <a:lnTo>
                                  <a:pt x="956000" y="322521"/>
                                </a:lnTo>
                                <a:lnTo>
                                  <a:pt x="977727" y="368432"/>
                                </a:lnTo>
                                <a:lnTo>
                                  <a:pt x="999455" y="410579"/>
                                </a:lnTo>
                                <a:lnTo>
                                  <a:pt x="1021182" y="447551"/>
                                </a:lnTo>
                                <a:lnTo>
                                  <a:pt x="1042909" y="478143"/>
                                </a:lnTo>
                                <a:lnTo>
                                  <a:pt x="1064637" y="501398"/>
                                </a:lnTo>
                                <a:lnTo>
                                  <a:pt x="1086364" y="516651"/>
                                </a:lnTo>
                                <a:lnTo>
                                  <a:pt x="1108091" y="523560"/>
                                </a:lnTo>
                                <a:lnTo>
                                  <a:pt x="1129818" y="522130"/>
                                </a:lnTo>
                                <a:lnTo>
                                  <a:pt x="1151546" y="512716"/>
                                </a:lnTo>
                                <a:lnTo>
                                  <a:pt x="1173273" y="496024"/>
                                </a:lnTo>
                                <a:lnTo>
                                  <a:pt x="1195000" y="473087"/>
                                </a:lnTo>
                                <a:lnTo>
                                  <a:pt x="1216728" y="445229"/>
                                </a:lnTo>
                                <a:lnTo>
                                  <a:pt x="1238455" y="414017"/>
                                </a:lnTo>
                                <a:lnTo>
                                  <a:pt x="1260182" y="381191"/>
                                </a:lnTo>
                                <a:lnTo>
                                  <a:pt x="1281909" y="348587"/>
                                </a:lnTo>
                                <a:lnTo>
                                  <a:pt x="1303637" y="318054"/>
                                </a:lnTo>
                                <a:lnTo>
                                  <a:pt x="1325364" y="291361"/>
                                </a:lnTo>
                                <a:lnTo>
                                  <a:pt x="1347091" y="270115"/>
                                </a:lnTo>
                                <a:lnTo>
                                  <a:pt x="1368818" y="255674"/>
                                </a:lnTo>
                                <a:lnTo>
                                  <a:pt x="1390546" y="249087"/>
                                </a:lnTo>
                                <a:lnTo>
                                  <a:pt x="1412273" y="251041"/>
                                </a:lnTo>
                                <a:lnTo>
                                  <a:pt x="1434000" y="261838"/>
                                </a:lnTo>
                                <a:lnTo>
                                  <a:pt x="1455728" y="281383"/>
                                </a:lnTo>
                                <a:lnTo>
                                  <a:pt x="1477455" y="309212"/>
                                </a:lnTo>
                                <a:lnTo>
                                  <a:pt x="1499182" y="344524"/>
                                </a:lnTo>
                                <a:lnTo>
                                  <a:pt x="1520910" y="386246"/>
                                </a:lnTo>
                                <a:lnTo>
                                  <a:pt x="1542637" y="433099"/>
                                </a:lnTo>
                                <a:lnTo>
                                  <a:pt x="1564364" y="483679"/>
                                </a:lnTo>
                                <a:lnTo>
                                  <a:pt x="1586091" y="536539"/>
                                </a:lnTo>
                                <a:lnTo>
                                  <a:pt x="1607819" y="590260"/>
                                </a:lnTo>
                                <a:lnTo>
                                  <a:pt x="1629546" y="643523"/>
                                </a:lnTo>
                                <a:lnTo>
                                  <a:pt x="1651273" y="695160"/>
                                </a:lnTo>
                                <a:lnTo>
                                  <a:pt x="1673000" y="744193"/>
                                </a:lnTo>
                                <a:lnTo>
                                  <a:pt x="1694728" y="789858"/>
                                </a:lnTo>
                                <a:lnTo>
                                  <a:pt x="1716455" y="831610"/>
                                </a:lnTo>
                                <a:lnTo>
                                  <a:pt x="1738182" y="869120"/>
                                </a:lnTo>
                                <a:lnTo>
                                  <a:pt x="1759910" y="902253"/>
                                </a:lnTo>
                                <a:lnTo>
                                  <a:pt x="1781637" y="931045"/>
                                </a:lnTo>
                                <a:lnTo>
                                  <a:pt x="1803364" y="955669"/>
                                </a:lnTo>
                                <a:lnTo>
                                  <a:pt x="1825091" y="976404"/>
                                </a:lnTo>
                                <a:lnTo>
                                  <a:pt x="1846819" y="993600"/>
                                </a:lnTo>
                                <a:lnTo>
                                  <a:pt x="1868546" y="1007649"/>
                                </a:lnTo>
                                <a:lnTo>
                                  <a:pt x="1890273" y="1018960"/>
                                </a:lnTo>
                                <a:lnTo>
                                  <a:pt x="1912000" y="1027935"/>
                                </a:lnTo>
                                <a:lnTo>
                                  <a:pt x="1933728" y="1034956"/>
                                </a:lnTo>
                                <a:lnTo>
                                  <a:pt x="1955455" y="1040370"/>
                                </a:lnTo>
                                <a:lnTo>
                                  <a:pt x="1977182" y="1044487"/>
                                </a:lnTo>
                                <a:lnTo>
                                  <a:pt x="1998909" y="1047575"/>
                                </a:lnTo>
                                <a:lnTo>
                                  <a:pt x="2020637" y="1049859"/>
                                </a:lnTo>
                                <a:lnTo>
                                  <a:pt x="2042364" y="1051526"/>
                                </a:lnTo>
                                <a:lnTo>
                                  <a:pt x="2064091" y="1052725"/>
                                </a:lnTo>
                                <a:lnTo>
                                  <a:pt x="2085819" y="1053577"/>
                                </a:lnTo>
                                <a:lnTo>
                                  <a:pt x="2107546" y="1054174"/>
                                </a:lnTo>
                                <a:lnTo>
                                  <a:pt x="2129273" y="1054586"/>
                                </a:lnTo>
                                <a:lnTo>
                                  <a:pt x="2151001" y="1054867"/>
                                </a:lnTo>
                              </a:path>
                            </a:pathLst>
                          </a:custGeom>
                          <a:ln w="35418" cap="sq">
                            <a:round/>
                          </a:ln>
                        </wps:spPr>
                        <wps:style>
                          <a:lnRef idx="1">
                            <a:srgbClr val="FF0000">
                              <a:alpha val="74901"/>
                            </a:srgbClr>
                          </a:lnRef>
                          <a:fillRef idx="0">
                            <a:srgbClr val="000000">
                              <a:alpha val="0"/>
                            </a:srgbClr>
                          </a:fillRef>
                          <a:effectRef idx="0">
                            <a:scrgbClr r="0" g="0" b="0"/>
                          </a:effectRef>
                          <a:fontRef idx="none"/>
                        </wps:style>
                        <wps:bodyPr/>
                      </wps:wsp>
                      <wps:wsp>
                        <wps:cNvPr id="2709" name="Shape 2709"/>
                        <wps:cNvSpPr/>
                        <wps:spPr>
                          <a:xfrm>
                            <a:off x="142095" y="796287"/>
                            <a:ext cx="2206155" cy="1040538"/>
                          </a:xfrm>
                          <a:custGeom>
                            <a:avLst/>
                            <a:gdLst/>
                            <a:ahLst/>
                            <a:cxnLst/>
                            <a:rect l="0" t="0" r="0" b="0"/>
                            <a:pathLst>
                              <a:path w="2206155" h="1040538">
                                <a:moveTo>
                                  <a:pt x="0" y="1037906"/>
                                </a:moveTo>
                                <a:lnTo>
                                  <a:pt x="245128" y="972774"/>
                                </a:lnTo>
                                <a:lnTo>
                                  <a:pt x="490256" y="559693"/>
                                </a:lnTo>
                                <a:lnTo>
                                  <a:pt x="735385" y="0"/>
                                </a:lnTo>
                                <a:lnTo>
                                  <a:pt x="980513" y="301274"/>
                                </a:lnTo>
                                <a:lnTo>
                                  <a:pt x="1225641" y="454864"/>
                                </a:lnTo>
                                <a:lnTo>
                                  <a:pt x="1470769" y="254500"/>
                                </a:lnTo>
                                <a:lnTo>
                                  <a:pt x="1715898" y="762221"/>
                                </a:lnTo>
                                <a:lnTo>
                                  <a:pt x="1961026" y="1020319"/>
                                </a:lnTo>
                                <a:lnTo>
                                  <a:pt x="2206155" y="1040538"/>
                                </a:lnTo>
                              </a:path>
                            </a:pathLst>
                          </a:custGeom>
                          <a:ln w="10626" cap="sq">
                            <a:round/>
                          </a:ln>
                        </wps:spPr>
                        <wps:style>
                          <a:lnRef idx="1">
                            <a:srgbClr val="000000"/>
                          </a:lnRef>
                          <a:fillRef idx="0">
                            <a:srgbClr val="000000">
                              <a:alpha val="0"/>
                            </a:srgbClr>
                          </a:fillRef>
                          <a:effectRef idx="0">
                            <a:scrgbClr r="0" g="0" b="0"/>
                          </a:effectRef>
                          <a:fontRef idx="none"/>
                        </wps:style>
                        <wps:bodyPr/>
                      </wps:wsp>
                      <wps:wsp>
                        <wps:cNvPr id="2710" name="Shape 2710"/>
                        <wps:cNvSpPr/>
                        <wps:spPr>
                          <a:xfrm>
                            <a:off x="59364" y="1944154"/>
                            <a:ext cx="2371616" cy="0"/>
                          </a:xfrm>
                          <a:custGeom>
                            <a:avLst/>
                            <a:gdLst/>
                            <a:ahLst/>
                            <a:cxnLst/>
                            <a:rect l="0" t="0" r="0" b="0"/>
                            <a:pathLst>
                              <a:path w="2371616">
                                <a:moveTo>
                                  <a:pt x="0" y="0"/>
                                </a:moveTo>
                                <a:lnTo>
                                  <a:pt x="2371616" y="0"/>
                                </a:lnTo>
                              </a:path>
                            </a:pathLst>
                          </a:custGeom>
                          <a:ln w="5667" cap="sq">
                            <a:round/>
                          </a:ln>
                        </wps:spPr>
                        <wps:style>
                          <a:lnRef idx="1">
                            <a:srgbClr val="000000"/>
                          </a:lnRef>
                          <a:fillRef idx="0">
                            <a:srgbClr val="000000">
                              <a:alpha val="0"/>
                            </a:srgbClr>
                          </a:fillRef>
                          <a:effectRef idx="0">
                            <a:scrgbClr r="0" g="0" b="0"/>
                          </a:effectRef>
                          <a:fontRef idx="none"/>
                        </wps:style>
                        <wps:bodyPr/>
                      </wps:wsp>
                      <wps:wsp>
                        <wps:cNvPr id="2711" name="Shape 2711"/>
                        <wps:cNvSpPr/>
                        <wps:spPr>
                          <a:xfrm>
                            <a:off x="59364" y="0"/>
                            <a:ext cx="2371616" cy="0"/>
                          </a:xfrm>
                          <a:custGeom>
                            <a:avLst/>
                            <a:gdLst/>
                            <a:ahLst/>
                            <a:cxnLst/>
                            <a:rect l="0" t="0" r="0" b="0"/>
                            <a:pathLst>
                              <a:path w="2371616">
                                <a:moveTo>
                                  <a:pt x="0" y="0"/>
                                </a:moveTo>
                                <a:lnTo>
                                  <a:pt x="2371616" y="0"/>
                                </a:lnTo>
                              </a:path>
                            </a:pathLst>
                          </a:custGeom>
                          <a:ln w="5667" cap="sq">
                            <a:round/>
                          </a:ln>
                        </wps:spPr>
                        <wps:style>
                          <a:lnRef idx="1">
                            <a:srgbClr val="000000"/>
                          </a:lnRef>
                          <a:fillRef idx="0">
                            <a:srgbClr val="000000">
                              <a:alpha val="0"/>
                            </a:srgbClr>
                          </a:fillRef>
                          <a:effectRef idx="0">
                            <a:scrgbClr r="0" g="0" b="0"/>
                          </a:effectRef>
                          <a:fontRef idx="none"/>
                        </wps:style>
                        <wps:bodyPr/>
                      </wps:wsp>
                      <wps:wsp>
                        <wps:cNvPr id="2712" name="Shape 2712"/>
                        <wps:cNvSpPr/>
                        <wps:spPr>
                          <a:xfrm>
                            <a:off x="59364" y="0"/>
                            <a:ext cx="0" cy="1944154"/>
                          </a:xfrm>
                          <a:custGeom>
                            <a:avLst/>
                            <a:gdLst/>
                            <a:ahLst/>
                            <a:cxnLst/>
                            <a:rect l="0" t="0" r="0" b="0"/>
                            <a:pathLst>
                              <a:path h="1944154">
                                <a:moveTo>
                                  <a:pt x="0" y="1944154"/>
                                </a:moveTo>
                                <a:lnTo>
                                  <a:pt x="0" y="0"/>
                                </a:lnTo>
                              </a:path>
                            </a:pathLst>
                          </a:custGeom>
                          <a:ln w="5667" cap="sq">
                            <a:round/>
                          </a:ln>
                        </wps:spPr>
                        <wps:style>
                          <a:lnRef idx="1">
                            <a:srgbClr val="000000"/>
                          </a:lnRef>
                          <a:fillRef idx="0">
                            <a:srgbClr val="000000">
                              <a:alpha val="0"/>
                            </a:srgbClr>
                          </a:fillRef>
                          <a:effectRef idx="0">
                            <a:scrgbClr r="0" g="0" b="0"/>
                          </a:effectRef>
                          <a:fontRef idx="none"/>
                        </wps:style>
                        <wps:bodyPr/>
                      </wps:wsp>
                      <wps:wsp>
                        <wps:cNvPr id="2713" name="Shape 2713"/>
                        <wps:cNvSpPr/>
                        <wps:spPr>
                          <a:xfrm>
                            <a:off x="2430980" y="0"/>
                            <a:ext cx="0" cy="1944154"/>
                          </a:xfrm>
                          <a:custGeom>
                            <a:avLst/>
                            <a:gdLst/>
                            <a:ahLst/>
                            <a:cxnLst/>
                            <a:rect l="0" t="0" r="0" b="0"/>
                            <a:pathLst>
                              <a:path h="1944154">
                                <a:moveTo>
                                  <a:pt x="0" y="1944154"/>
                                </a:moveTo>
                                <a:lnTo>
                                  <a:pt x="0" y="0"/>
                                </a:lnTo>
                              </a:path>
                            </a:pathLst>
                          </a:custGeom>
                          <a:ln w="5667" cap="sq">
                            <a:round/>
                          </a:ln>
                        </wps:spPr>
                        <wps:style>
                          <a:lnRef idx="1">
                            <a:srgbClr val="000000"/>
                          </a:lnRef>
                          <a:fillRef idx="0">
                            <a:srgbClr val="000000">
                              <a:alpha val="0"/>
                            </a:srgbClr>
                          </a:fillRef>
                          <a:effectRef idx="0">
                            <a:scrgbClr r="0" g="0" b="0"/>
                          </a:effectRef>
                          <a:fontRef idx="none"/>
                        </wps:style>
                        <wps:bodyPr/>
                      </wps:wsp>
                      <wps:wsp>
                        <wps:cNvPr id="2718" name="Shape 2718"/>
                        <wps:cNvSpPr/>
                        <wps:spPr>
                          <a:xfrm>
                            <a:off x="2571196" y="3046263"/>
                            <a:ext cx="982251" cy="256483"/>
                          </a:xfrm>
                          <a:custGeom>
                            <a:avLst/>
                            <a:gdLst/>
                            <a:ahLst/>
                            <a:cxnLst/>
                            <a:rect l="0" t="0" r="0" b="0"/>
                            <a:pathLst>
                              <a:path w="982251" h="256483">
                                <a:moveTo>
                                  <a:pt x="15833" y="256483"/>
                                </a:moveTo>
                                <a:lnTo>
                                  <a:pt x="966426" y="256483"/>
                                </a:lnTo>
                                <a:cubicBezTo>
                                  <a:pt x="976997" y="256483"/>
                                  <a:pt x="982251" y="251195"/>
                                  <a:pt x="982251" y="240620"/>
                                </a:cubicBezTo>
                                <a:lnTo>
                                  <a:pt x="982251" y="15831"/>
                                </a:lnTo>
                                <a:cubicBezTo>
                                  <a:pt x="982251" y="5288"/>
                                  <a:pt x="976997" y="0"/>
                                  <a:pt x="966426" y="0"/>
                                </a:cubicBezTo>
                                <a:lnTo>
                                  <a:pt x="15833" y="0"/>
                                </a:lnTo>
                                <a:cubicBezTo>
                                  <a:pt x="5286" y="0"/>
                                  <a:pt x="0" y="5288"/>
                                  <a:pt x="0" y="15831"/>
                                </a:cubicBezTo>
                                <a:lnTo>
                                  <a:pt x="0" y="240620"/>
                                </a:lnTo>
                                <a:cubicBezTo>
                                  <a:pt x="0" y="251195"/>
                                  <a:pt x="5286" y="256483"/>
                                  <a:pt x="15833" y="256483"/>
                                </a:cubicBezTo>
                                <a:close/>
                              </a:path>
                            </a:pathLst>
                          </a:custGeom>
                          <a:ln w="7915" cap="flat">
                            <a:miter lim="127000"/>
                          </a:ln>
                        </wps:spPr>
                        <wps:style>
                          <a:lnRef idx="1">
                            <a:srgbClr val="CCCCCC">
                              <a:alpha val="80000"/>
                            </a:srgbClr>
                          </a:lnRef>
                          <a:fillRef idx="0">
                            <a:srgbClr val="000000">
                              <a:alpha val="0"/>
                            </a:srgbClr>
                          </a:fillRef>
                          <a:effectRef idx="0">
                            <a:scrgbClr r="0" g="0" b="0"/>
                          </a:effectRef>
                          <a:fontRef idx="none"/>
                        </wps:style>
                        <wps:bodyPr/>
                      </wps:wsp>
                      <wps:wsp>
                        <wps:cNvPr id="2720" name="Shape 2720"/>
                        <wps:cNvSpPr/>
                        <wps:spPr>
                          <a:xfrm>
                            <a:off x="2571196" y="3046263"/>
                            <a:ext cx="982254" cy="256483"/>
                          </a:xfrm>
                          <a:custGeom>
                            <a:avLst/>
                            <a:gdLst/>
                            <a:ahLst/>
                            <a:cxnLst/>
                            <a:rect l="0" t="0" r="0" b="0"/>
                            <a:pathLst>
                              <a:path w="982254" h="256483">
                                <a:moveTo>
                                  <a:pt x="15831" y="0"/>
                                </a:moveTo>
                                <a:lnTo>
                                  <a:pt x="966423" y="0"/>
                                </a:lnTo>
                                <a:cubicBezTo>
                                  <a:pt x="976998" y="0"/>
                                  <a:pt x="982254" y="5288"/>
                                  <a:pt x="982254" y="15831"/>
                                </a:cubicBezTo>
                                <a:lnTo>
                                  <a:pt x="982254" y="240620"/>
                                </a:lnTo>
                                <a:cubicBezTo>
                                  <a:pt x="982254" y="251195"/>
                                  <a:pt x="976998" y="256483"/>
                                  <a:pt x="966423" y="256483"/>
                                </a:cubicBezTo>
                                <a:lnTo>
                                  <a:pt x="15831" y="256483"/>
                                </a:lnTo>
                                <a:cubicBezTo>
                                  <a:pt x="5288" y="256483"/>
                                  <a:pt x="0" y="251195"/>
                                  <a:pt x="0" y="240620"/>
                                </a:cubicBezTo>
                                <a:lnTo>
                                  <a:pt x="0" y="15831"/>
                                </a:lnTo>
                                <a:cubicBezTo>
                                  <a:pt x="0" y="5288"/>
                                  <a:pt x="5288" y="0"/>
                                  <a:pt x="15831" y="0"/>
                                </a:cubicBezTo>
                                <a:close/>
                              </a:path>
                            </a:pathLst>
                          </a:custGeom>
                          <a:ln w="0" cap="flat">
                            <a:miter lim="127000"/>
                          </a:ln>
                        </wps:spPr>
                        <wps:style>
                          <a:lnRef idx="0">
                            <a:srgbClr val="000000">
                              <a:alpha val="0"/>
                            </a:srgbClr>
                          </a:lnRef>
                          <a:fillRef idx="1">
                            <a:srgbClr val="FFFFFF">
                              <a:alpha val="80000"/>
                            </a:srgbClr>
                          </a:fillRef>
                          <a:effectRef idx="0">
                            <a:scrgbClr r="0" g="0" b="0"/>
                          </a:effectRef>
                          <a:fontRef idx="none"/>
                        </wps:style>
                        <wps:bodyPr/>
                      </wps:wsp>
                      <wps:wsp>
                        <wps:cNvPr id="33868" name="Shape 33868"/>
                        <wps:cNvSpPr/>
                        <wps:spPr>
                          <a:xfrm>
                            <a:off x="2831945" y="3077900"/>
                            <a:ext cx="9144" cy="60292"/>
                          </a:xfrm>
                          <a:custGeom>
                            <a:avLst/>
                            <a:gdLst/>
                            <a:ahLst/>
                            <a:cxnLst/>
                            <a:rect l="0" t="0" r="0" b="0"/>
                            <a:pathLst>
                              <a:path w="9144" h="60292">
                                <a:moveTo>
                                  <a:pt x="0" y="0"/>
                                </a:moveTo>
                                <a:lnTo>
                                  <a:pt x="9144" y="0"/>
                                </a:lnTo>
                                <a:lnTo>
                                  <a:pt x="9144" y="60292"/>
                                </a:lnTo>
                                <a:lnTo>
                                  <a:pt x="0" y="602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2" name="Shape 2722"/>
                        <wps:cNvSpPr/>
                        <wps:spPr>
                          <a:xfrm>
                            <a:off x="2850863" y="3094114"/>
                            <a:ext cx="20331" cy="44325"/>
                          </a:xfrm>
                          <a:custGeom>
                            <a:avLst/>
                            <a:gdLst/>
                            <a:ahLst/>
                            <a:cxnLst/>
                            <a:rect l="0" t="0" r="0" b="0"/>
                            <a:pathLst>
                              <a:path w="20331" h="44325">
                                <a:moveTo>
                                  <a:pt x="20331" y="0"/>
                                </a:moveTo>
                                <a:lnTo>
                                  <a:pt x="20331" y="6043"/>
                                </a:lnTo>
                                <a:lnTo>
                                  <a:pt x="11778" y="9108"/>
                                </a:lnTo>
                                <a:cubicBezTo>
                                  <a:pt x="9403" y="11332"/>
                                  <a:pt x="7979" y="14482"/>
                                  <a:pt x="7670" y="18535"/>
                                </a:cubicBezTo>
                                <a:lnTo>
                                  <a:pt x="20331" y="18535"/>
                                </a:lnTo>
                                <a:lnTo>
                                  <a:pt x="20331" y="24100"/>
                                </a:lnTo>
                                <a:lnTo>
                                  <a:pt x="7425" y="24100"/>
                                </a:lnTo>
                                <a:cubicBezTo>
                                  <a:pt x="7765" y="29015"/>
                                  <a:pt x="9182" y="32791"/>
                                  <a:pt x="11873" y="35324"/>
                                </a:cubicBezTo>
                                <a:lnTo>
                                  <a:pt x="20331" y="38272"/>
                                </a:lnTo>
                                <a:lnTo>
                                  <a:pt x="20331" y="44325"/>
                                </a:lnTo>
                                <a:lnTo>
                                  <a:pt x="6000" y="39162"/>
                                </a:lnTo>
                                <a:cubicBezTo>
                                  <a:pt x="1979" y="35173"/>
                                  <a:pt x="0" y="29728"/>
                                  <a:pt x="0" y="22833"/>
                                </a:cubicBezTo>
                                <a:cubicBezTo>
                                  <a:pt x="0" y="15757"/>
                                  <a:pt x="1884" y="10129"/>
                                  <a:pt x="5691" y="5950"/>
                                </a:cubicBezTo>
                                <a:lnTo>
                                  <a:pt x="203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3" name="Shape 2723"/>
                        <wps:cNvSpPr/>
                        <wps:spPr>
                          <a:xfrm>
                            <a:off x="2871193" y="3129224"/>
                            <a:ext cx="18138" cy="9989"/>
                          </a:xfrm>
                          <a:custGeom>
                            <a:avLst/>
                            <a:gdLst/>
                            <a:ahLst/>
                            <a:cxnLst/>
                            <a:rect l="0" t="0" r="0" b="0"/>
                            <a:pathLst>
                              <a:path w="18138" h="9989">
                                <a:moveTo>
                                  <a:pt x="18138" y="0"/>
                                </a:moveTo>
                                <a:lnTo>
                                  <a:pt x="18138" y="6712"/>
                                </a:lnTo>
                                <a:cubicBezTo>
                                  <a:pt x="15597" y="7852"/>
                                  <a:pt x="13001" y="8723"/>
                                  <a:pt x="10310" y="9213"/>
                                </a:cubicBezTo>
                                <a:cubicBezTo>
                                  <a:pt x="7587" y="9680"/>
                                  <a:pt x="4840" y="9989"/>
                                  <a:pt x="2149" y="9989"/>
                                </a:cubicBezTo>
                                <a:lnTo>
                                  <a:pt x="0" y="9215"/>
                                </a:lnTo>
                                <a:lnTo>
                                  <a:pt x="0" y="3163"/>
                                </a:lnTo>
                                <a:lnTo>
                                  <a:pt x="2553" y="4052"/>
                                </a:lnTo>
                                <a:cubicBezTo>
                                  <a:pt x="5244" y="4052"/>
                                  <a:pt x="7927" y="3712"/>
                                  <a:pt x="10468" y="3095"/>
                                </a:cubicBezTo>
                                <a:cubicBezTo>
                                  <a:pt x="13001" y="2446"/>
                                  <a:pt x="15597" y="1425"/>
                                  <a:pt x="1813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4" name="Shape 2724"/>
                        <wps:cNvSpPr/>
                        <wps:spPr>
                          <a:xfrm>
                            <a:off x="2871193" y="3093755"/>
                            <a:ext cx="19800" cy="24459"/>
                          </a:xfrm>
                          <a:custGeom>
                            <a:avLst/>
                            <a:gdLst/>
                            <a:ahLst/>
                            <a:cxnLst/>
                            <a:rect l="0" t="0" r="0" b="0"/>
                            <a:pathLst>
                              <a:path w="19800" h="24459">
                                <a:moveTo>
                                  <a:pt x="883" y="0"/>
                                </a:moveTo>
                                <a:cubicBezTo>
                                  <a:pt x="6724" y="0"/>
                                  <a:pt x="11331" y="1923"/>
                                  <a:pt x="14735" y="5659"/>
                                </a:cubicBezTo>
                                <a:cubicBezTo>
                                  <a:pt x="18043" y="9466"/>
                                  <a:pt x="19800" y="14532"/>
                                  <a:pt x="19800" y="20936"/>
                                </a:cubicBezTo>
                                <a:lnTo>
                                  <a:pt x="19800" y="24459"/>
                                </a:lnTo>
                                <a:lnTo>
                                  <a:pt x="0" y="24459"/>
                                </a:lnTo>
                                <a:lnTo>
                                  <a:pt x="0" y="18894"/>
                                </a:lnTo>
                                <a:lnTo>
                                  <a:pt x="12661" y="18894"/>
                                </a:lnTo>
                                <a:cubicBezTo>
                                  <a:pt x="12598" y="14999"/>
                                  <a:pt x="11489" y="11905"/>
                                  <a:pt x="9416" y="9554"/>
                                </a:cubicBezTo>
                                <a:cubicBezTo>
                                  <a:pt x="7278" y="7243"/>
                                  <a:pt x="4437" y="6063"/>
                                  <a:pt x="946" y="6063"/>
                                </a:cubicBezTo>
                                <a:lnTo>
                                  <a:pt x="0" y="6402"/>
                                </a:lnTo>
                                <a:lnTo>
                                  <a:pt x="0" y="359"/>
                                </a:lnTo>
                                <a:lnTo>
                                  <a:pt x="8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5" name="Shape 2725"/>
                        <wps:cNvSpPr/>
                        <wps:spPr>
                          <a:xfrm>
                            <a:off x="2896993" y="3077900"/>
                            <a:ext cx="27554" cy="60292"/>
                          </a:xfrm>
                          <a:custGeom>
                            <a:avLst/>
                            <a:gdLst/>
                            <a:ahLst/>
                            <a:cxnLst/>
                            <a:rect l="0" t="0" r="0" b="0"/>
                            <a:pathLst>
                              <a:path w="27554" h="60292">
                                <a:moveTo>
                                  <a:pt x="20810" y="0"/>
                                </a:moveTo>
                                <a:lnTo>
                                  <a:pt x="27554" y="0"/>
                                </a:lnTo>
                                <a:lnTo>
                                  <a:pt x="27554" y="5960"/>
                                </a:lnTo>
                                <a:lnTo>
                                  <a:pt x="20746" y="5960"/>
                                </a:lnTo>
                                <a:cubicBezTo>
                                  <a:pt x="18213" y="5960"/>
                                  <a:pt x="16393" y="6522"/>
                                  <a:pt x="15427" y="7575"/>
                                </a:cubicBezTo>
                                <a:cubicBezTo>
                                  <a:pt x="14414" y="8596"/>
                                  <a:pt x="13915" y="10417"/>
                                  <a:pt x="13915" y="13108"/>
                                </a:cubicBezTo>
                                <a:lnTo>
                                  <a:pt x="13915" y="16907"/>
                                </a:lnTo>
                                <a:lnTo>
                                  <a:pt x="25638" y="16907"/>
                                </a:lnTo>
                                <a:lnTo>
                                  <a:pt x="25638" y="22472"/>
                                </a:lnTo>
                                <a:lnTo>
                                  <a:pt x="13915" y="22472"/>
                                </a:lnTo>
                                <a:lnTo>
                                  <a:pt x="13915" y="60292"/>
                                </a:lnTo>
                                <a:lnTo>
                                  <a:pt x="6807" y="60292"/>
                                </a:lnTo>
                                <a:lnTo>
                                  <a:pt x="6807" y="22472"/>
                                </a:lnTo>
                                <a:lnTo>
                                  <a:pt x="0" y="22472"/>
                                </a:lnTo>
                                <a:lnTo>
                                  <a:pt x="0" y="16907"/>
                                </a:lnTo>
                                <a:lnTo>
                                  <a:pt x="6807" y="16907"/>
                                </a:lnTo>
                                <a:lnTo>
                                  <a:pt x="6807" y="13876"/>
                                </a:lnTo>
                                <a:cubicBezTo>
                                  <a:pt x="6807" y="9150"/>
                                  <a:pt x="7915" y="5596"/>
                                  <a:pt x="10147" y="3364"/>
                                </a:cubicBezTo>
                                <a:cubicBezTo>
                                  <a:pt x="12340" y="1108"/>
                                  <a:pt x="15894" y="0"/>
                                  <a:pt x="208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6" name="Shape 2726"/>
                        <wps:cNvSpPr/>
                        <wps:spPr>
                          <a:xfrm>
                            <a:off x="2923834" y="3082539"/>
                            <a:ext cx="26992" cy="55653"/>
                          </a:xfrm>
                          <a:custGeom>
                            <a:avLst/>
                            <a:gdLst/>
                            <a:ahLst/>
                            <a:cxnLst/>
                            <a:rect l="0" t="0" r="0" b="0"/>
                            <a:pathLst>
                              <a:path w="26992" h="55653">
                                <a:moveTo>
                                  <a:pt x="5224" y="0"/>
                                </a:moveTo>
                                <a:lnTo>
                                  <a:pt x="12332" y="0"/>
                                </a:lnTo>
                                <a:lnTo>
                                  <a:pt x="12332" y="12269"/>
                                </a:lnTo>
                                <a:lnTo>
                                  <a:pt x="26992" y="12269"/>
                                </a:lnTo>
                                <a:lnTo>
                                  <a:pt x="26992" y="17834"/>
                                </a:lnTo>
                                <a:lnTo>
                                  <a:pt x="12332" y="17834"/>
                                </a:lnTo>
                                <a:lnTo>
                                  <a:pt x="12332" y="41366"/>
                                </a:lnTo>
                                <a:cubicBezTo>
                                  <a:pt x="12332" y="44920"/>
                                  <a:pt x="12831" y="47239"/>
                                  <a:pt x="13789" y="48165"/>
                                </a:cubicBezTo>
                                <a:cubicBezTo>
                                  <a:pt x="14715" y="49218"/>
                                  <a:pt x="16694" y="49685"/>
                                  <a:pt x="19726" y="49685"/>
                                </a:cubicBezTo>
                                <a:lnTo>
                                  <a:pt x="26992" y="49685"/>
                                </a:lnTo>
                                <a:lnTo>
                                  <a:pt x="26992" y="55653"/>
                                </a:lnTo>
                                <a:lnTo>
                                  <a:pt x="19726" y="55653"/>
                                </a:lnTo>
                                <a:cubicBezTo>
                                  <a:pt x="14161" y="55653"/>
                                  <a:pt x="10354" y="54632"/>
                                  <a:pt x="8319" y="52527"/>
                                </a:cubicBezTo>
                                <a:cubicBezTo>
                                  <a:pt x="6245" y="50485"/>
                                  <a:pt x="5224" y="46748"/>
                                  <a:pt x="5224" y="41366"/>
                                </a:cubicBezTo>
                                <a:lnTo>
                                  <a:pt x="5224" y="17834"/>
                                </a:lnTo>
                                <a:lnTo>
                                  <a:pt x="0" y="17834"/>
                                </a:lnTo>
                                <a:lnTo>
                                  <a:pt x="0" y="12269"/>
                                </a:lnTo>
                                <a:lnTo>
                                  <a:pt x="5224" y="12269"/>
                                </a:lnTo>
                                <a:lnTo>
                                  <a:pt x="52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69" name="Shape 33869"/>
                        <wps:cNvSpPr/>
                        <wps:spPr>
                          <a:xfrm>
                            <a:off x="2985330" y="3077900"/>
                            <a:ext cx="9144" cy="60292"/>
                          </a:xfrm>
                          <a:custGeom>
                            <a:avLst/>
                            <a:gdLst/>
                            <a:ahLst/>
                            <a:cxnLst/>
                            <a:rect l="0" t="0" r="0" b="0"/>
                            <a:pathLst>
                              <a:path w="9144" h="60292">
                                <a:moveTo>
                                  <a:pt x="0" y="0"/>
                                </a:moveTo>
                                <a:lnTo>
                                  <a:pt x="9144" y="0"/>
                                </a:lnTo>
                                <a:lnTo>
                                  <a:pt x="9144" y="60292"/>
                                </a:lnTo>
                                <a:lnTo>
                                  <a:pt x="0" y="602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8" name="Shape 2728"/>
                        <wps:cNvSpPr/>
                        <wps:spPr>
                          <a:xfrm>
                            <a:off x="3004255" y="3094114"/>
                            <a:ext cx="20331" cy="44326"/>
                          </a:xfrm>
                          <a:custGeom>
                            <a:avLst/>
                            <a:gdLst/>
                            <a:ahLst/>
                            <a:cxnLst/>
                            <a:rect l="0" t="0" r="0" b="0"/>
                            <a:pathLst>
                              <a:path w="20331" h="44326">
                                <a:moveTo>
                                  <a:pt x="20331" y="0"/>
                                </a:moveTo>
                                <a:lnTo>
                                  <a:pt x="20331" y="6043"/>
                                </a:lnTo>
                                <a:lnTo>
                                  <a:pt x="11778" y="9108"/>
                                </a:lnTo>
                                <a:cubicBezTo>
                                  <a:pt x="9404" y="11332"/>
                                  <a:pt x="7979" y="14483"/>
                                  <a:pt x="7670" y="18535"/>
                                </a:cubicBezTo>
                                <a:lnTo>
                                  <a:pt x="20331" y="18535"/>
                                </a:lnTo>
                                <a:lnTo>
                                  <a:pt x="20331" y="24100"/>
                                </a:lnTo>
                                <a:lnTo>
                                  <a:pt x="7425" y="24100"/>
                                </a:lnTo>
                                <a:cubicBezTo>
                                  <a:pt x="7765" y="29016"/>
                                  <a:pt x="9182" y="32791"/>
                                  <a:pt x="11873" y="35324"/>
                                </a:cubicBezTo>
                                <a:lnTo>
                                  <a:pt x="20331" y="38273"/>
                                </a:lnTo>
                                <a:lnTo>
                                  <a:pt x="20331" y="44326"/>
                                </a:lnTo>
                                <a:lnTo>
                                  <a:pt x="6000" y="39163"/>
                                </a:lnTo>
                                <a:cubicBezTo>
                                  <a:pt x="1979" y="35173"/>
                                  <a:pt x="0" y="29728"/>
                                  <a:pt x="0" y="22833"/>
                                </a:cubicBezTo>
                                <a:cubicBezTo>
                                  <a:pt x="0" y="15757"/>
                                  <a:pt x="1884" y="10129"/>
                                  <a:pt x="5691" y="5950"/>
                                </a:cubicBezTo>
                                <a:lnTo>
                                  <a:pt x="203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29" name="Shape 2729"/>
                        <wps:cNvSpPr/>
                        <wps:spPr>
                          <a:xfrm>
                            <a:off x="3024586" y="3129224"/>
                            <a:ext cx="18130" cy="9989"/>
                          </a:xfrm>
                          <a:custGeom>
                            <a:avLst/>
                            <a:gdLst/>
                            <a:ahLst/>
                            <a:cxnLst/>
                            <a:rect l="0" t="0" r="0" b="0"/>
                            <a:pathLst>
                              <a:path w="18130" h="9989">
                                <a:moveTo>
                                  <a:pt x="18130" y="0"/>
                                </a:moveTo>
                                <a:lnTo>
                                  <a:pt x="18130" y="6712"/>
                                </a:lnTo>
                                <a:cubicBezTo>
                                  <a:pt x="15597" y="7852"/>
                                  <a:pt x="13001" y="8723"/>
                                  <a:pt x="10309" y="9213"/>
                                </a:cubicBezTo>
                                <a:cubicBezTo>
                                  <a:pt x="7587" y="9680"/>
                                  <a:pt x="4840" y="9989"/>
                                  <a:pt x="2149" y="9989"/>
                                </a:cubicBezTo>
                                <a:lnTo>
                                  <a:pt x="0" y="9215"/>
                                </a:lnTo>
                                <a:lnTo>
                                  <a:pt x="0" y="3163"/>
                                </a:lnTo>
                                <a:lnTo>
                                  <a:pt x="2553" y="4052"/>
                                </a:lnTo>
                                <a:cubicBezTo>
                                  <a:pt x="5244" y="4052"/>
                                  <a:pt x="7927" y="3712"/>
                                  <a:pt x="10468" y="3095"/>
                                </a:cubicBezTo>
                                <a:cubicBezTo>
                                  <a:pt x="13001" y="2446"/>
                                  <a:pt x="15597" y="1425"/>
                                  <a:pt x="1813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0" name="Shape 2730"/>
                        <wps:cNvSpPr/>
                        <wps:spPr>
                          <a:xfrm>
                            <a:off x="3024586" y="3093755"/>
                            <a:ext cx="19800" cy="24459"/>
                          </a:xfrm>
                          <a:custGeom>
                            <a:avLst/>
                            <a:gdLst/>
                            <a:ahLst/>
                            <a:cxnLst/>
                            <a:rect l="0" t="0" r="0" b="0"/>
                            <a:pathLst>
                              <a:path w="19800" h="24459">
                                <a:moveTo>
                                  <a:pt x="882" y="0"/>
                                </a:moveTo>
                                <a:cubicBezTo>
                                  <a:pt x="6724" y="0"/>
                                  <a:pt x="11331" y="1923"/>
                                  <a:pt x="14734" y="5659"/>
                                </a:cubicBezTo>
                                <a:cubicBezTo>
                                  <a:pt x="18043" y="9466"/>
                                  <a:pt x="19800" y="14532"/>
                                  <a:pt x="19800" y="20936"/>
                                </a:cubicBezTo>
                                <a:lnTo>
                                  <a:pt x="19800" y="24459"/>
                                </a:lnTo>
                                <a:lnTo>
                                  <a:pt x="0" y="24459"/>
                                </a:lnTo>
                                <a:lnTo>
                                  <a:pt x="0" y="18894"/>
                                </a:lnTo>
                                <a:lnTo>
                                  <a:pt x="12660" y="18894"/>
                                </a:lnTo>
                                <a:cubicBezTo>
                                  <a:pt x="12597" y="14999"/>
                                  <a:pt x="11489" y="11905"/>
                                  <a:pt x="9415" y="9554"/>
                                </a:cubicBezTo>
                                <a:cubicBezTo>
                                  <a:pt x="7278" y="7243"/>
                                  <a:pt x="4436" y="6063"/>
                                  <a:pt x="946" y="6063"/>
                                </a:cubicBezTo>
                                <a:lnTo>
                                  <a:pt x="0" y="6402"/>
                                </a:lnTo>
                                <a:lnTo>
                                  <a:pt x="0" y="359"/>
                                </a:lnTo>
                                <a:lnTo>
                                  <a:pt x="88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1" name="Shape 2731"/>
                        <wps:cNvSpPr/>
                        <wps:spPr>
                          <a:xfrm>
                            <a:off x="3053323" y="3111127"/>
                            <a:ext cx="18277" cy="28087"/>
                          </a:xfrm>
                          <a:custGeom>
                            <a:avLst/>
                            <a:gdLst/>
                            <a:ahLst/>
                            <a:cxnLst/>
                            <a:rect l="0" t="0" r="0" b="0"/>
                            <a:pathLst>
                              <a:path w="18277" h="28087">
                                <a:moveTo>
                                  <a:pt x="18277" y="0"/>
                                </a:moveTo>
                                <a:lnTo>
                                  <a:pt x="18277" y="5948"/>
                                </a:lnTo>
                                <a:lnTo>
                                  <a:pt x="10456" y="7245"/>
                                </a:lnTo>
                                <a:cubicBezTo>
                                  <a:pt x="8224" y="8607"/>
                                  <a:pt x="7116" y="10799"/>
                                  <a:pt x="7116" y="13981"/>
                                </a:cubicBezTo>
                                <a:cubicBezTo>
                                  <a:pt x="7116" y="16522"/>
                                  <a:pt x="7915" y="18564"/>
                                  <a:pt x="9554" y="19981"/>
                                </a:cubicBezTo>
                                <a:cubicBezTo>
                                  <a:pt x="11224" y="21501"/>
                                  <a:pt x="13512" y="22206"/>
                                  <a:pt x="16393" y="22206"/>
                                </a:cubicBezTo>
                                <a:lnTo>
                                  <a:pt x="18277" y="21371"/>
                                </a:lnTo>
                                <a:lnTo>
                                  <a:pt x="18277" y="27302"/>
                                </a:lnTo>
                                <a:lnTo>
                                  <a:pt x="14469" y="28087"/>
                                </a:lnTo>
                                <a:cubicBezTo>
                                  <a:pt x="10052" y="28087"/>
                                  <a:pt x="6498" y="26907"/>
                                  <a:pt x="3871" y="24469"/>
                                </a:cubicBezTo>
                                <a:cubicBezTo>
                                  <a:pt x="1267" y="21960"/>
                                  <a:pt x="0" y="18652"/>
                                  <a:pt x="0" y="14448"/>
                                </a:cubicBezTo>
                                <a:cubicBezTo>
                                  <a:pt x="0" y="9628"/>
                                  <a:pt x="1575" y="5947"/>
                                  <a:pt x="4884" y="3406"/>
                                </a:cubicBezTo>
                                <a:lnTo>
                                  <a:pt x="182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2" name="Shape 2732"/>
                        <wps:cNvSpPr/>
                        <wps:spPr>
                          <a:xfrm>
                            <a:off x="3056481" y="3093755"/>
                            <a:ext cx="15118" cy="9617"/>
                          </a:xfrm>
                          <a:custGeom>
                            <a:avLst/>
                            <a:gdLst/>
                            <a:ahLst/>
                            <a:cxnLst/>
                            <a:rect l="0" t="0" r="0" b="0"/>
                            <a:pathLst>
                              <a:path w="15118" h="9617">
                                <a:moveTo>
                                  <a:pt x="14715" y="0"/>
                                </a:moveTo>
                                <a:lnTo>
                                  <a:pt x="15118" y="142"/>
                                </a:lnTo>
                                <a:lnTo>
                                  <a:pt x="15118" y="6396"/>
                                </a:lnTo>
                                <a:lnTo>
                                  <a:pt x="14002" y="6063"/>
                                </a:lnTo>
                                <a:cubicBezTo>
                                  <a:pt x="11469" y="6063"/>
                                  <a:pt x="9087" y="6372"/>
                                  <a:pt x="6736" y="7021"/>
                                </a:cubicBezTo>
                                <a:cubicBezTo>
                                  <a:pt x="4353" y="7638"/>
                                  <a:pt x="2129" y="8509"/>
                                  <a:pt x="0" y="9617"/>
                                </a:cubicBezTo>
                                <a:lnTo>
                                  <a:pt x="0" y="3032"/>
                                </a:lnTo>
                                <a:cubicBezTo>
                                  <a:pt x="2533" y="2074"/>
                                  <a:pt x="5066" y="1274"/>
                                  <a:pt x="7512" y="807"/>
                                </a:cubicBezTo>
                                <a:cubicBezTo>
                                  <a:pt x="9981" y="340"/>
                                  <a:pt x="12332" y="0"/>
                                  <a:pt x="1471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3" name="Shape 2733"/>
                        <wps:cNvSpPr/>
                        <wps:spPr>
                          <a:xfrm>
                            <a:off x="3071599" y="3093897"/>
                            <a:ext cx="18269" cy="44531"/>
                          </a:xfrm>
                          <a:custGeom>
                            <a:avLst/>
                            <a:gdLst/>
                            <a:ahLst/>
                            <a:cxnLst/>
                            <a:rect l="0" t="0" r="0" b="0"/>
                            <a:pathLst>
                              <a:path w="18269" h="44531">
                                <a:moveTo>
                                  <a:pt x="0" y="0"/>
                                </a:moveTo>
                                <a:lnTo>
                                  <a:pt x="13607" y="4781"/>
                                </a:lnTo>
                                <a:cubicBezTo>
                                  <a:pt x="16694" y="8058"/>
                                  <a:pt x="18269" y="12974"/>
                                  <a:pt x="18269" y="19528"/>
                                </a:cubicBezTo>
                                <a:lnTo>
                                  <a:pt x="18269" y="44295"/>
                                </a:lnTo>
                                <a:lnTo>
                                  <a:pt x="11161" y="44295"/>
                                </a:lnTo>
                                <a:lnTo>
                                  <a:pt x="11161" y="37709"/>
                                </a:lnTo>
                                <a:cubicBezTo>
                                  <a:pt x="9491" y="40401"/>
                                  <a:pt x="7448" y="42316"/>
                                  <a:pt x="5066" y="43488"/>
                                </a:cubicBezTo>
                                <a:lnTo>
                                  <a:pt x="0" y="44531"/>
                                </a:lnTo>
                                <a:lnTo>
                                  <a:pt x="0" y="38601"/>
                                </a:lnTo>
                                <a:lnTo>
                                  <a:pt x="7607" y="35232"/>
                                </a:lnTo>
                                <a:cubicBezTo>
                                  <a:pt x="9989" y="32485"/>
                                  <a:pt x="11161" y="28741"/>
                                  <a:pt x="11161" y="24071"/>
                                </a:cubicBezTo>
                                <a:lnTo>
                                  <a:pt x="11161" y="22496"/>
                                </a:lnTo>
                                <a:lnTo>
                                  <a:pt x="4108" y="22496"/>
                                </a:lnTo>
                                <a:lnTo>
                                  <a:pt x="0" y="23177"/>
                                </a:lnTo>
                                <a:lnTo>
                                  <a:pt x="0" y="17230"/>
                                </a:lnTo>
                                <a:lnTo>
                                  <a:pt x="1171" y="16932"/>
                                </a:lnTo>
                                <a:lnTo>
                                  <a:pt x="11161" y="16932"/>
                                </a:lnTo>
                                <a:lnTo>
                                  <a:pt x="11161" y="16219"/>
                                </a:lnTo>
                                <a:cubicBezTo>
                                  <a:pt x="11161" y="12974"/>
                                  <a:pt x="10044" y="10433"/>
                                  <a:pt x="7915" y="8612"/>
                                </a:cubicBezTo>
                                <a:lnTo>
                                  <a:pt x="0" y="625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4" name="Shape 2734"/>
                        <wps:cNvSpPr/>
                        <wps:spPr>
                          <a:xfrm>
                            <a:off x="3098931" y="3077900"/>
                            <a:ext cx="27546" cy="60292"/>
                          </a:xfrm>
                          <a:custGeom>
                            <a:avLst/>
                            <a:gdLst/>
                            <a:ahLst/>
                            <a:cxnLst/>
                            <a:rect l="0" t="0" r="0" b="0"/>
                            <a:pathLst>
                              <a:path w="27546" h="60292">
                                <a:moveTo>
                                  <a:pt x="20810" y="0"/>
                                </a:moveTo>
                                <a:lnTo>
                                  <a:pt x="27546" y="0"/>
                                </a:lnTo>
                                <a:lnTo>
                                  <a:pt x="27546" y="5960"/>
                                </a:lnTo>
                                <a:lnTo>
                                  <a:pt x="20746" y="5960"/>
                                </a:lnTo>
                                <a:cubicBezTo>
                                  <a:pt x="18214" y="5960"/>
                                  <a:pt x="16385" y="6522"/>
                                  <a:pt x="15427" y="7575"/>
                                </a:cubicBezTo>
                                <a:cubicBezTo>
                                  <a:pt x="14406" y="8596"/>
                                  <a:pt x="13915" y="10417"/>
                                  <a:pt x="13915" y="13108"/>
                                </a:cubicBezTo>
                                <a:lnTo>
                                  <a:pt x="13915" y="16907"/>
                                </a:lnTo>
                                <a:lnTo>
                                  <a:pt x="25630" y="16907"/>
                                </a:lnTo>
                                <a:lnTo>
                                  <a:pt x="25630" y="22472"/>
                                </a:lnTo>
                                <a:lnTo>
                                  <a:pt x="13915" y="22472"/>
                                </a:lnTo>
                                <a:lnTo>
                                  <a:pt x="13915" y="60292"/>
                                </a:lnTo>
                                <a:lnTo>
                                  <a:pt x="6800" y="60292"/>
                                </a:lnTo>
                                <a:lnTo>
                                  <a:pt x="6800" y="22472"/>
                                </a:lnTo>
                                <a:lnTo>
                                  <a:pt x="0" y="22472"/>
                                </a:lnTo>
                                <a:lnTo>
                                  <a:pt x="0" y="16907"/>
                                </a:lnTo>
                                <a:lnTo>
                                  <a:pt x="6800" y="16907"/>
                                </a:lnTo>
                                <a:lnTo>
                                  <a:pt x="6800" y="13876"/>
                                </a:lnTo>
                                <a:cubicBezTo>
                                  <a:pt x="6800" y="9150"/>
                                  <a:pt x="7915" y="5596"/>
                                  <a:pt x="10140" y="3364"/>
                                </a:cubicBezTo>
                                <a:cubicBezTo>
                                  <a:pt x="12340" y="1108"/>
                                  <a:pt x="15894" y="0"/>
                                  <a:pt x="208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5" name="Shape 2735"/>
                        <wps:cNvSpPr/>
                        <wps:spPr>
                          <a:xfrm>
                            <a:off x="3157339" y="3094160"/>
                            <a:ext cx="19231" cy="60449"/>
                          </a:xfrm>
                          <a:custGeom>
                            <a:avLst/>
                            <a:gdLst/>
                            <a:ahLst/>
                            <a:cxnLst/>
                            <a:rect l="0" t="0" r="0" b="0"/>
                            <a:pathLst>
                              <a:path w="19231" h="60449">
                                <a:moveTo>
                                  <a:pt x="19231" y="0"/>
                                </a:moveTo>
                                <a:lnTo>
                                  <a:pt x="19231" y="5566"/>
                                </a:lnTo>
                                <a:lnTo>
                                  <a:pt x="10354" y="10083"/>
                                </a:lnTo>
                                <a:cubicBezTo>
                                  <a:pt x="8161" y="13107"/>
                                  <a:pt x="7108" y="17128"/>
                                  <a:pt x="7108" y="22352"/>
                                </a:cubicBezTo>
                                <a:cubicBezTo>
                                  <a:pt x="7108" y="27616"/>
                                  <a:pt x="8161" y="31724"/>
                                  <a:pt x="10354" y="34724"/>
                                </a:cubicBezTo>
                                <a:lnTo>
                                  <a:pt x="19231" y="39170"/>
                                </a:lnTo>
                                <a:lnTo>
                                  <a:pt x="19231" y="44669"/>
                                </a:lnTo>
                                <a:lnTo>
                                  <a:pt x="12736" y="43225"/>
                                </a:lnTo>
                                <a:cubicBezTo>
                                  <a:pt x="10449" y="42053"/>
                                  <a:pt x="8533" y="40138"/>
                                  <a:pt x="7108" y="37510"/>
                                </a:cubicBezTo>
                                <a:lnTo>
                                  <a:pt x="7108" y="60449"/>
                                </a:lnTo>
                                <a:lnTo>
                                  <a:pt x="0" y="60449"/>
                                </a:lnTo>
                                <a:lnTo>
                                  <a:pt x="0" y="648"/>
                                </a:lnTo>
                                <a:lnTo>
                                  <a:pt x="7108" y="648"/>
                                </a:lnTo>
                                <a:lnTo>
                                  <a:pt x="7108" y="7234"/>
                                </a:lnTo>
                                <a:cubicBezTo>
                                  <a:pt x="8533" y="4701"/>
                                  <a:pt x="10449" y="2785"/>
                                  <a:pt x="12736" y="1519"/>
                                </a:cubicBezTo>
                                <a:lnTo>
                                  <a:pt x="192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6" name="Shape 2736"/>
                        <wps:cNvSpPr/>
                        <wps:spPr>
                          <a:xfrm>
                            <a:off x="3176569" y="3093755"/>
                            <a:ext cx="19484" cy="45458"/>
                          </a:xfrm>
                          <a:custGeom>
                            <a:avLst/>
                            <a:gdLst/>
                            <a:ahLst/>
                            <a:cxnLst/>
                            <a:rect l="0" t="0" r="0" b="0"/>
                            <a:pathLst>
                              <a:path w="19484" h="45458">
                                <a:moveTo>
                                  <a:pt x="1730" y="0"/>
                                </a:moveTo>
                                <a:cubicBezTo>
                                  <a:pt x="6954" y="0"/>
                                  <a:pt x="11252" y="2169"/>
                                  <a:pt x="14560" y="6309"/>
                                </a:cubicBezTo>
                                <a:cubicBezTo>
                                  <a:pt x="17814" y="10488"/>
                                  <a:pt x="19484" y="15957"/>
                                  <a:pt x="19484" y="22757"/>
                                </a:cubicBezTo>
                                <a:cubicBezTo>
                                  <a:pt x="19484" y="29595"/>
                                  <a:pt x="17814" y="35128"/>
                                  <a:pt x="14560" y="39268"/>
                                </a:cubicBezTo>
                                <a:cubicBezTo>
                                  <a:pt x="11252" y="43416"/>
                                  <a:pt x="6954" y="45458"/>
                                  <a:pt x="1730" y="45458"/>
                                </a:cubicBezTo>
                                <a:lnTo>
                                  <a:pt x="0" y="45074"/>
                                </a:lnTo>
                                <a:lnTo>
                                  <a:pt x="0" y="39575"/>
                                </a:lnTo>
                                <a:lnTo>
                                  <a:pt x="4" y="39577"/>
                                </a:lnTo>
                                <a:cubicBezTo>
                                  <a:pt x="3708" y="39577"/>
                                  <a:pt x="6645" y="38160"/>
                                  <a:pt x="8877" y="35128"/>
                                </a:cubicBezTo>
                                <a:cubicBezTo>
                                  <a:pt x="11006" y="32129"/>
                                  <a:pt x="12123" y="28020"/>
                                  <a:pt x="12123" y="22757"/>
                                </a:cubicBezTo>
                                <a:cubicBezTo>
                                  <a:pt x="12123" y="17533"/>
                                  <a:pt x="11006" y="13512"/>
                                  <a:pt x="8877" y="10488"/>
                                </a:cubicBezTo>
                                <a:cubicBezTo>
                                  <a:pt x="6645" y="7456"/>
                                  <a:pt x="3708" y="5968"/>
                                  <a:pt x="4" y="5968"/>
                                </a:cubicBezTo>
                                <a:lnTo>
                                  <a:pt x="0" y="5970"/>
                                </a:lnTo>
                                <a:lnTo>
                                  <a:pt x="0" y="405"/>
                                </a:lnTo>
                                <a:lnTo>
                                  <a:pt x="17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7" name="Shape 2737"/>
                        <wps:cNvSpPr/>
                        <wps:spPr>
                          <a:xfrm>
                            <a:off x="3204736" y="3093755"/>
                            <a:ext cx="19864" cy="45458"/>
                          </a:xfrm>
                          <a:custGeom>
                            <a:avLst/>
                            <a:gdLst/>
                            <a:ahLst/>
                            <a:cxnLst/>
                            <a:rect l="0" t="0" r="0" b="0"/>
                            <a:pathLst>
                              <a:path w="19864" h="45458">
                                <a:moveTo>
                                  <a:pt x="19852" y="0"/>
                                </a:moveTo>
                                <a:lnTo>
                                  <a:pt x="19864" y="5"/>
                                </a:lnTo>
                                <a:lnTo>
                                  <a:pt x="19864" y="6069"/>
                                </a:lnTo>
                                <a:lnTo>
                                  <a:pt x="19852" y="6063"/>
                                </a:lnTo>
                                <a:cubicBezTo>
                                  <a:pt x="16053" y="6063"/>
                                  <a:pt x="13053" y="7575"/>
                                  <a:pt x="10852" y="10575"/>
                                </a:cubicBezTo>
                                <a:cubicBezTo>
                                  <a:pt x="8628" y="13575"/>
                                  <a:pt x="7512" y="17628"/>
                                  <a:pt x="7512" y="22757"/>
                                </a:cubicBezTo>
                                <a:cubicBezTo>
                                  <a:pt x="7512" y="28020"/>
                                  <a:pt x="8533" y="32065"/>
                                  <a:pt x="10765" y="35065"/>
                                </a:cubicBezTo>
                                <a:cubicBezTo>
                                  <a:pt x="12989" y="38065"/>
                                  <a:pt x="15989" y="39521"/>
                                  <a:pt x="19852" y="39521"/>
                                </a:cubicBezTo>
                                <a:lnTo>
                                  <a:pt x="19864" y="39515"/>
                                </a:lnTo>
                                <a:lnTo>
                                  <a:pt x="19864" y="45453"/>
                                </a:lnTo>
                                <a:lnTo>
                                  <a:pt x="19852" y="45458"/>
                                </a:lnTo>
                                <a:cubicBezTo>
                                  <a:pt x="13607" y="45458"/>
                                  <a:pt x="8691" y="43479"/>
                                  <a:pt x="5224" y="39427"/>
                                </a:cubicBezTo>
                                <a:cubicBezTo>
                                  <a:pt x="1734" y="35469"/>
                                  <a:pt x="0" y="29936"/>
                                  <a:pt x="0" y="22757"/>
                                </a:cubicBezTo>
                                <a:cubicBezTo>
                                  <a:pt x="0" y="15649"/>
                                  <a:pt x="1734" y="10116"/>
                                  <a:pt x="5224" y="6063"/>
                                </a:cubicBezTo>
                                <a:cubicBezTo>
                                  <a:pt x="8691" y="2074"/>
                                  <a:pt x="13607" y="0"/>
                                  <a:pt x="198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8" name="Shape 2738"/>
                        <wps:cNvSpPr/>
                        <wps:spPr>
                          <a:xfrm>
                            <a:off x="3224600" y="3093760"/>
                            <a:ext cx="19872" cy="45448"/>
                          </a:xfrm>
                          <a:custGeom>
                            <a:avLst/>
                            <a:gdLst/>
                            <a:ahLst/>
                            <a:cxnLst/>
                            <a:rect l="0" t="0" r="0" b="0"/>
                            <a:pathLst>
                              <a:path w="19872" h="45448">
                                <a:moveTo>
                                  <a:pt x="0" y="0"/>
                                </a:moveTo>
                                <a:lnTo>
                                  <a:pt x="14552" y="6058"/>
                                </a:lnTo>
                                <a:cubicBezTo>
                                  <a:pt x="18043" y="10111"/>
                                  <a:pt x="19872" y="15644"/>
                                  <a:pt x="19872" y="22752"/>
                                </a:cubicBezTo>
                                <a:cubicBezTo>
                                  <a:pt x="19872" y="29931"/>
                                  <a:pt x="18043" y="35464"/>
                                  <a:pt x="14552" y="39422"/>
                                </a:cubicBezTo>
                                <a:lnTo>
                                  <a:pt x="0" y="45448"/>
                                </a:lnTo>
                                <a:lnTo>
                                  <a:pt x="0" y="39510"/>
                                </a:lnTo>
                                <a:lnTo>
                                  <a:pt x="9020" y="35060"/>
                                </a:lnTo>
                                <a:cubicBezTo>
                                  <a:pt x="11244" y="32060"/>
                                  <a:pt x="12352" y="28015"/>
                                  <a:pt x="12352" y="22752"/>
                                </a:cubicBezTo>
                                <a:cubicBezTo>
                                  <a:pt x="12352" y="17686"/>
                                  <a:pt x="11244" y="13570"/>
                                  <a:pt x="9020" y="10570"/>
                                </a:cubicBezTo>
                                <a:lnTo>
                                  <a:pt x="0" y="60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9" name="Shape 2739"/>
                        <wps:cNvSpPr/>
                        <wps:spPr>
                          <a:xfrm>
                            <a:off x="3253100" y="3093755"/>
                            <a:ext cx="33078" cy="45458"/>
                          </a:xfrm>
                          <a:custGeom>
                            <a:avLst/>
                            <a:gdLst/>
                            <a:ahLst/>
                            <a:cxnLst/>
                            <a:rect l="0" t="0" r="0" b="0"/>
                            <a:pathLst>
                              <a:path w="33078" h="45458">
                                <a:moveTo>
                                  <a:pt x="16939" y="0"/>
                                </a:moveTo>
                                <a:cubicBezTo>
                                  <a:pt x="19567" y="0"/>
                                  <a:pt x="22013" y="253"/>
                                  <a:pt x="24395" y="657"/>
                                </a:cubicBezTo>
                                <a:cubicBezTo>
                                  <a:pt x="26683" y="1053"/>
                                  <a:pt x="28812" y="1615"/>
                                  <a:pt x="30791" y="2319"/>
                                </a:cubicBezTo>
                                <a:lnTo>
                                  <a:pt x="30791" y="9063"/>
                                </a:lnTo>
                                <a:cubicBezTo>
                                  <a:pt x="28749" y="8137"/>
                                  <a:pt x="26683" y="7329"/>
                                  <a:pt x="24545" y="6776"/>
                                </a:cubicBezTo>
                                <a:cubicBezTo>
                                  <a:pt x="22322" y="6309"/>
                                  <a:pt x="20097" y="5968"/>
                                  <a:pt x="17809" y="5968"/>
                                </a:cubicBezTo>
                                <a:cubicBezTo>
                                  <a:pt x="14248" y="5968"/>
                                  <a:pt x="11556" y="6498"/>
                                  <a:pt x="9831" y="7638"/>
                                </a:cubicBezTo>
                                <a:cubicBezTo>
                                  <a:pt x="8066" y="8754"/>
                                  <a:pt x="7203" y="10330"/>
                                  <a:pt x="7203" y="12467"/>
                                </a:cubicBezTo>
                                <a:cubicBezTo>
                                  <a:pt x="7203" y="14137"/>
                                  <a:pt x="7852" y="15403"/>
                                  <a:pt x="9118" y="16361"/>
                                </a:cubicBezTo>
                                <a:cubicBezTo>
                                  <a:pt x="10385" y="17287"/>
                                  <a:pt x="12918" y="18245"/>
                                  <a:pt x="16694" y="19052"/>
                                </a:cubicBezTo>
                                <a:lnTo>
                                  <a:pt x="19163" y="19606"/>
                                </a:lnTo>
                                <a:cubicBezTo>
                                  <a:pt x="24237" y="20722"/>
                                  <a:pt x="27791" y="22329"/>
                                  <a:pt x="29928" y="24213"/>
                                </a:cubicBezTo>
                                <a:cubicBezTo>
                                  <a:pt x="31970" y="26192"/>
                                  <a:pt x="33078" y="28978"/>
                                  <a:pt x="33078" y="32437"/>
                                </a:cubicBezTo>
                                <a:cubicBezTo>
                                  <a:pt x="33078" y="36490"/>
                                  <a:pt x="31503" y="39640"/>
                                  <a:pt x="28353" y="41991"/>
                                </a:cubicBezTo>
                                <a:cubicBezTo>
                                  <a:pt x="25163" y="44342"/>
                                  <a:pt x="20746" y="45458"/>
                                  <a:pt x="15205" y="45458"/>
                                </a:cubicBezTo>
                                <a:cubicBezTo>
                                  <a:pt x="12831" y="45458"/>
                                  <a:pt x="10448" y="45236"/>
                                  <a:pt x="7915" y="44841"/>
                                </a:cubicBezTo>
                                <a:cubicBezTo>
                                  <a:pt x="5374" y="44437"/>
                                  <a:pt x="2778" y="43819"/>
                                  <a:pt x="0" y="42830"/>
                                </a:cubicBezTo>
                                <a:lnTo>
                                  <a:pt x="0" y="35469"/>
                                </a:lnTo>
                                <a:cubicBezTo>
                                  <a:pt x="2628" y="36893"/>
                                  <a:pt x="5224" y="37915"/>
                                  <a:pt x="7757" y="38564"/>
                                </a:cubicBezTo>
                                <a:cubicBezTo>
                                  <a:pt x="10290" y="39268"/>
                                  <a:pt x="12831" y="39577"/>
                                  <a:pt x="15364" y="39577"/>
                                </a:cubicBezTo>
                                <a:cubicBezTo>
                                  <a:pt x="18672" y="39577"/>
                                  <a:pt x="21300" y="39023"/>
                                  <a:pt x="23121" y="37915"/>
                                </a:cubicBezTo>
                                <a:cubicBezTo>
                                  <a:pt x="24854" y="36799"/>
                                  <a:pt x="25812" y="35128"/>
                                  <a:pt x="25812" y="32991"/>
                                </a:cubicBezTo>
                                <a:cubicBezTo>
                                  <a:pt x="25812" y="31107"/>
                                  <a:pt x="25100" y="29595"/>
                                  <a:pt x="23833" y="28575"/>
                                </a:cubicBezTo>
                                <a:cubicBezTo>
                                  <a:pt x="22567" y="27553"/>
                                  <a:pt x="19725" y="26501"/>
                                  <a:pt x="15269" y="25574"/>
                                </a:cubicBezTo>
                                <a:lnTo>
                                  <a:pt x="12831" y="24989"/>
                                </a:lnTo>
                                <a:cubicBezTo>
                                  <a:pt x="8406" y="24031"/>
                                  <a:pt x="5161" y="22638"/>
                                  <a:pt x="3245" y="20722"/>
                                </a:cubicBezTo>
                                <a:cubicBezTo>
                                  <a:pt x="1266" y="18799"/>
                                  <a:pt x="309" y="16203"/>
                                  <a:pt x="309" y="12807"/>
                                </a:cubicBezTo>
                                <a:cubicBezTo>
                                  <a:pt x="309" y="8754"/>
                                  <a:pt x="1757" y="5572"/>
                                  <a:pt x="4607" y="3340"/>
                                </a:cubicBezTo>
                                <a:cubicBezTo>
                                  <a:pt x="7448" y="1116"/>
                                  <a:pt x="11556" y="0"/>
                                  <a:pt x="1693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70" name="Shape 33870"/>
                        <wps:cNvSpPr/>
                        <wps:spPr>
                          <a:xfrm>
                            <a:off x="3297529" y="3094808"/>
                            <a:ext cx="9144" cy="43384"/>
                          </a:xfrm>
                          <a:custGeom>
                            <a:avLst/>
                            <a:gdLst/>
                            <a:ahLst/>
                            <a:cxnLst/>
                            <a:rect l="0" t="0" r="0" b="0"/>
                            <a:pathLst>
                              <a:path w="9144" h="43384">
                                <a:moveTo>
                                  <a:pt x="0" y="0"/>
                                </a:moveTo>
                                <a:lnTo>
                                  <a:pt x="9144" y="0"/>
                                </a:lnTo>
                                <a:lnTo>
                                  <a:pt x="9144" y="43384"/>
                                </a:lnTo>
                                <a:lnTo>
                                  <a:pt x="0" y="433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71" name="Shape 33871"/>
                        <wps:cNvSpPr/>
                        <wps:spPr>
                          <a:xfrm>
                            <a:off x="3297529" y="30779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2" name="Shape 2742"/>
                        <wps:cNvSpPr/>
                        <wps:spPr>
                          <a:xfrm>
                            <a:off x="3314222" y="3082539"/>
                            <a:ext cx="26992" cy="55653"/>
                          </a:xfrm>
                          <a:custGeom>
                            <a:avLst/>
                            <a:gdLst/>
                            <a:ahLst/>
                            <a:cxnLst/>
                            <a:rect l="0" t="0" r="0" b="0"/>
                            <a:pathLst>
                              <a:path w="26992" h="55653">
                                <a:moveTo>
                                  <a:pt x="5224" y="0"/>
                                </a:moveTo>
                                <a:lnTo>
                                  <a:pt x="12340" y="0"/>
                                </a:lnTo>
                                <a:lnTo>
                                  <a:pt x="12340" y="12269"/>
                                </a:lnTo>
                                <a:lnTo>
                                  <a:pt x="26992" y="12269"/>
                                </a:lnTo>
                                <a:lnTo>
                                  <a:pt x="26992" y="17834"/>
                                </a:lnTo>
                                <a:lnTo>
                                  <a:pt x="12340" y="17834"/>
                                </a:lnTo>
                                <a:lnTo>
                                  <a:pt x="12340" y="41366"/>
                                </a:lnTo>
                                <a:cubicBezTo>
                                  <a:pt x="12340" y="44920"/>
                                  <a:pt x="12831" y="47239"/>
                                  <a:pt x="13789" y="48165"/>
                                </a:cubicBezTo>
                                <a:cubicBezTo>
                                  <a:pt x="14723" y="49218"/>
                                  <a:pt x="16702" y="49685"/>
                                  <a:pt x="19725" y="49685"/>
                                </a:cubicBezTo>
                                <a:lnTo>
                                  <a:pt x="26992" y="49685"/>
                                </a:lnTo>
                                <a:lnTo>
                                  <a:pt x="26992" y="55653"/>
                                </a:lnTo>
                                <a:lnTo>
                                  <a:pt x="19725" y="55653"/>
                                </a:lnTo>
                                <a:cubicBezTo>
                                  <a:pt x="14161" y="55653"/>
                                  <a:pt x="10361" y="54632"/>
                                  <a:pt x="8319" y="52527"/>
                                </a:cubicBezTo>
                                <a:cubicBezTo>
                                  <a:pt x="6245" y="50485"/>
                                  <a:pt x="5224" y="46748"/>
                                  <a:pt x="5224" y="41366"/>
                                </a:cubicBezTo>
                                <a:lnTo>
                                  <a:pt x="5224" y="17834"/>
                                </a:lnTo>
                                <a:lnTo>
                                  <a:pt x="0" y="17834"/>
                                </a:lnTo>
                                <a:lnTo>
                                  <a:pt x="0" y="12269"/>
                                </a:lnTo>
                                <a:lnTo>
                                  <a:pt x="5224" y="12269"/>
                                </a:lnTo>
                                <a:lnTo>
                                  <a:pt x="52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72" name="Shape 33872"/>
                        <wps:cNvSpPr/>
                        <wps:spPr>
                          <a:xfrm>
                            <a:off x="3350554" y="3094808"/>
                            <a:ext cx="9144" cy="43384"/>
                          </a:xfrm>
                          <a:custGeom>
                            <a:avLst/>
                            <a:gdLst/>
                            <a:ahLst/>
                            <a:cxnLst/>
                            <a:rect l="0" t="0" r="0" b="0"/>
                            <a:pathLst>
                              <a:path w="9144" h="43384">
                                <a:moveTo>
                                  <a:pt x="0" y="0"/>
                                </a:moveTo>
                                <a:lnTo>
                                  <a:pt x="9144" y="0"/>
                                </a:lnTo>
                                <a:lnTo>
                                  <a:pt x="9144" y="43384"/>
                                </a:lnTo>
                                <a:lnTo>
                                  <a:pt x="0" y="4338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73" name="Shape 33873"/>
                        <wps:cNvSpPr/>
                        <wps:spPr>
                          <a:xfrm>
                            <a:off x="3350554" y="307790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5" name="Shape 2745"/>
                        <wps:cNvSpPr/>
                        <wps:spPr>
                          <a:xfrm>
                            <a:off x="3369480" y="3093755"/>
                            <a:ext cx="19864" cy="45458"/>
                          </a:xfrm>
                          <a:custGeom>
                            <a:avLst/>
                            <a:gdLst/>
                            <a:ahLst/>
                            <a:cxnLst/>
                            <a:rect l="0" t="0" r="0" b="0"/>
                            <a:pathLst>
                              <a:path w="19864" h="45458">
                                <a:moveTo>
                                  <a:pt x="19844" y="0"/>
                                </a:moveTo>
                                <a:lnTo>
                                  <a:pt x="19864" y="9"/>
                                </a:lnTo>
                                <a:lnTo>
                                  <a:pt x="19864" y="6073"/>
                                </a:lnTo>
                                <a:lnTo>
                                  <a:pt x="19844" y="6063"/>
                                </a:lnTo>
                                <a:cubicBezTo>
                                  <a:pt x="16044" y="6063"/>
                                  <a:pt x="13045" y="7575"/>
                                  <a:pt x="10852" y="10575"/>
                                </a:cubicBezTo>
                                <a:cubicBezTo>
                                  <a:pt x="8628" y="13575"/>
                                  <a:pt x="7512" y="17628"/>
                                  <a:pt x="7512" y="22757"/>
                                </a:cubicBezTo>
                                <a:cubicBezTo>
                                  <a:pt x="7512" y="28020"/>
                                  <a:pt x="8533" y="32065"/>
                                  <a:pt x="10757" y="35065"/>
                                </a:cubicBezTo>
                                <a:cubicBezTo>
                                  <a:pt x="12981" y="38065"/>
                                  <a:pt x="15981" y="39521"/>
                                  <a:pt x="19844" y="39521"/>
                                </a:cubicBezTo>
                                <a:lnTo>
                                  <a:pt x="19864" y="39511"/>
                                </a:lnTo>
                                <a:lnTo>
                                  <a:pt x="19864" y="45450"/>
                                </a:lnTo>
                                <a:lnTo>
                                  <a:pt x="19844" y="45458"/>
                                </a:lnTo>
                                <a:cubicBezTo>
                                  <a:pt x="13598" y="45458"/>
                                  <a:pt x="8683" y="43479"/>
                                  <a:pt x="5224" y="39427"/>
                                </a:cubicBezTo>
                                <a:cubicBezTo>
                                  <a:pt x="1725" y="35469"/>
                                  <a:pt x="0" y="29936"/>
                                  <a:pt x="0" y="22757"/>
                                </a:cubicBezTo>
                                <a:cubicBezTo>
                                  <a:pt x="0" y="15649"/>
                                  <a:pt x="1725" y="10116"/>
                                  <a:pt x="5224" y="6063"/>
                                </a:cubicBezTo>
                                <a:cubicBezTo>
                                  <a:pt x="8683" y="2074"/>
                                  <a:pt x="13598" y="0"/>
                                  <a:pt x="1984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6" name="Shape 2746"/>
                        <wps:cNvSpPr/>
                        <wps:spPr>
                          <a:xfrm>
                            <a:off x="3389344" y="3093764"/>
                            <a:ext cx="19864" cy="45441"/>
                          </a:xfrm>
                          <a:custGeom>
                            <a:avLst/>
                            <a:gdLst/>
                            <a:ahLst/>
                            <a:cxnLst/>
                            <a:rect l="0" t="0" r="0" b="0"/>
                            <a:pathLst>
                              <a:path w="19864" h="45441">
                                <a:moveTo>
                                  <a:pt x="0" y="0"/>
                                </a:moveTo>
                                <a:lnTo>
                                  <a:pt x="14544" y="6055"/>
                                </a:lnTo>
                                <a:cubicBezTo>
                                  <a:pt x="18043" y="10107"/>
                                  <a:pt x="19864" y="15640"/>
                                  <a:pt x="19864" y="22748"/>
                                </a:cubicBezTo>
                                <a:cubicBezTo>
                                  <a:pt x="19864" y="29927"/>
                                  <a:pt x="18043" y="35460"/>
                                  <a:pt x="14544" y="39418"/>
                                </a:cubicBezTo>
                                <a:lnTo>
                                  <a:pt x="0" y="45441"/>
                                </a:lnTo>
                                <a:lnTo>
                                  <a:pt x="0" y="39503"/>
                                </a:lnTo>
                                <a:lnTo>
                                  <a:pt x="9011" y="35057"/>
                                </a:lnTo>
                                <a:cubicBezTo>
                                  <a:pt x="11236" y="32057"/>
                                  <a:pt x="12352" y="28012"/>
                                  <a:pt x="12352" y="22748"/>
                                </a:cubicBezTo>
                                <a:cubicBezTo>
                                  <a:pt x="12352" y="17682"/>
                                  <a:pt x="11236" y="13566"/>
                                  <a:pt x="9011" y="10566"/>
                                </a:cubicBezTo>
                                <a:lnTo>
                                  <a:pt x="0" y="60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7" name="Shape 2747"/>
                        <wps:cNvSpPr/>
                        <wps:spPr>
                          <a:xfrm>
                            <a:off x="3420740" y="3093755"/>
                            <a:ext cx="36237" cy="44437"/>
                          </a:xfrm>
                          <a:custGeom>
                            <a:avLst/>
                            <a:gdLst/>
                            <a:ahLst/>
                            <a:cxnLst/>
                            <a:rect l="0" t="0" r="0" b="0"/>
                            <a:pathLst>
                              <a:path w="36237" h="44437">
                                <a:moveTo>
                                  <a:pt x="21118" y="0"/>
                                </a:moveTo>
                                <a:cubicBezTo>
                                  <a:pt x="26034" y="0"/>
                                  <a:pt x="29841" y="1615"/>
                                  <a:pt x="32374" y="4670"/>
                                </a:cubicBezTo>
                                <a:cubicBezTo>
                                  <a:pt x="34907" y="7796"/>
                                  <a:pt x="36237" y="12309"/>
                                  <a:pt x="36237" y="18245"/>
                                </a:cubicBezTo>
                                <a:lnTo>
                                  <a:pt x="36237" y="44437"/>
                                </a:lnTo>
                                <a:lnTo>
                                  <a:pt x="29129" y="44437"/>
                                </a:lnTo>
                                <a:lnTo>
                                  <a:pt x="29129" y="18490"/>
                                </a:lnTo>
                                <a:cubicBezTo>
                                  <a:pt x="29129" y="14382"/>
                                  <a:pt x="28266" y="11350"/>
                                  <a:pt x="26683" y="9308"/>
                                </a:cubicBezTo>
                                <a:cubicBezTo>
                                  <a:pt x="25076" y="7243"/>
                                  <a:pt x="22725" y="6190"/>
                                  <a:pt x="19543" y="6190"/>
                                </a:cubicBezTo>
                                <a:cubicBezTo>
                                  <a:pt x="15680" y="6190"/>
                                  <a:pt x="12681" y="7456"/>
                                  <a:pt x="10456" y="9926"/>
                                </a:cubicBezTo>
                                <a:cubicBezTo>
                                  <a:pt x="8224" y="12403"/>
                                  <a:pt x="7116" y="15712"/>
                                  <a:pt x="7116" y="19915"/>
                                </a:cubicBezTo>
                                <a:lnTo>
                                  <a:pt x="7116" y="44437"/>
                                </a:lnTo>
                                <a:lnTo>
                                  <a:pt x="0" y="44437"/>
                                </a:lnTo>
                                <a:lnTo>
                                  <a:pt x="0" y="1053"/>
                                </a:lnTo>
                                <a:lnTo>
                                  <a:pt x="7116" y="1053"/>
                                </a:lnTo>
                                <a:lnTo>
                                  <a:pt x="7116" y="7796"/>
                                </a:lnTo>
                                <a:cubicBezTo>
                                  <a:pt x="8786" y="5232"/>
                                  <a:pt x="10765" y="3253"/>
                                  <a:pt x="13140" y="1979"/>
                                </a:cubicBezTo>
                                <a:cubicBezTo>
                                  <a:pt x="15427" y="712"/>
                                  <a:pt x="18118" y="0"/>
                                  <a:pt x="2111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8" name="Shape 2748"/>
                        <wps:cNvSpPr/>
                        <wps:spPr>
                          <a:xfrm>
                            <a:off x="2602854" y="3110425"/>
                            <a:ext cx="158310" cy="0"/>
                          </a:xfrm>
                          <a:custGeom>
                            <a:avLst/>
                            <a:gdLst/>
                            <a:ahLst/>
                            <a:cxnLst/>
                            <a:rect l="0" t="0" r="0" b="0"/>
                            <a:pathLst>
                              <a:path w="158310">
                                <a:moveTo>
                                  <a:pt x="0" y="0"/>
                                </a:moveTo>
                                <a:lnTo>
                                  <a:pt x="158310" y="0"/>
                                </a:lnTo>
                              </a:path>
                            </a:pathLst>
                          </a:custGeom>
                          <a:ln w="11873" cap="sq">
                            <a:round/>
                          </a:ln>
                        </wps:spPr>
                        <wps:style>
                          <a:lnRef idx="1">
                            <a:srgbClr val="1F77B4"/>
                          </a:lnRef>
                          <a:fillRef idx="0">
                            <a:srgbClr val="000000">
                              <a:alpha val="0"/>
                            </a:srgbClr>
                          </a:fillRef>
                          <a:effectRef idx="0">
                            <a:scrgbClr r="0" g="0" b="0"/>
                          </a:effectRef>
                          <a:fontRef idx="none"/>
                        </wps:style>
                        <wps:bodyPr/>
                      </wps:wsp>
                      <wps:wsp>
                        <wps:cNvPr id="2749" name="Shape 2749"/>
                        <wps:cNvSpPr/>
                        <wps:spPr>
                          <a:xfrm>
                            <a:off x="2602854" y="3226773"/>
                            <a:ext cx="158310" cy="0"/>
                          </a:xfrm>
                          <a:custGeom>
                            <a:avLst/>
                            <a:gdLst/>
                            <a:ahLst/>
                            <a:cxnLst/>
                            <a:rect l="0" t="0" r="0" b="0"/>
                            <a:pathLst>
                              <a:path w="158310">
                                <a:moveTo>
                                  <a:pt x="0" y="0"/>
                                </a:moveTo>
                                <a:lnTo>
                                  <a:pt x="158310" y="0"/>
                                </a:lnTo>
                              </a:path>
                            </a:pathLst>
                          </a:custGeom>
                          <a:ln w="11873" cap="sq">
                            <a:round/>
                          </a:ln>
                        </wps:spPr>
                        <wps:style>
                          <a:lnRef idx="1">
                            <a:srgbClr val="1FAF59"/>
                          </a:lnRef>
                          <a:fillRef idx="0">
                            <a:srgbClr val="000000">
                              <a:alpha val="0"/>
                            </a:srgbClr>
                          </a:fillRef>
                          <a:effectRef idx="0">
                            <a:scrgbClr r="0" g="0" b="0"/>
                          </a:effectRef>
                          <a:fontRef idx="none"/>
                        </wps:style>
                        <wps:bodyPr/>
                      </wps:wsp>
                      <wps:wsp>
                        <wps:cNvPr id="2750" name="Shape 2750"/>
                        <wps:cNvSpPr/>
                        <wps:spPr>
                          <a:xfrm>
                            <a:off x="2831691" y="3210143"/>
                            <a:ext cx="25322" cy="44398"/>
                          </a:xfrm>
                          <a:custGeom>
                            <a:avLst/>
                            <a:gdLst/>
                            <a:ahLst/>
                            <a:cxnLst/>
                            <a:rect l="0" t="0" r="0" b="0"/>
                            <a:pathLst>
                              <a:path w="25322" h="44398">
                                <a:moveTo>
                                  <a:pt x="21680" y="0"/>
                                </a:moveTo>
                                <a:cubicBezTo>
                                  <a:pt x="22171" y="0"/>
                                  <a:pt x="22725" y="87"/>
                                  <a:pt x="23343" y="87"/>
                                </a:cubicBezTo>
                                <a:cubicBezTo>
                                  <a:pt x="23905" y="182"/>
                                  <a:pt x="24554" y="245"/>
                                  <a:pt x="25322" y="396"/>
                                </a:cubicBezTo>
                                <a:lnTo>
                                  <a:pt x="25322" y="7694"/>
                                </a:lnTo>
                                <a:cubicBezTo>
                                  <a:pt x="24554" y="7203"/>
                                  <a:pt x="23659" y="6895"/>
                                  <a:pt x="22725" y="6641"/>
                                </a:cubicBezTo>
                                <a:cubicBezTo>
                                  <a:pt x="21768" y="6491"/>
                                  <a:pt x="20746" y="6333"/>
                                  <a:pt x="19638" y="6333"/>
                                </a:cubicBezTo>
                                <a:cubicBezTo>
                                  <a:pt x="15585" y="6333"/>
                                  <a:pt x="12491" y="7694"/>
                                  <a:pt x="10361" y="10290"/>
                                </a:cubicBezTo>
                                <a:cubicBezTo>
                                  <a:pt x="8169" y="12918"/>
                                  <a:pt x="7116" y="16630"/>
                                  <a:pt x="7116" y="21577"/>
                                </a:cubicBezTo>
                                <a:lnTo>
                                  <a:pt x="7116" y="44398"/>
                                </a:lnTo>
                                <a:lnTo>
                                  <a:pt x="0" y="44398"/>
                                </a:lnTo>
                                <a:lnTo>
                                  <a:pt x="0" y="1045"/>
                                </a:lnTo>
                                <a:lnTo>
                                  <a:pt x="7116" y="1045"/>
                                </a:lnTo>
                                <a:lnTo>
                                  <a:pt x="7116" y="7757"/>
                                </a:lnTo>
                                <a:cubicBezTo>
                                  <a:pt x="8533" y="5161"/>
                                  <a:pt x="10512" y="3182"/>
                                  <a:pt x="12894" y="1884"/>
                                </a:cubicBezTo>
                                <a:cubicBezTo>
                                  <a:pt x="15277" y="649"/>
                                  <a:pt x="18214" y="0"/>
                                  <a:pt x="2168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74" name="Shape 33874"/>
                        <wps:cNvSpPr/>
                        <wps:spPr>
                          <a:xfrm>
                            <a:off x="2864501" y="3211188"/>
                            <a:ext cx="9144" cy="43353"/>
                          </a:xfrm>
                          <a:custGeom>
                            <a:avLst/>
                            <a:gdLst/>
                            <a:ahLst/>
                            <a:cxnLst/>
                            <a:rect l="0" t="0" r="0" b="0"/>
                            <a:pathLst>
                              <a:path w="9144" h="43353">
                                <a:moveTo>
                                  <a:pt x="0" y="0"/>
                                </a:moveTo>
                                <a:lnTo>
                                  <a:pt x="9144" y="0"/>
                                </a:lnTo>
                                <a:lnTo>
                                  <a:pt x="9144" y="43353"/>
                                </a:lnTo>
                                <a:lnTo>
                                  <a:pt x="0" y="4335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75" name="Shape 33875"/>
                        <wps:cNvSpPr/>
                        <wps:spPr>
                          <a:xfrm>
                            <a:off x="2864501" y="319424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3" name="Shape 2753"/>
                        <wps:cNvSpPr/>
                        <wps:spPr>
                          <a:xfrm>
                            <a:off x="2888619" y="3261775"/>
                            <a:ext cx="14236" cy="9182"/>
                          </a:xfrm>
                          <a:custGeom>
                            <a:avLst/>
                            <a:gdLst/>
                            <a:ahLst/>
                            <a:cxnLst/>
                            <a:rect l="0" t="0" r="0" b="0"/>
                            <a:pathLst>
                              <a:path w="14236" h="9182">
                                <a:moveTo>
                                  <a:pt x="0" y="0"/>
                                </a:moveTo>
                                <a:cubicBezTo>
                                  <a:pt x="2034" y="1116"/>
                                  <a:pt x="4108" y="1884"/>
                                  <a:pt x="6150" y="2446"/>
                                </a:cubicBezTo>
                                <a:cubicBezTo>
                                  <a:pt x="8224" y="3000"/>
                                  <a:pt x="10290" y="3309"/>
                                  <a:pt x="12427" y="3309"/>
                                </a:cubicBezTo>
                                <a:lnTo>
                                  <a:pt x="14236" y="2683"/>
                                </a:lnTo>
                                <a:lnTo>
                                  <a:pt x="14236" y="8934"/>
                                </a:lnTo>
                                <a:lnTo>
                                  <a:pt x="13543" y="9182"/>
                                </a:lnTo>
                                <a:cubicBezTo>
                                  <a:pt x="11002" y="9182"/>
                                  <a:pt x="8683" y="8937"/>
                                  <a:pt x="6490" y="8628"/>
                                </a:cubicBezTo>
                                <a:cubicBezTo>
                                  <a:pt x="4266" y="8224"/>
                                  <a:pt x="2034" y="7670"/>
                                  <a:pt x="0" y="6895"/>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4" name="Shape 2754"/>
                        <wps:cNvSpPr/>
                        <wps:spPr>
                          <a:xfrm>
                            <a:off x="2883395" y="3210143"/>
                            <a:ext cx="19460" cy="44398"/>
                          </a:xfrm>
                          <a:custGeom>
                            <a:avLst/>
                            <a:gdLst/>
                            <a:ahLst/>
                            <a:cxnLst/>
                            <a:rect l="0" t="0" r="0" b="0"/>
                            <a:pathLst>
                              <a:path w="19460" h="44398">
                                <a:moveTo>
                                  <a:pt x="17715" y="0"/>
                                </a:moveTo>
                                <a:lnTo>
                                  <a:pt x="19460" y="403"/>
                                </a:lnTo>
                                <a:lnTo>
                                  <a:pt x="19460" y="5942"/>
                                </a:lnTo>
                                <a:lnTo>
                                  <a:pt x="10512" y="10235"/>
                                </a:lnTo>
                                <a:cubicBezTo>
                                  <a:pt x="8375" y="13076"/>
                                  <a:pt x="7353" y="17129"/>
                                  <a:pt x="7353" y="22195"/>
                                </a:cubicBezTo>
                                <a:cubicBezTo>
                                  <a:pt x="7353" y="27363"/>
                                  <a:pt x="8375" y="31321"/>
                                  <a:pt x="10512" y="34163"/>
                                </a:cubicBezTo>
                                <a:lnTo>
                                  <a:pt x="19460" y="38455"/>
                                </a:lnTo>
                                <a:lnTo>
                                  <a:pt x="19460" y="43995"/>
                                </a:lnTo>
                                <a:lnTo>
                                  <a:pt x="17715" y="44398"/>
                                </a:lnTo>
                                <a:cubicBezTo>
                                  <a:pt x="12332" y="44398"/>
                                  <a:pt x="8066" y="42419"/>
                                  <a:pt x="4821" y="38366"/>
                                </a:cubicBezTo>
                                <a:cubicBezTo>
                                  <a:pt x="1575" y="34345"/>
                                  <a:pt x="0" y="28939"/>
                                  <a:pt x="0" y="22195"/>
                                </a:cubicBezTo>
                                <a:cubicBezTo>
                                  <a:pt x="0" y="15546"/>
                                  <a:pt x="1575" y="10140"/>
                                  <a:pt x="4821" y="6119"/>
                                </a:cubicBezTo>
                                <a:cubicBezTo>
                                  <a:pt x="8066" y="2066"/>
                                  <a:pt x="12332" y="0"/>
                                  <a:pt x="1771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5" name="Shape 2755"/>
                        <wps:cNvSpPr/>
                        <wps:spPr>
                          <a:xfrm>
                            <a:off x="2902855" y="3210546"/>
                            <a:ext cx="19247" cy="60163"/>
                          </a:xfrm>
                          <a:custGeom>
                            <a:avLst/>
                            <a:gdLst/>
                            <a:ahLst/>
                            <a:cxnLst/>
                            <a:rect l="0" t="0" r="0" b="0"/>
                            <a:pathLst>
                              <a:path w="19247" h="60163">
                                <a:moveTo>
                                  <a:pt x="0" y="0"/>
                                </a:moveTo>
                                <a:lnTo>
                                  <a:pt x="6416" y="1481"/>
                                </a:lnTo>
                                <a:cubicBezTo>
                                  <a:pt x="8703" y="2779"/>
                                  <a:pt x="10619" y="4663"/>
                                  <a:pt x="12107" y="7204"/>
                                </a:cubicBezTo>
                                <a:lnTo>
                                  <a:pt x="12107" y="642"/>
                                </a:lnTo>
                                <a:lnTo>
                                  <a:pt x="19247" y="642"/>
                                </a:lnTo>
                                <a:lnTo>
                                  <a:pt x="19247" y="38612"/>
                                </a:lnTo>
                                <a:cubicBezTo>
                                  <a:pt x="19247" y="45879"/>
                                  <a:pt x="17576" y="51356"/>
                                  <a:pt x="14331" y="55029"/>
                                </a:cubicBezTo>
                                <a:lnTo>
                                  <a:pt x="0" y="60163"/>
                                </a:lnTo>
                                <a:lnTo>
                                  <a:pt x="0" y="53912"/>
                                </a:lnTo>
                                <a:lnTo>
                                  <a:pt x="8640" y="50921"/>
                                </a:lnTo>
                                <a:cubicBezTo>
                                  <a:pt x="10927" y="48419"/>
                                  <a:pt x="12107" y="44802"/>
                                  <a:pt x="12107" y="39879"/>
                                </a:cubicBezTo>
                                <a:lnTo>
                                  <a:pt x="12107" y="36388"/>
                                </a:lnTo>
                                <a:cubicBezTo>
                                  <a:pt x="10619" y="38921"/>
                                  <a:pt x="8703" y="40844"/>
                                  <a:pt x="6416" y="42111"/>
                                </a:cubicBezTo>
                                <a:lnTo>
                                  <a:pt x="0" y="43592"/>
                                </a:lnTo>
                                <a:lnTo>
                                  <a:pt x="0" y="38052"/>
                                </a:lnTo>
                                <a:lnTo>
                                  <a:pt x="12" y="38058"/>
                                </a:lnTo>
                                <a:cubicBezTo>
                                  <a:pt x="3788" y="38058"/>
                                  <a:pt x="6819" y="36633"/>
                                  <a:pt x="8948" y="33760"/>
                                </a:cubicBezTo>
                                <a:cubicBezTo>
                                  <a:pt x="10991" y="30918"/>
                                  <a:pt x="12107" y="26960"/>
                                  <a:pt x="12107" y="21792"/>
                                </a:cubicBezTo>
                                <a:cubicBezTo>
                                  <a:pt x="12107" y="16726"/>
                                  <a:pt x="10991" y="12673"/>
                                  <a:pt x="8948" y="9832"/>
                                </a:cubicBezTo>
                                <a:cubicBezTo>
                                  <a:pt x="6819" y="6950"/>
                                  <a:pt x="3788" y="5533"/>
                                  <a:pt x="12" y="5533"/>
                                </a:cubicBezTo>
                                <a:lnTo>
                                  <a:pt x="0" y="553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6" name="Shape 2756"/>
                        <wps:cNvSpPr/>
                        <wps:spPr>
                          <a:xfrm>
                            <a:off x="2936507" y="3194249"/>
                            <a:ext cx="36244" cy="60292"/>
                          </a:xfrm>
                          <a:custGeom>
                            <a:avLst/>
                            <a:gdLst/>
                            <a:ahLst/>
                            <a:cxnLst/>
                            <a:rect l="0" t="0" r="0" b="0"/>
                            <a:pathLst>
                              <a:path w="36244" h="60292">
                                <a:moveTo>
                                  <a:pt x="0" y="0"/>
                                </a:moveTo>
                                <a:lnTo>
                                  <a:pt x="7116" y="0"/>
                                </a:lnTo>
                                <a:lnTo>
                                  <a:pt x="7116" y="23651"/>
                                </a:lnTo>
                                <a:cubicBezTo>
                                  <a:pt x="8786" y="21118"/>
                                  <a:pt x="10765" y="19108"/>
                                  <a:pt x="13147" y="17873"/>
                                </a:cubicBezTo>
                                <a:cubicBezTo>
                                  <a:pt x="15435" y="16599"/>
                                  <a:pt x="18126" y="15894"/>
                                  <a:pt x="21118" y="15894"/>
                                </a:cubicBezTo>
                                <a:cubicBezTo>
                                  <a:pt x="26041" y="15894"/>
                                  <a:pt x="29841" y="17501"/>
                                  <a:pt x="32374" y="20556"/>
                                </a:cubicBezTo>
                                <a:cubicBezTo>
                                  <a:pt x="34915" y="23651"/>
                                  <a:pt x="36244" y="28163"/>
                                  <a:pt x="36244" y="34131"/>
                                </a:cubicBezTo>
                                <a:lnTo>
                                  <a:pt x="36244" y="60292"/>
                                </a:lnTo>
                                <a:lnTo>
                                  <a:pt x="29128" y="60292"/>
                                </a:lnTo>
                                <a:lnTo>
                                  <a:pt x="29128" y="34384"/>
                                </a:lnTo>
                                <a:cubicBezTo>
                                  <a:pt x="29128" y="30237"/>
                                  <a:pt x="28266" y="27205"/>
                                  <a:pt x="26691" y="25163"/>
                                </a:cubicBezTo>
                                <a:cubicBezTo>
                                  <a:pt x="25076" y="23097"/>
                                  <a:pt x="22733" y="22076"/>
                                  <a:pt x="19543" y="22076"/>
                                </a:cubicBezTo>
                                <a:cubicBezTo>
                                  <a:pt x="15680" y="22076"/>
                                  <a:pt x="12680" y="23342"/>
                                  <a:pt x="10456" y="25788"/>
                                </a:cubicBezTo>
                                <a:cubicBezTo>
                                  <a:pt x="8232" y="28258"/>
                                  <a:pt x="7116" y="31567"/>
                                  <a:pt x="7116" y="35801"/>
                                </a:cubicBezTo>
                                <a:lnTo>
                                  <a:pt x="7116" y="60292"/>
                                </a:lnTo>
                                <a:lnTo>
                                  <a:pt x="0" y="6029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7" name="Shape 2757"/>
                        <wps:cNvSpPr/>
                        <wps:spPr>
                          <a:xfrm>
                            <a:off x="2981625" y="3198856"/>
                            <a:ext cx="26991" cy="55685"/>
                          </a:xfrm>
                          <a:custGeom>
                            <a:avLst/>
                            <a:gdLst/>
                            <a:ahLst/>
                            <a:cxnLst/>
                            <a:rect l="0" t="0" r="0" b="0"/>
                            <a:pathLst>
                              <a:path w="26991" h="55685">
                                <a:moveTo>
                                  <a:pt x="5224" y="0"/>
                                </a:moveTo>
                                <a:lnTo>
                                  <a:pt x="12332" y="0"/>
                                </a:lnTo>
                                <a:lnTo>
                                  <a:pt x="12332" y="12332"/>
                                </a:lnTo>
                                <a:lnTo>
                                  <a:pt x="26991" y="12332"/>
                                </a:lnTo>
                                <a:lnTo>
                                  <a:pt x="26991" y="17873"/>
                                </a:lnTo>
                                <a:lnTo>
                                  <a:pt x="12332" y="17873"/>
                                </a:lnTo>
                                <a:lnTo>
                                  <a:pt x="12332" y="41397"/>
                                </a:lnTo>
                                <a:cubicBezTo>
                                  <a:pt x="12332" y="44983"/>
                                  <a:pt x="12831" y="47303"/>
                                  <a:pt x="13788" y="48237"/>
                                </a:cubicBezTo>
                                <a:cubicBezTo>
                                  <a:pt x="14715" y="49281"/>
                                  <a:pt x="16694" y="49749"/>
                                  <a:pt x="19725" y="49749"/>
                                </a:cubicBezTo>
                                <a:lnTo>
                                  <a:pt x="26991" y="49749"/>
                                </a:lnTo>
                                <a:lnTo>
                                  <a:pt x="26991" y="55685"/>
                                </a:lnTo>
                                <a:lnTo>
                                  <a:pt x="19725" y="55685"/>
                                </a:lnTo>
                                <a:cubicBezTo>
                                  <a:pt x="14160" y="55685"/>
                                  <a:pt x="10353" y="54664"/>
                                  <a:pt x="8311" y="52590"/>
                                </a:cubicBezTo>
                                <a:cubicBezTo>
                                  <a:pt x="6245" y="50555"/>
                                  <a:pt x="5224" y="46812"/>
                                  <a:pt x="5224" y="41397"/>
                                </a:cubicBezTo>
                                <a:lnTo>
                                  <a:pt x="5224" y="17873"/>
                                </a:lnTo>
                                <a:lnTo>
                                  <a:pt x="0" y="17873"/>
                                </a:lnTo>
                                <a:lnTo>
                                  <a:pt x="0" y="12332"/>
                                </a:lnTo>
                                <a:lnTo>
                                  <a:pt x="5224" y="12332"/>
                                </a:lnTo>
                                <a:lnTo>
                                  <a:pt x="52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76" name="Shape 33876"/>
                        <wps:cNvSpPr/>
                        <wps:spPr>
                          <a:xfrm>
                            <a:off x="3043120" y="3194249"/>
                            <a:ext cx="9144" cy="60292"/>
                          </a:xfrm>
                          <a:custGeom>
                            <a:avLst/>
                            <a:gdLst/>
                            <a:ahLst/>
                            <a:cxnLst/>
                            <a:rect l="0" t="0" r="0" b="0"/>
                            <a:pathLst>
                              <a:path w="9144" h="60292">
                                <a:moveTo>
                                  <a:pt x="0" y="0"/>
                                </a:moveTo>
                                <a:lnTo>
                                  <a:pt x="9144" y="0"/>
                                </a:lnTo>
                                <a:lnTo>
                                  <a:pt x="9144" y="60292"/>
                                </a:lnTo>
                                <a:lnTo>
                                  <a:pt x="0" y="602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59" name="Shape 2759"/>
                        <wps:cNvSpPr/>
                        <wps:spPr>
                          <a:xfrm>
                            <a:off x="3062045" y="3210500"/>
                            <a:ext cx="20331" cy="44288"/>
                          </a:xfrm>
                          <a:custGeom>
                            <a:avLst/>
                            <a:gdLst/>
                            <a:ahLst/>
                            <a:cxnLst/>
                            <a:rect l="0" t="0" r="0" b="0"/>
                            <a:pathLst>
                              <a:path w="20331" h="44288">
                                <a:moveTo>
                                  <a:pt x="20331" y="0"/>
                                </a:moveTo>
                                <a:lnTo>
                                  <a:pt x="20331" y="6003"/>
                                </a:lnTo>
                                <a:lnTo>
                                  <a:pt x="11778" y="9070"/>
                                </a:lnTo>
                                <a:cubicBezTo>
                                  <a:pt x="9396" y="11295"/>
                                  <a:pt x="7979" y="14453"/>
                                  <a:pt x="7670" y="18529"/>
                                </a:cubicBezTo>
                                <a:lnTo>
                                  <a:pt x="20331" y="18529"/>
                                </a:lnTo>
                                <a:lnTo>
                                  <a:pt x="20331" y="24070"/>
                                </a:lnTo>
                                <a:lnTo>
                                  <a:pt x="7417" y="24070"/>
                                </a:lnTo>
                                <a:cubicBezTo>
                                  <a:pt x="7757" y="28985"/>
                                  <a:pt x="9182" y="32785"/>
                                  <a:pt x="11873" y="35318"/>
                                </a:cubicBezTo>
                                <a:lnTo>
                                  <a:pt x="20331" y="38245"/>
                                </a:lnTo>
                                <a:lnTo>
                                  <a:pt x="20331" y="44288"/>
                                </a:lnTo>
                                <a:lnTo>
                                  <a:pt x="6000" y="39125"/>
                                </a:lnTo>
                                <a:cubicBezTo>
                                  <a:pt x="1979" y="35168"/>
                                  <a:pt x="0" y="29690"/>
                                  <a:pt x="0" y="22796"/>
                                </a:cubicBezTo>
                                <a:cubicBezTo>
                                  <a:pt x="0" y="15751"/>
                                  <a:pt x="1884" y="10092"/>
                                  <a:pt x="5691" y="5920"/>
                                </a:cubicBezTo>
                                <a:lnTo>
                                  <a:pt x="203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60" name="Shape 2760"/>
                        <wps:cNvSpPr/>
                        <wps:spPr>
                          <a:xfrm>
                            <a:off x="3082376" y="3245604"/>
                            <a:ext cx="18130" cy="9958"/>
                          </a:xfrm>
                          <a:custGeom>
                            <a:avLst/>
                            <a:gdLst/>
                            <a:ahLst/>
                            <a:cxnLst/>
                            <a:rect l="0" t="0" r="0" b="0"/>
                            <a:pathLst>
                              <a:path w="18130" h="9958">
                                <a:moveTo>
                                  <a:pt x="18130" y="0"/>
                                </a:moveTo>
                                <a:lnTo>
                                  <a:pt x="18130" y="6712"/>
                                </a:lnTo>
                                <a:cubicBezTo>
                                  <a:pt x="15597" y="7820"/>
                                  <a:pt x="13001" y="8691"/>
                                  <a:pt x="10309" y="9182"/>
                                </a:cubicBezTo>
                                <a:cubicBezTo>
                                  <a:pt x="7587" y="9649"/>
                                  <a:pt x="4840" y="9958"/>
                                  <a:pt x="2149" y="9958"/>
                                </a:cubicBezTo>
                                <a:lnTo>
                                  <a:pt x="0" y="9184"/>
                                </a:lnTo>
                                <a:lnTo>
                                  <a:pt x="0" y="3141"/>
                                </a:lnTo>
                                <a:lnTo>
                                  <a:pt x="2545" y="4021"/>
                                </a:lnTo>
                                <a:cubicBezTo>
                                  <a:pt x="5236" y="4021"/>
                                  <a:pt x="7927" y="3713"/>
                                  <a:pt x="10460" y="3095"/>
                                </a:cubicBezTo>
                                <a:cubicBezTo>
                                  <a:pt x="13001" y="2446"/>
                                  <a:pt x="15597" y="1425"/>
                                  <a:pt x="1813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61" name="Shape 2761"/>
                        <wps:cNvSpPr/>
                        <wps:spPr>
                          <a:xfrm>
                            <a:off x="3082376" y="3210143"/>
                            <a:ext cx="19800" cy="24427"/>
                          </a:xfrm>
                          <a:custGeom>
                            <a:avLst/>
                            <a:gdLst/>
                            <a:ahLst/>
                            <a:cxnLst/>
                            <a:rect l="0" t="0" r="0" b="0"/>
                            <a:pathLst>
                              <a:path w="19800" h="24427">
                                <a:moveTo>
                                  <a:pt x="883" y="0"/>
                                </a:moveTo>
                                <a:cubicBezTo>
                                  <a:pt x="6724" y="0"/>
                                  <a:pt x="11331" y="1884"/>
                                  <a:pt x="14734" y="5628"/>
                                </a:cubicBezTo>
                                <a:cubicBezTo>
                                  <a:pt x="18035" y="9427"/>
                                  <a:pt x="19800" y="14501"/>
                                  <a:pt x="19800" y="20929"/>
                                </a:cubicBezTo>
                                <a:lnTo>
                                  <a:pt x="19800" y="24427"/>
                                </a:lnTo>
                                <a:lnTo>
                                  <a:pt x="0" y="24427"/>
                                </a:lnTo>
                                <a:lnTo>
                                  <a:pt x="0" y="18886"/>
                                </a:lnTo>
                                <a:lnTo>
                                  <a:pt x="12660" y="18886"/>
                                </a:lnTo>
                                <a:cubicBezTo>
                                  <a:pt x="12597" y="14992"/>
                                  <a:pt x="11481" y="11873"/>
                                  <a:pt x="9415" y="9522"/>
                                </a:cubicBezTo>
                                <a:cubicBezTo>
                                  <a:pt x="7278" y="7203"/>
                                  <a:pt x="4437" y="6024"/>
                                  <a:pt x="938" y="6024"/>
                                </a:cubicBezTo>
                                <a:lnTo>
                                  <a:pt x="0" y="6360"/>
                                </a:lnTo>
                                <a:lnTo>
                                  <a:pt x="0" y="357"/>
                                </a:lnTo>
                                <a:lnTo>
                                  <a:pt x="8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62" name="Shape 2762"/>
                        <wps:cNvSpPr/>
                        <wps:spPr>
                          <a:xfrm>
                            <a:off x="3111145" y="3227508"/>
                            <a:ext cx="18273" cy="28053"/>
                          </a:xfrm>
                          <a:custGeom>
                            <a:avLst/>
                            <a:gdLst/>
                            <a:ahLst/>
                            <a:cxnLst/>
                            <a:rect l="0" t="0" r="0" b="0"/>
                            <a:pathLst>
                              <a:path w="18273" h="28053">
                                <a:moveTo>
                                  <a:pt x="18273" y="0"/>
                                </a:moveTo>
                                <a:lnTo>
                                  <a:pt x="18273" y="5915"/>
                                </a:lnTo>
                                <a:lnTo>
                                  <a:pt x="10448" y="7212"/>
                                </a:lnTo>
                                <a:cubicBezTo>
                                  <a:pt x="8224" y="8574"/>
                                  <a:pt x="7108" y="10766"/>
                                  <a:pt x="7108" y="13956"/>
                                </a:cubicBezTo>
                                <a:cubicBezTo>
                                  <a:pt x="7108" y="16489"/>
                                  <a:pt x="7915" y="18563"/>
                                  <a:pt x="9554" y="19980"/>
                                </a:cubicBezTo>
                                <a:cubicBezTo>
                                  <a:pt x="11224" y="21499"/>
                                  <a:pt x="13512" y="22212"/>
                                  <a:pt x="16385" y="22212"/>
                                </a:cubicBezTo>
                                <a:lnTo>
                                  <a:pt x="18273" y="21375"/>
                                </a:lnTo>
                                <a:lnTo>
                                  <a:pt x="18273" y="27270"/>
                                </a:lnTo>
                                <a:lnTo>
                                  <a:pt x="14469" y="28053"/>
                                </a:lnTo>
                                <a:cubicBezTo>
                                  <a:pt x="10052" y="28053"/>
                                  <a:pt x="6491" y="26874"/>
                                  <a:pt x="3863" y="24436"/>
                                </a:cubicBezTo>
                                <a:cubicBezTo>
                                  <a:pt x="1267" y="21959"/>
                                  <a:pt x="0" y="18650"/>
                                  <a:pt x="0" y="14447"/>
                                </a:cubicBezTo>
                                <a:cubicBezTo>
                                  <a:pt x="0" y="9595"/>
                                  <a:pt x="1575" y="5946"/>
                                  <a:pt x="4884" y="3413"/>
                                </a:cubicBezTo>
                                <a:lnTo>
                                  <a:pt x="182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63" name="Shape 2763"/>
                        <wps:cNvSpPr/>
                        <wps:spPr>
                          <a:xfrm>
                            <a:off x="3114295" y="3210143"/>
                            <a:ext cx="15123" cy="9585"/>
                          </a:xfrm>
                          <a:custGeom>
                            <a:avLst/>
                            <a:gdLst/>
                            <a:ahLst/>
                            <a:cxnLst/>
                            <a:rect l="0" t="0" r="0" b="0"/>
                            <a:pathLst>
                              <a:path w="15123" h="9585">
                                <a:moveTo>
                                  <a:pt x="14723" y="0"/>
                                </a:moveTo>
                                <a:lnTo>
                                  <a:pt x="15123" y="140"/>
                                </a:lnTo>
                                <a:lnTo>
                                  <a:pt x="15123" y="6355"/>
                                </a:lnTo>
                                <a:lnTo>
                                  <a:pt x="14010" y="6024"/>
                                </a:lnTo>
                                <a:cubicBezTo>
                                  <a:pt x="11477" y="6024"/>
                                  <a:pt x="9095" y="6333"/>
                                  <a:pt x="6744" y="6982"/>
                                </a:cubicBezTo>
                                <a:cubicBezTo>
                                  <a:pt x="4361" y="7607"/>
                                  <a:pt x="2137" y="8470"/>
                                  <a:pt x="0" y="9585"/>
                                </a:cubicBezTo>
                                <a:lnTo>
                                  <a:pt x="0" y="3024"/>
                                </a:lnTo>
                                <a:cubicBezTo>
                                  <a:pt x="2541" y="2066"/>
                                  <a:pt x="5074" y="1235"/>
                                  <a:pt x="7520" y="800"/>
                                </a:cubicBezTo>
                                <a:cubicBezTo>
                                  <a:pt x="9989" y="340"/>
                                  <a:pt x="12340" y="0"/>
                                  <a:pt x="147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64" name="Shape 2764"/>
                        <wps:cNvSpPr/>
                        <wps:spPr>
                          <a:xfrm>
                            <a:off x="3129418" y="3210283"/>
                            <a:ext cx="18273" cy="44495"/>
                          </a:xfrm>
                          <a:custGeom>
                            <a:avLst/>
                            <a:gdLst/>
                            <a:ahLst/>
                            <a:cxnLst/>
                            <a:rect l="0" t="0" r="0" b="0"/>
                            <a:pathLst>
                              <a:path w="18273" h="44495">
                                <a:moveTo>
                                  <a:pt x="0" y="0"/>
                                </a:moveTo>
                                <a:lnTo>
                                  <a:pt x="13602" y="4775"/>
                                </a:lnTo>
                                <a:cubicBezTo>
                                  <a:pt x="16697" y="8020"/>
                                  <a:pt x="18273" y="12936"/>
                                  <a:pt x="18273" y="19522"/>
                                </a:cubicBezTo>
                                <a:lnTo>
                                  <a:pt x="18273" y="44257"/>
                                </a:lnTo>
                                <a:lnTo>
                                  <a:pt x="11164" y="44257"/>
                                </a:lnTo>
                                <a:lnTo>
                                  <a:pt x="11164" y="37703"/>
                                </a:lnTo>
                                <a:cubicBezTo>
                                  <a:pt x="9494" y="40394"/>
                                  <a:pt x="7452" y="42278"/>
                                  <a:pt x="5069" y="43450"/>
                                </a:cubicBezTo>
                                <a:lnTo>
                                  <a:pt x="0" y="44495"/>
                                </a:lnTo>
                                <a:lnTo>
                                  <a:pt x="0" y="38600"/>
                                </a:lnTo>
                                <a:lnTo>
                                  <a:pt x="7610" y="35226"/>
                                </a:lnTo>
                                <a:cubicBezTo>
                                  <a:pt x="9985" y="32448"/>
                                  <a:pt x="11164" y="28704"/>
                                  <a:pt x="11164" y="24033"/>
                                </a:cubicBezTo>
                                <a:lnTo>
                                  <a:pt x="11164" y="22458"/>
                                </a:lnTo>
                                <a:lnTo>
                                  <a:pt x="4112" y="22458"/>
                                </a:lnTo>
                                <a:lnTo>
                                  <a:pt x="0" y="23140"/>
                                </a:lnTo>
                                <a:lnTo>
                                  <a:pt x="0" y="17225"/>
                                </a:lnTo>
                                <a:lnTo>
                                  <a:pt x="1175" y="16925"/>
                                </a:lnTo>
                                <a:lnTo>
                                  <a:pt x="11164" y="16925"/>
                                </a:lnTo>
                                <a:lnTo>
                                  <a:pt x="11164" y="16181"/>
                                </a:lnTo>
                                <a:cubicBezTo>
                                  <a:pt x="11164" y="12936"/>
                                  <a:pt x="10048" y="10403"/>
                                  <a:pt x="7919" y="8575"/>
                                </a:cubicBezTo>
                                <a:lnTo>
                                  <a:pt x="0" y="621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65" name="Shape 2765"/>
                        <wps:cNvSpPr/>
                        <wps:spPr>
                          <a:xfrm>
                            <a:off x="3156721" y="3194249"/>
                            <a:ext cx="27546" cy="60292"/>
                          </a:xfrm>
                          <a:custGeom>
                            <a:avLst/>
                            <a:gdLst/>
                            <a:ahLst/>
                            <a:cxnLst/>
                            <a:rect l="0" t="0" r="0" b="0"/>
                            <a:pathLst>
                              <a:path w="27546" h="60292">
                                <a:moveTo>
                                  <a:pt x="20810" y="0"/>
                                </a:moveTo>
                                <a:lnTo>
                                  <a:pt x="27546" y="0"/>
                                </a:lnTo>
                                <a:lnTo>
                                  <a:pt x="27546" y="5936"/>
                                </a:lnTo>
                                <a:lnTo>
                                  <a:pt x="20746" y="5936"/>
                                </a:lnTo>
                                <a:cubicBezTo>
                                  <a:pt x="18214" y="5936"/>
                                  <a:pt x="16385" y="6522"/>
                                  <a:pt x="15427" y="7543"/>
                                </a:cubicBezTo>
                                <a:cubicBezTo>
                                  <a:pt x="14406" y="8564"/>
                                  <a:pt x="13915" y="10417"/>
                                  <a:pt x="13915" y="13108"/>
                                </a:cubicBezTo>
                                <a:lnTo>
                                  <a:pt x="13915" y="16939"/>
                                </a:lnTo>
                                <a:lnTo>
                                  <a:pt x="25630" y="16939"/>
                                </a:lnTo>
                                <a:lnTo>
                                  <a:pt x="25630" y="22480"/>
                                </a:lnTo>
                                <a:lnTo>
                                  <a:pt x="13915" y="22480"/>
                                </a:lnTo>
                                <a:lnTo>
                                  <a:pt x="13915" y="60292"/>
                                </a:lnTo>
                                <a:lnTo>
                                  <a:pt x="6800" y="60292"/>
                                </a:lnTo>
                                <a:lnTo>
                                  <a:pt x="6800" y="22480"/>
                                </a:lnTo>
                                <a:lnTo>
                                  <a:pt x="0" y="22480"/>
                                </a:lnTo>
                                <a:lnTo>
                                  <a:pt x="0" y="16939"/>
                                </a:lnTo>
                                <a:lnTo>
                                  <a:pt x="6800" y="16939"/>
                                </a:lnTo>
                                <a:lnTo>
                                  <a:pt x="6800" y="13915"/>
                                </a:lnTo>
                                <a:cubicBezTo>
                                  <a:pt x="6800" y="9150"/>
                                  <a:pt x="7916" y="5564"/>
                                  <a:pt x="10140" y="3372"/>
                                </a:cubicBezTo>
                                <a:cubicBezTo>
                                  <a:pt x="12333" y="1140"/>
                                  <a:pt x="15894" y="0"/>
                                  <a:pt x="208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66" name="Shape 2766"/>
                        <wps:cNvSpPr/>
                        <wps:spPr>
                          <a:xfrm>
                            <a:off x="3215129" y="3210539"/>
                            <a:ext cx="19231" cy="60418"/>
                          </a:xfrm>
                          <a:custGeom>
                            <a:avLst/>
                            <a:gdLst/>
                            <a:ahLst/>
                            <a:cxnLst/>
                            <a:rect l="0" t="0" r="0" b="0"/>
                            <a:pathLst>
                              <a:path w="19231" h="60418">
                                <a:moveTo>
                                  <a:pt x="19231" y="0"/>
                                </a:moveTo>
                                <a:lnTo>
                                  <a:pt x="19231" y="5543"/>
                                </a:lnTo>
                                <a:lnTo>
                                  <a:pt x="19226" y="5540"/>
                                </a:lnTo>
                                <a:cubicBezTo>
                                  <a:pt x="15427" y="5540"/>
                                  <a:pt x="12490" y="7052"/>
                                  <a:pt x="10353" y="10052"/>
                                </a:cubicBezTo>
                                <a:cubicBezTo>
                                  <a:pt x="8161" y="13084"/>
                                  <a:pt x="7108" y="17129"/>
                                  <a:pt x="7108" y="22361"/>
                                </a:cubicBezTo>
                                <a:cubicBezTo>
                                  <a:pt x="7108" y="27585"/>
                                  <a:pt x="8161" y="31725"/>
                                  <a:pt x="10353" y="34725"/>
                                </a:cubicBezTo>
                                <a:cubicBezTo>
                                  <a:pt x="12490" y="37756"/>
                                  <a:pt x="15427" y="39181"/>
                                  <a:pt x="19226" y="39181"/>
                                </a:cubicBezTo>
                                <a:lnTo>
                                  <a:pt x="19231" y="39179"/>
                                </a:lnTo>
                                <a:lnTo>
                                  <a:pt x="19231" y="44638"/>
                                </a:lnTo>
                                <a:lnTo>
                                  <a:pt x="12736" y="43194"/>
                                </a:lnTo>
                                <a:cubicBezTo>
                                  <a:pt x="10448" y="42023"/>
                                  <a:pt x="8533" y="40139"/>
                                  <a:pt x="7108" y="37511"/>
                                </a:cubicBezTo>
                                <a:lnTo>
                                  <a:pt x="7108" y="60418"/>
                                </a:lnTo>
                                <a:lnTo>
                                  <a:pt x="0" y="60418"/>
                                </a:lnTo>
                                <a:lnTo>
                                  <a:pt x="0" y="649"/>
                                </a:lnTo>
                                <a:lnTo>
                                  <a:pt x="7108" y="649"/>
                                </a:lnTo>
                                <a:lnTo>
                                  <a:pt x="7108" y="7211"/>
                                </a:lnTo>
                                <a:cubicBezTo>
                                  <a:pt x="8533" y="4670"/>
                                  <a:pt x="10448" y="2786"/>
                                  <a:pt x="12736" y="1488"/>
                                </a:cubicBezTo>
                                <a:lnTo>
                                  <a:pt x="192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67" name="Shape 2767"/>
                        <wps:cNvSpPr/>
                        <wps:spPr>
                          <a:xfrm>
                            <a:off x="3234360" y="3210143"/>
                            <a:ext cx="19476" cy="45419"/>
                          </a:xfrm>
                          <a:custGeom>
                            <a:avLst/>
                            <a:gdLst/>
                            <a:ahLst/>
                            <a:cxnLst/>
                            <a:rect l="0" t="0" r="0" b="0"/>
                            <a:pathLst>
                              <a:path w="19476" h="45419">
                                <a:moveTo>
                                  <a:pt x="1729" y="0"/>
                                </a:moveTo>
                                <a:cubicBezTo>
                                  <a:pt x="6953" y="0"/>
                                  <a:pt x="11251" y="2161"/>
                                  <a:pt x="14560" y="6277"/>
                                </a:cubicBezTo>
                                <a:cubicBezTo>
                                  <a:pt x="17806" y="10449"/>
                                  <a:pt x="19476" y="15950"/>
                                  <a:pt x="19476" y="22757"/>
                                </a:cubicBezTo>
                                <a:cubicBezTo>
                                  <a:pt x="19476" y="29556"/>
                                  <a:pt x="17806" y="35121"/>
                                  <a:pt x="14560" y="39268"/>
                                </a:cubicBezTo>
                                <a:cubicBezTo>
                                  <a:pt x="11251" y="43376"/>
                                  <a:pt x="6953" y="45419"/>
                                  <a:pt x="1729" y="45419"/>
                                </a:cubicBezTo>
                                <a:lnTo>
                                  <a:pt x="0" y="45034"/>
                                </a:lnTo>
                                <a:lnTo>
                                  <a:pt x="0" y="39575"/>
                                </a:lnTo>
                                <a:lnTo>
                                  <a:pt x="8869" y="35121"/>
                                </a:lnTo>
                                <a:cubicBezTo>
                                  <a:pt x="11006" y="32121"/>
                                  <a:pt x="12122" y="27981"/>
                                  <a:pt x="12122" y="22757"/>
                                </a:cubicBezTo>
                                <a:cubicBezTo>
                                  <a:pt x="12122" y="17525"/>
                                  <a:pt x="11006" y="13480"/>
                                  <a:pt x="8869" y="10449"/>
                                </a:cubicBezTo>
                                <a:lnTo>
                                  <a:pt x="0" y="5939"/>
                                </a:lnTo>
                                <a:lnTo>
                                  <a:pt x="0" y="396"/>
                                </a:lnTo>
                                <a:lnTo>
                                  <a:pt x="172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68" name="Shape 2768"/>
                        <wps:cNvSpPr/>
                        <wps:spPr>
                          <a:xfrm>
                            <a:off x="3262558" y="3210143"/>
                            <a:ext cx="19864" cy="45419"/>
                          </a:xfrm>
                          <a:custGeom>
                            <a:avLst/>
                            <a:gdLst/>
                            <a:ahLst/>
                            <a:cxnLst/>
                            <a:rect l="0" t="0" r="0" b="0"/>
                            <a:pathLst>
                              <a:path w="19864" h="45419">
                                <a:moveTo>
                                  <a:pt x="19852" y="0"/>
                                </a:moveTo>
                                <a:lnTo>
                                  <a:pt x="19864" y="5"/>
                                </a:lnTo>
                                <a:lnTo>
                                  <a:pt x="19864" y="6030"/>
                                </a:lnTo>
                                <a:lnTo>
                                  <a:pt x="19852" y="6024"/>
                                </a:lnTo>
                                <a:cubicBezTo>
                                  <a:pt x="16045" y="6024"/>
                                  <a:pt x="13045" y="7543"/>
                                  <a:pt x="10852" y="10543"/>
                                </a:cubicBezTo>
                                <a:cubicBezTo>
                                  <a:pt x="8628" y="13543"/>
                                  <a:pt x="7512" y="17620"/>
                                  <a:pt x="7512" y="22757"/>
                                </a:cubicBezTo>
                                <a:cubicBezTo>
                                  <a:pt x="7512" y="27981"/>
                                  <a:pt x="8533" y="32026"/>
                                  <a:pt x="10757" y="35058"/>
                                </a:cubicBezTo>
                                <a:cubicBezTo>
                                  <a:pt x="12989" y="38057"/>
                                  <a:pt x="15981" y="39482"/>
                                  <a:pt x="19852" y="39482"/>
                                </a:cubicBezTo>
                                <a:lnTo>
                                  <a:pt x="19864" y="39476"/>
                                </a:lnTo>
                                <a:lnTo>
                                  <a:pt x="19864" y="45414"/>
                                </a:lnTo>
                                <a:lnTo>
                                  <a:pt x="19852" y="45419"/>
                                </a:lnTo>
                                <a:cubicBezTo>
                                  <a:pt x="13607" y="45419"/>
                                  <a:pt x="8691" y="43440"/>
                                  <a:pt x="5224" y="39419"/>
                                </a:cubicBezTo>
                                <a:cubicBezTo>
                                  <a:pt x="1734" y="35461"/>
                                  <a:pt x="0" y="29897"/>
                                  <a:pt x="0" y="22757"/>
                                </a:cubicBezTo>
                                <a:cubicBezTo>
                                  <a:pt x="0" y="15641"/>
                                  <a:pt x="1734" y="10077"/>
                                  <a:pt x="5224" y="6024"/>
                                </a:cubicBezTo>
                                <a:cubicBezTo>
                                  <a:pt x="8691" y="2066"/>
                                  <a:pt x="13607" y="0"/>
                                  <a:pt x="198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69" name="Shape 2769"/>
                        <wps:cNvSpPr/>
                        <wps:spPr>
                          <a:xfrm>
                            <a:off x="3282422" y="3210148"/>
                            <a:ext cx="19864" cy="45408"/>
                          </a:xfrm>
                          <a:custGeom>
                            <a:avLst/>
                            <a:gdLst/>
                            <a:ahLst/>
                            <a:cxnLst/>
                            <a:rect l="0" t="0" r="0" b="0"/>
                            <a:pathLst>
                              <a:path w="19864" h="45408">
                                <a:moveTo>
                                  <a:pt x="0" y="0"/>
                                </a:moveTo>
                                <a:lnTo>
                                  <a:pt x="14552" y="6019"/>
                                </a:lnTo>
                                <a:cubicBezTo>
                                  <a:pt x="18043" y="10071"/>
                                  <a:pt x="19864" y="15636"/>
                                  <a:pt x="19864" y="22752"/>
                                </a:cubicBezTo>
                                <a:cubicBezTo>
                                  <a:pt x="19864" y="29892"/>
                                  <a:pt x="18043" y="35456"/>
                                  <a:pt x="14552" y="39414"/>
                                </a:cubicBezTo>
                                <a:lnTo>
                                  <a:pt x="0" y="45408"/>
                                </a:lnTo>
                                <a:lnTo>
                                  <a:pt x="0" y="39471"/>
                                </a:lnTo>
                                <a:lnTo>
                                  <a:pt x="9011" y="35053"/>
                                </a:lnTo>
                                <a:cubicBezTo>
                                  <a:pt x="11244" y="32021"/>
                                  <a:pt x="12352" y="27976"/>
                                  <a:pt x="12352" y="22752"/>
                                </a:cubicBezTo>
                                <a:cubicBezTo>
                                  <a:pt x="12352" y="17678"/>
                                  <a:pt x="11244" y="13538"/>
                                  <a:pt x="9011" y="10538"/>
                                </a:cubicBezTo>
                                <a:lnTo>
                                  <a:pt x="0" y="60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0" name="Shape 2770"/>
                        <wps:cNvSpPr/>
                        <wps:spPr>
                          <a:xfrm>
                            <a:off x="3310882" y="3210143"/>
                            <a:ext cx="33086" cy="45419"/>
                          </a:xfrm>
                          <a:custGeom>
                            <a:avLst/>
                            <a:gdLst/>
                            <a:ahLst/>
                            <a:cxnLst/>
                            <a:rect l="0" t="0" r="0" b="0"/>
                            <a:pathLst>
                              <a:path w="33086" h="45419">
                                <a:moveTo>
                                  <a:pt x="16947" y="0"/>
                                </a:moveTo>
                                <a:cubicBezTo>
                                  <a:pt x="19575" y="0"/>
                                  <a:pt x="22021" y="245"/>
                                  <a:pt x="24395" y="649"/>
                                </a:cubicBezTo>
                                <a:cubicBezTo>
                                  <a:pt x="26683" y="1045"/>
                                  <a:pt x="28820" y="1607"/>
                                  <a:pt x="30799" y="2319"/>
                                </a:cubicBezTo>
                                <a:lnTo>
                                  <a:pt x="30799" y="9024"/>
                                </a:lnTo>
                                <a:cubicBezTo>
                                  <a:pt x="28757" y="8098"/>
                                  <a:pt x="26683" y="7290"/>
                                  <a:pt x="24554" y="6736"/>
                                </a:cubicBezTo>
                                <a:cubicBezTo>
                                  <a:pt x="22330" y="6277"/>
                                  <a:pt x="20097" y="5936"/>
                                  <a:pt x="17810" y="5936"/>
                                </a:cubicBezTo>
                                <a:cubicBezTo>
                                  <a:pt x="14256" y="5936"/>
                                  <a:pt x="11564" y="6491"/>
                                  <a:pt x="9839" y="7607"/>
                                </a:cubicBezTo>
                                <a:cubicBezTo>
                                  <a:pt x="8074" y="8715"/>
                                  <a:pt x="7203" y="10290"/>
                                  <a:pt x="7203" y="12427"/>
                                </a:cubicBezTo>
                                <a:cubicBezTo>
                                  <a:pt x="7203" y="14098"/>
                                  <a:pt x="7860" y="15364"/>
                                  <a:pt x="9127" y="16321"/>
                                </a:cubicBezTo>
                                <a:cubicBezTo>
                                  <a:pt x="10393" y="17280"/>
                                  <a:pt x="12926" y="18237"/>
                                  <a:pt x="16702" y="19045"/>
                                </a:cubicBezTo>
                                <a:lnTo>
                                  <a:pt x="19171" y="19599"/>
                                </a:lnTo>
                                <a:cubicBezTo>
                                  <a:pt x="24245" y="20715"/>
                                  <a:pt x="27799" y="22290"/>
                                  <a:pt x="29936" y="24174"/>
                                </a:cubicBezTo>
                                <a:cubicBezTo>
                                  <a:pt x="31971" y="26153"/>
                                  <a:pt x="33086" y="28939"/>
                                  <a:pt x="33086" y="32429"/>
                                </a:cubicBezTo>
                                <a:cubicBezTo>
                                  <a:pt x="33086" y="36482"/>
                                  <a:pt x="31511" y="39632"/>
                                  <a:pt x="28353" y="41952"/>
                                </a:cubicBezTo>
                                <a:cubicBezTo>
                                  <a:pt x="25171" y="44303"/>
                                  <a:pt x="20746" y="45419"/>
                                  <a:pt x="15213" y="45419"/>
                                </a:cubicBezTo>
                                <a:cubicBezTo>
                                  <a:pt x="12831" y="45419"/>
                                  <a:pt x="10456" y="45205"/>
                                  <a:pt x="7916" y="44801"/>
                                </a:cubicBezTo>
                                <a:cubicBezTo>
                                  <a:pt x="5383" y="44398"/>
                                  <a:pt x="2786" y="43780"/>
                                  <a:pt x="0" y="42822"/>
                                </a:cubicBezTo>
                                <a:lnTo>
                                  <a:pt x="0" y="35461"/>
                                </a:lnTo>
                                <a:cubicBezTo>
                                  <a:pt x="2628" y="36886"/>
                                  <a:pt x="5224" y="37907"/>
                                  <a:pt x="7765" y="38556"/>
                                </a:cubicBezTo>
                                <a:cubicBezTo>
                                  <a:pt x="10298" y="39268"/>
                                  <a:pt x="12831" y="39577"/>
                                  <a:pt x="15372" y="39577"/>
                                </a:cubicBezTo>
                                <a:cubicBezTo>
                                  <a:pt x="18681" y="39577"/>
                                  <a:pt x="21308" y="39015"/>
                                  <a:pt x="23129" y="37907"/>
                                </a:cubicBezTo>
                                <a:cubicBezTo>
                                  <a:pt x="24862" y="36791"/>
                                  <a:pt x="25820" y="35121"/>
                                  <a:pt x="25820" y="32960"/>
                                </a:cubicBezTo>
                                <a:cubicBezTo>
                                  <a:pt x="25820" y="31068"/>
                                  <a:pt x="25108" y="29556"/>
                                  <a:pt x="23841" y="28535"/>
                                </a:cubicBezTo>
                                <a:cubicBezTo>
                                  <a:pt x="22575" y="27514"/>
                                  <a:pt x="19733" y="26461"/>
                                  <a:pt x="15277" y="25535"/>
                                </a:cubicBezTo>
                                <a:lnTo>
                                  <a:pt x="12831" y="24981"/>
                                </a:lnTo>
                                <a:cubicBezTo>
                                  <a:pt x="8414" y="24023"/>
                                  <a:pt x="5169" y="22599"/>
                                  <a:pt x="3246" y="20715"/>
                                </a:cubicBezTo>
                                <a:cubicBezTo>
                                  <a:pt x="1267" y="18799"/>
                                  <a:pt x="309" y="16195"/>
                                  <a:pt x="309" y="12767"/>
                                </a:cubicBezTo>
                                <a:cubicBezTo>
                                  <a:pt x="309" y="8715"/>
                                  <a:pt x="1765" y="5564"/>
                                  <a:pt x="4607" y="3333"/>
                                </a:cubicBezTo>
                                <a:cubicBezTo>
                                  <a:pt x="7457" y="1108"/>
                                  <a:pt x="11564" y="0"/>
                                  <a:pt x="169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77" name="Shape 33877"/>
                        <wps:cNvSpPr/>
                        <wps:spPr>
                          <a:xfrm>
                            <a:off x="3355319" y="3211188"/>
                            <a:ext cx="9144" cy="43353"/>
                          </a:xfrm>
                          <a:custGeom>
                            <a:avLst/>
                            <a:gdLst/>
                            <a:ahLst/>
                            <a:cxnLst/>
                            <a:rect l="0" t="0" r="0" b="0"/>
                            <a:pathLst>
                              <a:path w="9144" h="43353">
                                <a:moveTo>
                                  <a:pt x="0" y="0"/>
                                </a:moveTo>
                                <a:lnTo>
                                  <a:pt x="9144" y="0"/>
                                </a:lnTo>
                                <a:lnTo>
                                  <a:pt x="9144" y="43353"/>
                                </a:lnTo>
                                <a:lnTo>
                                  <a:pt x="0" y="4335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78" name="Shape 33878"/>
                        <wps:cNvSpPr/>
                        <wps:spPr>
                          <a:xfrm>
                            <a:off x="3355319" y="319424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3" name="Shape 2773"/>
                        <wps:cNvSpPr/>
                        <wps:spPr>
                          <a:xfrm>
                            <a:off x="3372013" y="3198856"/>
                            <a:ext cx="26992" cy="55685"/>
                          </a:xfrm>
                          <a:custGeom>
                            <a:avLst/>
                            <a:gdLst/>
                            <a:ahLst/>
                            <a:cxnLst/>
                            <a:rect l="0" t="0" r="0" b="0"/>
                            <a:pathLst>
                              <a:path w="26992" h="55685">
                                <a:moveTo>
                                  <a:pt x="5224" y="0"/>
                                </a:moveTo>
                                <a:lnTo>
                                  <a:pt x="12340" y="0"/>
                                </a:lnTo>
                                <a:lnTo>
                                  <a:pt x="12340" y="12332"/>
                                </a:lnTo>
                                <a:lnTo>
                                  <a:pt x="26992" y="12332"/>
                                </a:lnTo>
                                <a:lnTo>
                                  <a:pt x="26992" y="17873"/>
                                </a:lnTo>
                                <a:lnTo>
                                  <a:pt x="12340" y="17873"/>
                                </a:lnTo>
                                <a:lnTo>
                                  <a:pt x="12340" y="41397"/>
                                </a:lnTo>
                                <a:cubicBezTo>
                                  <a:pt x="12340" y="44983"/>
                                  <a:pt x="12831" y="47303"/>
                                  <a:pt x="13789" y="48237"/>
                                </a:cubicBezTo>
                                <a:cubicBezTo>
                                  <a:pt x="14715" y="49281"/>
                                  <a:pt x="16694" y="49749"/>
                                  <a:pt x="19725" y="49749"/>
                                </a:cubicBezTo>
                                <a:lnTo>
                                  <a:pt x="26992" y="49749"/>
                                </a:lnTo>
                                <a:lnTo>
                                  <a:pt x="26992" y="55685"/>
                                </a:lnTo>
                                <a:lnTo>
                                  <a:pt x="19725" y="55685"/>
                                </a:lnTo>
                                <a:cubicBezTo>
                                  <a:pt x="14161" y="55685"/>
                                  <a:pt x="10361" y="54664"/>
                                  <a:pt x="8319" y="52590"/>
                                </a:cubicBezTo>
                                <a:cubicBezTo>
                                  <a:pt x="6245" y="50555"/>
                                  <a:pt x="5224" y="46812"/>
                                  <a:pt x="5224" y="41397"/>
                                </a:cubicBezTo>
                                <a:lnTo>
                                  <a:pt x="5224" y="17873"/>
                                </a:lnTo>
                                <a:lnTo>
                                  <a:pt x="0" y="17873"/>
                                </a:lnTo>
                                <a:lnTo>
                                  <a:pt x="0" y="12332"/>
                                </a:lnTo>
                                <a:lnTo>
                                  <a:pt x="5224" y="12332"/>
                                </a:lnTo>
                                <a:lnTo>
                                  <a:pt x="52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79" name="Shape 33879"/>
                        <wps:cNvSpPr/>
                        <wps:spPr>
                          <a:xfrm>
                            <a:off x="3408344" y="3211188"/>
                            <a:ext cx="9144" cy="43353"/>
                          </a:xfrm>
                          <a:custGeom>
                            <a:avLst/>
                            <a:gdLst/>
                            <a:ahLst/>
                            <a:cxnLst/>
                            <a:rect l="0" t="0" r="0" b="0"/>
                            <a:pathLst>
                              <a:path w="9144" h="43353">
                                <a:moveTo>
                                  <a:pt x="0" y="0"/>
                                </a:moveTo>
                                <a:lnTo>
                                  <a:pt x="9144" y="0"/>
                                </a:lnTo>
                                <a:lnTo>
                                  <a:pt x="9144" y="43353"/>
                                </a:lnTo>
                                <a:lnTo>
                                  <a:pt x="0" y="4335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80" name="Shape 33880"/>
                        <wps:cNvSpPr/>
                        <wps:spPr>
                          <a:xfrm>
                            <a:off x="3408344" y="319424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6" name="Shape 2776"/>
                        <wps:cNvSpPr/>
                        <wps:spPr>
                          <a:xfrm>
                            <a:off x="3427262" y="3210143"/>
                            <a:ext cx="19872" cy="45419"/>
                          </a:xfrm>
                          <a:custGeom>
                            <a:avLst/>
                            <a:gdLst/>
                            <a:ahLst/>
                            <a:cxnLst/>
                            <a:rect l="0" t="0" r="0" b="0"/>
                            <a:pathLst>
                              <a:path w="19872" h="45419">
                                <a:moveTo>
                                  <a:pt x="19852" y="0"/>
                                </a:moveTo>
                                <a:lnTo>
                                  <a:pt x="19872" y="9"/>
                                </a:lnTo>
                                <a:lnTo>
                                  <a:pt x="19872" y="6034"/>
                                </a:lnTo>
                                <a:lnTo>
                                  <a:pt x="19852" y="6024"/>
                                </a:lnTo>
                                <a:cubicBezTo>
                                  <a:pt x="16053" y="6024"/>
                                  <a:pt x="13052" y="7543"/>
                                  <a:pt x="10860" y="10543"/>
                                </a:cubicBezTo>
                                <a:cubicBezTo>
                                  <a:pt x="8628" y="13543"/>
                                  <a:pt x="7520" y="17620"/>
                                  <a:pt x="7520" y="22757"/>
                                </a:cubicBezTo>
                                <a:cubicBezTo>
                                  <a:pt x="7520" y="27981"/>
                                  <a:pt x="8541" y="32026"/>
                                  <a:pt x="10765" y="35058"/>
                                </a:cubicBezTo>
                                <a:cubicBezTo>
                                  <a:pt x="12989" y="38057"/>
                                  <a:pt x="15989" y="39482"/>
                                  <a:pt x="19852" y="39482"/>
                                </a:cubicBezTo>
                                <a:lnTo>
                                  <a:pt x="19872" y="39472"/>
                                </a:lnTo>
                                <a:lnTo>
                                  <a:pt x="19872" y="45410"/>
                                </a:lnTo>
                                <a:lnTo>
                                  <a:pt x="19852" y="45419"/>
                                </a:lnTo>
                                <a:cubicBezTo>
                                  <a:pt x="13607" y="45419"/>
                                  <a:pt x="8691" y="43440"/>
                                  <a:pt x="5232" y="39419"/>
                                </a:cubicBezTo>
                                <a:cubicBezTo>
                                  <a:pt x="1733" y="35461"/>
                                  <a:pt x="0" y="29897"/>
                                  <a:pt x="0" y="22757"/>
                                </a:cubicBezTo>
                                <a:cubicBezTo>
                                  <a:pt x="0" y="15641"/>
                                  <a:pt x="1733" y="10077"/>
                                  <a:pt x="5232" y="6024"/>
                                </a:cubicBezTo>
                                <a:cubicBezTo>
                                  <a:pt x="8691" y="2066"/>
                                  <a:pt x="13607" y="0"/>
                                  <a:pt x="1985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7" name="Shape 2777"/>
                        <wps:cNvSpPr/>
                        <wps:spPr>
                          <a:xfrm>
                            <a:off x="3447134" y="3210151"/>
                            <a:ext cx="19864" cy="45402"/>
                          </a:xfrm>
                          <a:custGeom>
                            <a:avLst/>
                            <a:gdLst/>
                            <a:ahLst/>
                            <a:cxnLst/>
                            <a:rect l="0" t="0" r="0" b="0"/>
                            <a:pathLst>
                              <a:path w="19864" h="45402">
                                <a:moveTo>
                                  <a:pt x="0" y="0"/>
                                </a:moveTo>
                                <a:lnTo>
                                  <a:pt x="14544" y="6015"/>
                                </a:lnTo>
                                <a:cubicBezTo>
                                  <a:pt x="18043" y="10068"/>
                                  <a:pt x="19864" y="15632"/>
                                  <a:pt x="19864" y="22748"/>
                                </a:cubicBezTo>
                                <a:cubicBezTo>
                                  <a:pt x="19864" y="29888"/>
                                  <a:pt x="18043" y="35452"/>
                                  <a:pt x="14544" y="39410"/>
                                </a:cubicBezTo>
                                <a:lnTo>
                                  <a:pt x="0" y="45402"/>
                                </a:lnTo>
                                <a:lnTo>
                                  <a:pt x="0" y="39464"/>
                                </a:lnTo>
                                <a:lnTo>
                                  <a:pt x="9011" y="35049"/>
                                </a:lnTo>
                                <a:cubicBezTo>
                                  <a:pt x="11236" y="32017"/>
                                  <a:pt x="12352" y="27972"/>
                                  <a:pt x="12352" y="22748"/>
                                </a:cubicBezTo>
                                <a:cubicBezTo>
                                  <a:pt x="12352" y="17675"/>
                                  <a:pt x="11236" y="13535"/>
                                  <a:pt x="9011" y="10535"/>
                                </a:cubicBezTo>
                                <a:lnTo>
                                  <a:pt x="0" y="60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8" name="Shape 2778"/>
                        <wps:cNvSpPr/>
                        <wps:spPr>
                          <a:xfrm>
                            <a:off x="3478562" y="3210143"/>
                            <a:ext cx="36237" cy="44398"/>
                          </a:xfrm>
                          <a:custGeom>
                            <a:avLst/>
                            <a:gdLst/>
                            <a:ahLst/>
                            <a:cxnLst/>
                            <a:rect l="0" t="0" r="0" b="0"/>
                            <a:pathLst>
                              <a:path w="36237" h="44398">
                                <a:moveTo>
                                  <a:pt x="21118" y="0"/>
                                </a:moveTo>
                                <a:cubicBezTo>
                                  <a:pt x="26034" y="0"/>
                                  <a:pt x="29833" y="1607"/>
                                  <a:pt x="32374" y="4663"/>
                                </a:cubicBezTo>
                                <a:cubicBezTo>
                                  <a:pt x="34907" y="7757"/>
                                  <a:pt x="36237" y="12269"/>
                                  <a:pt x="36237" y="18237"/>
                                </a:cubicBezTo>
                                <a:lnTo>
                                  <a:pt x="36237" y="44398"/>
                                </a:lnTo>
                                <a:lnTo>
                                  <a:pt x="29129" y="44398"/>
                                </a:lnTo>
                                <a:lnTo>
                                  <a:pt x="29129" y="18490"/>
                                </a:lnTo>
                                <a:cubicBezTo>
                                  <a:pt x="29129" y="14343"/>
                                  <a:pt x="28258" y="11311"/>
                                  <a:pt x="26683" y="9269"/>
                                </a:cubicBezTo>
                                <a:cubicBezTo>
                                  <a:pt x="25076" y="7203"/>
                                  <a:pt x="22725" y="6182"/>
                                  <a:pt x="19543" y="6182"/>
                                </a:cubicBezTo>
                                <a:cubicBezTo>
                                  <a:pt x="15672" y="6182"/>
                                  <a:pt x="12681" y="7448"/>
                                  <a:pt x="10448" y="9894"/>
                                </a:cubicBezTo>
                                <a:cubicBezTo>
                                  <a:pt x="8224" y="12364"/>
                                  <a:pt x="7108" y="15673"/>
                                  <a:pt x="7108" y="19907"/>
                                </a:cubicBezTo>
                                <a:lnTo>
                                  <a:pt x="7108" y="44398"/>
                                </a:lnTo>
                                <a:lnTo>
                                  <a:pt x="0" y="44398"/>
                                </a:lnTo>
                                <a:lnTo>
                                  <a:pt x="0" y="1045"/>
                                </a:lnTo>
                                <a:lnTo>
                                  <a:pt x="7108" y="1045"/>
                                </a:lnTo>
                                <a:lnTo>
                                  <a:pt x="7108" y="7757"/>
                                </a:lnTo>
                                <a:cubicBezTo>
                                  <a:pt x="8778" y="5224"/>
                                  <a:pt x="10757" y="3214"/>
                                  <a:pt x="13140" y="1979"/>
                                </a:cubicBezTo>
                                <a:cubicBezTo>
                                  <a:pt x="15427" y="705"/>
                                  <a:pt x="18118" y="0"/>
                                  <a:pt x="2111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9" name="Shape 2779"/>
                        <wps:cNvSpPr/>
                        <wps:spPr>
                          <a:xfrm>
                            <a:off x="2571196" y="826309"/>
                            <a:ext cx="980276" cy="256475"/>
                          </a:xfrm>
                          <a:custGeom>
                            <a:avLst/>
                            <a:gdLst/>
                            <a:ahLst/>
                            <a:cxnLst/>
                            <a:rect l="0" t="0" r="0" b="0"/>
                            <a:pathLst>
                              <a:path w="980276" h="256475">
                                <a:moveTo>
                                  <a:pt x="15833" y="256475"/>
                                </a:moveTo>
                                <a:lnTo>
                                  <a:pt x="964442" y="256475"/>
                                </a:lnTo>
                                <a:cubicBezTo>
                                  <a:pt x="975014" y="256475"/>
                                  <a:pt x="980276" y="251219"/>
                                  <a:pt x="980276" y="240612"/>
                                </a:cubicBezTo>
                                <a:lnTo>
                                  <a:pt x="980276" y="15854"/>
                                </a:lnTo>
                                <a:cubicBezTo>
                                  <a:pt x="980276" y="5280"/>
                                  <a:pt x="975014" y="0"/>
                                  <a:pt x="964442" y="0"/>
                                </a:cubicBezTo>
                                <a:lnTo>
                                  <a:pt x="15833" y="0"/>
                                </a:lnTo>
                                <a:cubicBezTo>
                                  <a:pt x="5286" y="0"/>
                                  <a:pt x="0" y="5280"/>
                                  <a:pt x="0" y="15854"/>
                                </a:cubicBezTo>
                                <a:lnTo>
                                  <a:pt x="0" y="240612"/>
                                </a:lnTo>
                                <a:cubicBezTo>
                                  <a:pt x="0" y="251219"/>
                                  <a:pt x="5286" y="256475"/>
                                  <a:pt x="15833" y="256475"/>
                                </a:cubicBezTo>
                                <a:close/>
                              </a:path>
                            </a:pathLst>
                          </a:custGeom>
                          <a:ln w="7915" cap="flat">
                            <a:miter lim="127000"/>
                          </a:ln>
                        </wps:spPr>
                        <wps:style>
                          <a:lnRef idx="1">
                            <a:srgbClr val="CCCCCC">
                              <a:alpha val="80000"/>
                            </a:srgbClr>
                          </a:lnRef>
                          <a:fillRef idx="0">
                            <a:srgbClr val="000000">
                              <a:alpha val="0"/>
                            </a:srgbClr>
                          </a:fillRef>
                          <a:effectRef idx="0">
                            <a:scrgbClr r="0" g="0" b="0"/>
                          </a:effectRef>
                          <a:fontRef idx="none"/>
                        </wps:style>
                        <wps:bodyPr/>
                      </wps:wsp>
                      <wps:wsp>
                        <wps:cNvPr id="2781" name="Shape 2781"/>
                        <wps:cNvSpPr/>
                        <wps:spPr>
                          <a:xfrm>
                            <a:off x="2571196" y="826309"/>
                            <a:ext cx="980275" cy="256475"/>
                          </a:xfrm>
                          <a:custGeom>
                            <a:avLst/>
                            <a:gdLst/>
                            <a:ahLst/>
                            <a:cxnLst/>
                            <a:rect l="0" t="0" r="0" b="0"/>
                            <a:pathLst>
                              <a:path w="980275" h="256475">
                                <a:moveTo>
                                  <a:pt x="15831" y="0"/>
                                </a:moveTo>
                                <a:lnTo>
                                  <a:pt x="964444" y="0"/>
                                </a:lnTo>
                                <a:cubicBezTo>
                                  <a:pt x="975019" y="0"/>
                                  <a:pt x="980275" y="5280"/>
                                  <a:pt x="980275" y="15854"/>
                                </a:cubicBezTo>
                                <a:lnTo>
                                  <a:pt x="980275" y="240612"/>
                                </a:lnTo>
                                <a:cubicBezTo>
                                  <a:pt x="980275" y="251219"/>
                                  <a:pt x="975019" y="256475"/>
                                  <a:pt x="964444" y="256475"/>
                                </a:cubicBezTo>
                                <a:lnTo>
                                  <a:pt x="15831" y="256475"/>
                                </a:lnTo>
                                <a:cubicBezTo>
                                  <a:pt x="5288" y="256475"/>
                                  <a:pt x="0" y="251219"/>
                                  <a:pt x="0" y="240612"/>
                                </a:cubicBezTo>
                                <a:lnTo>
                                  <a:pt x="0" y="15854"/>
                                </a:lnTo>
                                <a:cubicBezTo>
                                  <a:pt x="0" y="5280"/>
                                  <a:pt x="5288" y="0"/>
                                  <a:pt x="15831" y="0"/>
                                </a:cubicBezTo>
                                <a:close/>
                              </a:path>
                            </a:pathLst>
                          </a:custGeom>
                          <a:ln w="0" cap="flat">
                            <a:miter lim="127000"/>
                          </a:ln>
                        </wps:spPr>
                        <wps:style>
                          <a:lnRef idx="0">
                            <a:srgbClr val="000000">
                              <a:alpha val="0"/>
                            </a:srgbClr>
                          </a:lnRef>
                          <a:fillRef idx="1">
                            <a:srgbClr val="FFFFFF">
                              <a:alpha val="80000"/>
                            </a:srgbClr>
                          </a:fillRef>
                          <a:effectRef idx="0">
                            <a:scrgbClr r="0" g="0" b="0"/>
                          </a:effectRef>
                          <a:fontRef idx="none"/>
                        </wps:style>
                        <wps:bodyPr/>
                      </wps:wsp>
                      <wps:wsp>
                        <wps:cNvPr id="2782" name="Shape 2782"/>
                        <wps:cNvSpPr/>
                        <wps:spPr>
                          <a:xfrm>
                            <a:off x="2828913" y="859407"/>
                            <a:ext cx="26731" cy="59825"/>
                          </a:xfrm>
                          <a:custGeom>
                            <a:avLst/>
                            <a:gdLst/>
                            <a:ahLst/>
                            <a:cxnLst/>
                            <a:rect l="0" t="0" r="0" b="0"/>
                            <a:pathLst>
                              <a:path w="26731" h="59825">
                                <a:moveTo>
                                  <a:pt x="26731" y="0"/>
                                </a:moveTo>
                                <a:lnTo>
                                  <a:pt x="26731" y="6343"/>
                                </a:lnTo>
                                <a:lnTo>
                                  <a:pt x="13234" y="12661"/>
                                </a:lnTo>
                                <a:cubicBezTo>
                                  <a:pt x="9894" y="16959"/>
                                  <a:pt x="8256" y="22674"/>
                                  <a:pt x="8256" y="29940"/>
                                </a:cubicBezTo>
                                <a:cubicBezTo>
                                  <a:pt x="8256" y="37270"/>
                                  <a:pt x="9894" y="43056"/>
                                  <a:pt x="13234" y="47227"/>
                                </a:cubicBezTo>
                                <a:lnTo>
                                  <a:pt x="26731" y="53577"/>
                                </a:lnTo>
                                <a:lnTo>
                                  <a:pt x="26731" y="59825"/>
                                </a:lnTo>
                                <a:lnTo>
                                  <a:pt x="7298" y="51771"/>
                                </a:lnTo>
                                <a:cubicBezTo>
                                  <a:pt x="2375" y="46365"/>
                                  <a:pt x="0" y="39153"/>
                                  <a:pt x="0" y="29940"/>
                                </a:cubicBezTo>
                                <a:cubicBezTo>
                                  <a:pt x="0" y="20853"/>
                                  <a:pt x="2375" y="13524"/>
                                  <a:pt x="7298" y="8141"/>
                                </a:cubicBezTo>
                                <a:lnTo>
                                  <a:pt x="267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3" name="Shape 2783"/>
                        <wps:cNvSpPr/>
                        <wps:spPr>
                          <a:xfrm>
                            <a:off x="2855644" y="859387"/>
                            <a:ext cx="26698" cy="59864"/>
                          </a:xfrm>
                          <a:custGeom>
                            <a:avLst/>
                            <a:gdLst/>
                            <a:ahLst/>
                            <a:cxnLst/>
                            <a:rect l="0" t="0" r="0" b="0"/>
                            <a:pathLst>
                              <a:path w="26698" h="59864">
                                <a:moveTo>
                                  <a:pt x="47" y="0"/>
                                </a:moveTo>
                                <a:cubicBezTo>
                                  <a:pt x="8113" y="0"/>
                                  <a:pt x="14517" y="2786"/>
                                  <a:pt x="19432" y="8161"/>
                                </a:cubicBezTo>
                                <a:cubicBezTo>
                                  <a:pt x="24252" y="13543"/>
                                  <a:pt x="26698" y="20873"/>
                                  <a:pt x="26698" y="29960"/>
                                </a:cubicBezTo>
                                <a:cubicBezTo>
                                  <a:pt x="26698" y="39173"/>
                                  <a:pt x="24252" y="46384"/>
                                  <a:pt x="19432" y="51791"/>
                                </a:cubicBezTo>
                                <a:cubicBezTo>
                                  <a:pt x="14517" y="57173"/>
                                  <a:pt x="8113" y="59864"/>
                                  <a:pt x="47" y="59864"/>
                                </a:cubicBezTo>
                                <a:lnTo>
                                  <a:pt x="0" y="59844"/>
                                </a:lnTo>
                                <a:lnTo>
                                  <a:pt x="0" y="53597"/>
                                </a:lnTo>
                                <a:lnTo>
                                  <a:pt x="47" y="53619"/>
                                </a:lnTo>
                                <a:cubicBezTo>
                                  <a:pt x="5643" y="53619"/>
                                  <a:pt x="10155" y="51514"/>
                                  <a:pt x="13496" y="47247"/>
                                </a:cubicBezTo>
                                <a:cubicBezTo>
                                  <a:pt x="16804" y="43076"/>
                                  <a:pt x="18474" y="37290"/>
                                  <a:pt x="18474" y="29960"/>
                                </a:cubicBezTo>
                                <a:cubicBezTo>
                                  <a:pt x="18474" y="22694"/>
                                  <a:pt x="16804" y="16978"/>
                                  <a:pt x="13496" y="12681"/>
                                </a:cubicBezTo>
                                <a:cubicBezTo>
                                  <a:pt x="10155" y="8477"/>
                                  <a:pt x="5643" y="6340"/>
                                  <a:pt x="47" y="6340"/>
                                </a:cubicBezTo>
                                <a:lnTo>
                                  <a:pt x="0" y="6362"/>
                                </a:lnTo>
                                <a:lnTo>
                                  <a:pt x="0" y="20"/>
                                </a:lnTo>
                                <a:lnTo>
                                  <a:pt x="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4" name="Shape 2784"/>
                        <wps:cNvSpPr/>
                        <wps:spPr>
                          <a:xfrm>
                            <a:off x="2893994" y="874230"/>
                            <a:ext cx="19234" cy="60416"/>
                          </a:xfrm>
                          <a:custGeom>
                            <a:avLst/>
                            <a:gdLst/>
                            <a:ahLst/>
                            <a:cxnLst/>
                            <a:rect l="0" t="0" r="0" b="0"/>
                            <a:pathLst>
                              <a:path w="19234" h="60416">
                                <a:moveTo>
                                  <a:pt x="19234" y="0"/>
                                </a:moveTo>
                                <a:lnTo>
                                  <a:pt x="19234" y="5531"/>
                                </a:lnTo>
                                <a:lnTo>
                                  <a:pt x="10361" y="10051"/>
                                </a:lnTo>
                                <a:cubicBezTo>
                                  <a:pt x="8168" y="13083"/>
                                  <a:pt x="7116" y="17127"/>
                                  <a:pt x="7116" y="22351"/>
                                </a:cubicBezTo>
                                <a:cubicBezTo>
                                  <a:pt x="7116" y="27583"/>
                                  <a:pt x="8168" y="31691"/>
                                  <a:pt x="10361" y="34691"/>
                                </a:cubicBezTo>
                                <a:lnTo>
                                  <a:pt x="19234" y="39171"/>
                                </a:lnTo>
                                <a:lnTo>
                                  <a:pt x="19234" y="44636"/>
                                </a:lnTo>
                                <a:lnTo>
                                  <a:pt x="12744" y="43193"/>
                                </a:lnTo>
                                <a:cubicBezTo>
                                  <a:pt x="10456" y="42021"/>
                                  <a:pt x="8533" y="40137"/>
                                  <a:pt x="7116" y="37509"/>
                                </a:cubicBezTo>
                                <a:lnTo>
                                  <a:pt x="7116" y="60416"/>
                                </a:lnTo>
                                <a:lnTo>
                                  <a:pt x="0" y="60416"/>
                                </a:lnTo>
                                <a:lnTo>
                                  <a:pt x="0" y="615"/>
                                </a:lnTo>
                                <a:lnTo>
                                  <a:pt x="7116" y="615"/>
                                </a:lnTo>
                                <a:lnTo>
                                  <a:pt x="7116" y="7201"/>
                                </a:lnTo>
                                <a:cubicBezTo>
                                  <a:pt x="8533" y="4668"/>
                                  <a:pt x="10456" y="2784"/>
                                  <a:pt x="12744" y="1518"/>
                                </a:cubicBezTo>
                                <a:lnTo>
                                  <a:pt x="192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5" name="Shape 2785"/>
                        <wps:cNvSpPr/>
                        <wps:spPr>
                          <a:xfrm>
                            <a:off x="2913228" y="873825"/>
                            <a:ext cx="19480" cy="45426"/>
                          </a:xfrm>
                          <a:custGeom>
                            <a:avLst/>
                            <a:gdLst/>
                            <a:ahLst/>
                            <a:cxnLst/>
                            <a:rect l="0" t="0" r="0" b="0"/>
                            <a:pathLst>
                              <a:path w="19480" h="45426">
                                <a:moveTo>
                                  <a:pt x="1734" y="0"/>
                                </a:moveTo>
                                <a:cubicBezTo>
                                  <a:pt x="6958" y="0"/>
                                  <a:pt x="11256" y="2168"/>
                                  <a:pt x="14565" y="6277"/>
                                </a:cubicBezTo>
                                <a:cubicBezTo>
                                  <a:pt x="17810" y="10456"/>
                                  <a:pt x="19480" y="15926"/>
                                  <a:pt x="19480" y="22757"/>
                                </a:cubicBezTo>
                                <a:cubicBezTo>
                                  <a:pt x="19480" y="29564"/>
                                  <a:pt x="17810" y="35097"/>
                                  <a:pt x="14565" y="39268"/>
                                </a:cubicBezTo>
                                <a:cubicBezTo>
                                  <a:pt x="11256" y="43384"/>
                                  <a:pt x="6958" y="45426"/>
                                  <a:pt x="1734" y="45426"/>
                                </a:cubicBezTo>
                                <a:lnTo>
                                  <a:pt x="0" y="45041"/>
                                </a:lnTo>
                                <a:lnTo>
                                  <a:pt x="0" y="39577"/>
                                </a:lnTo>
                                <a:lnTo>
                                  <a:pt x="0" y="39577"/>
                                </a:lnTo>
                                <a:cubicBezTo>
                                  <a:pt x="3713" y="39577"/>
                                  <a:pt x="6649" y="38160"/>
                                  <a:pt x="8873" y="35097"/>
                                </a:cubicBezTo>
                                <a:cubicBezTo>
                                  <a:pt x="11011" y="32097"/>
                                  <a:pt x="12119" y="27989"/>
                                  <a:pt x="12119" y="22757"/>
                                </a:cubicBezTo>
                                <a:cubicBezTo>
                                  <a:pt x="12119" y="17533"/>
                                  <a:pt x="11011" y="13488"/>
                                  <a:pt x="8873" y="10456"/>
                                </a:cubicBezTo>
                                <a:cubicBezTo>
                                  <a:pt x="6649" y="7456"/>
                                  <a:pt x="3713" y="5936"/>
                                  <a:pt x="0" y="5936"/>
                                </a:cubicBezTo>
                                <a:lnTo>
                                  <a:pt x="0" y="5937"/>
                                </a:lnTo>
                                <a:lnTo>
                                  <a:pt x="0" y="405"/>
                                </a:lnTo>
                                <a:lnTo>
                                  <a:pt x="173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6" name="Shape 2786"/>
                        <wps:cNvSpPr/>
                        <wps:spPr>
                          <a:xfrm>
                            <a:off x="2939198" y="862577"/>
                            <a:ext cx="26992" cy="55653"/>
                          </a:xfrm>
                          <a:custGeom>
                            <a:avLst/>
                            <a:gdLst/>
                            <a:ahLst/>
                            <a:cxnLst/>
                            <a:rect l="0" t="0" r="0" b="0"/>
                            <a:pathLst>
                              <a:path w="26992" h="55653">
                                <a:moveTo>
                                  <a:pt x="5224" y="0"/>
                                </a:moveTo>
                                <a:lnTo>
                                  <a:pt x="12340" y="0"/>
                                </a:lnTo>
                                <a:lnTo>
                                  <a:pt x="12340" y="12269"/>
                                </a:lnTo>
                                <a:lnTo>
                                  <a:pt x="26992" y="12269"/>
                                </a:lnTo>
                                <a:lnTo>
                                  <a:pt x="26992" y="17833"/>
                                </a:lnTo>
                                <a:lnTo>
                                  <a:pt x="12340" y="17833"/>
                                </a:lnTo>
                                <a:lnTo>
                                  <a:pt x="12340" y="41366"/>
                                </a:lnTo>
                                <a:cubicBezTo>
                                  <a:pt x="12340" y="44920"/>
                                  <a:pt x="12831" y="47271"/>
                                  <a:pt x="13797" y="48197"/>
                                </a:cubicBezTo>
                                <a:cubicBezTo>
                                  <a:pt x="14723" y="49250"/>
                                  <a:pt x="16702" y="49716"/>
                                  <a:pt x="19733" y="49716"/>
                                </a:cubicBezTo>
                                <a:lnTo>
                                  <a:pt x="26992" y="49716"/>
                                </a:lnTo>
                                <a:lnTo>
                                  <a:pt x="26992" y="55653"/>
                                </a:lnTo>
                                <a:lnTo>
                                  <a:pt x="19733" y="55653"/>
                                </a:lnTo>
                                <a:cubicBezTo>
                                  <a:pt x="14161" y="55653"/>
                                  <a:pt x="10361" y="54632"/>
                                  <a:pt x="8319" y="52558"/>
                                </a:cubicBezTo>
                                <a:cubicBezTo>
                                  <a:pt x="6245" y="50516"/>
                                  <a:pt x="5224" y="46748"/>
                                  <a:pt x="5224" y="41366"/>
                                </a:cubicBezTo>
                                <a:lnTo>
                                  <a:pt x="5224" y="17833"/>
                                </a:lnTo>
                                <a:lnTo>
                                  <a:pt x="0" y="17833"/>
                                </a:lnTo>
                                <a:lnTo>
                                  <a:pt x="0" y="12269"/>
                                </a:lnTo>
                                <a:lnTo>
                                  <a:pt x="5224" y="12269"/>
                                </a:lnTo>
                                <a:lnTo>
                                  <a:pt x="52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81" name="Shape 33881"/>
                        <wps:cNvSpPr/>
                        <wps:spPr>
                          <a:xfrm>
                            <a:off x="2975530" y="874846"/>
                            <a:ext cx="9144" cy="43385"/>
                          </a:xfrm>
                          <a:custGeom>
                            <a:avLst/>
                            <a:gdLst/>
                            <a:ahLst/>
                            <a:cxnLst/>
                            <a:rect l="0" t="0" r="0" b="0"/>
                            <a:pathLst>
                              <a:path w="9144" h="43385">
                                <a:moveTo>
                                  <a:pt x="0" y="0"/>
                                </a:moveTo>
                                <a:lnTo>
                                  <a:pt x="9144" y="0"/>
                                </a:lnTo>
                                <a:lnTo>
                                  <a:pt x="9144" y="43385"/>
                                </a:lnTo>
                                <a:lnTo>
                                  <a:pt x="0" y="433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82" name="Shape 33882"/>
                        <wps:cNvSpPr/>
                        <wps:spPr>
                          <a:xfrm>
                            <a:off x="2975530" y="85797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9" name="Shape 2789"/>
                        <wps:cNvSpPr/>
                        <wps:spPr>
                          <a:xfrm>
                            <a:off x="2997297" y="873825"/>
                            <a:ext cx="63173" cy="44405"/>
                          </a:xfrm>
                          <a:custGeom>
                            <a:avLst/>
                            <a:gdLst/>
                            <a:ahLst/>
                            <a:cxnLst/>
                            <a:rect l="0" t="0" r="0" b="0"/>
                            <a:pathLst>
                              <a:path w="63173" h="44405">
                                <a:moveTo>
                                  <a:pt x="21055" y="0"/>
                                </a:moveTo>
                                <a:cubicBezTo>
                                  <a:pt x="24213" y="0"/>
                                  <a:pt x="26841" y="776"/>
                                  <a:pt x="29034" y="2382"/>
                                </a:cubicBezTo>
                                <a:cubicBezTo>
                                  <a:pt x="31258" y="3958"/>
                                  <a:pt x="32841" y="6340"/>
                                  <a:pt x="33949" y="9340"/>
                                </a:cubicBezTo>
                                <a:cubicBezTo>
                                  <a:pt x="35714" y="6190"/>
                                  <a:pt x="37844" y="3902"/>
                                  <a:pt x="40289" y="2319"/>
                                </a:cubicBezTo>
                                <a:cubicBezTo>
                                  <a:pt x="42735" y="776"/>
                                  <a:pt x="45672" y="0"/>
                                  <a:pt x="49068" y="0"/>
                                </a:cubicBezTo>
                                <a:cubicBezTo>
                                  <a:pt x="53524" y="0"/>
                                  <a:pt x="56983" y="1615"/>
                                  <a:pt x="59460" y="4765"/>
                                </a:cubicBezTo>
                                <a:cubicBezTo>
                                  <a:pt x="61899" y="7915"/>
                                  <a:pt x="63173" y="12435"/>
                                  <a:pt x="63173" y="18213"/>
                                </a:cubicBezTo>
                                <a:lnTo>
                                  <a:pt x="63173" y="44405"/>
                                </a:lnTo>
                                <a:lnTo>
                                  <a:pt x="56025" y="44405"/>
                                </a:lnTo>
                                <a:lnTo>
                                  <a:pt x="56025" y="18490"/>
                                </a:lnTo>
                                <a:cubicBezTo>
                                  <a:pt x="56025" y="14351"/>
                                  <a:pt x="55257" y="11256"/>
                                  <a:pt x="53833" y="9190"/>
                                </a:cubicBezTo>
                                <a:cubicBezTo>
                                  <a:pt x="52321" y="7211"/>
                                  <a:pt x="50089" y="6190"/>
                                  <a:pt x="47089" y="6190"/>
                                </a:cubicBezTo>
                                <a:cubicBezTo>
                                  <a:pt x="43385" y="6190"/>
                                  <a:pt x="40448" y="7456"/>
                                  <a:pt x="38310" y="9894"/>
                                </a:cubicBezTo>
                                <a:cubicBezTo>
                                  <a:pt x="36173" y="12372"/>
                                  <a:pt x="35160" y="15680"/>
                                  <a:pt x="35160" y="19884"/>
                                </a:cubicBezTo>
                                <a:lnTo>
                                  <a:pt x="35160" y="44405"/>
                                </a:lnTo>
                                <a:lnTo>
                                  <a:pt x="28013" y="44405"/>
                                </a:lnTo>
                                <a:lnTo>
                                  <a:pt x="28013" y="18490"/>
                                </a:lnTo>
                                <a:cubicBezTo>
                                  <a:pt x="28013" y="14351"/>
                                  <a:pt x="27245" y="11256"/>
                                  <a:pt x="25820" y="9190"/>
                                </a:cubicBezTo>
                                <a:cubicBezTo>
                                  <a:pt x="24300" y="7211"/>
                                  <a:pt x="22013" y="6190"/>
                                  <a:pt x="18989" y="6190"/>
                                </a:cubicBezTo>
                                <a:cubicBezTo>
                                  <a:pt x="15372" y="6190"/>
                                  <a:pt x="12427" y="7456"/>
                                  <a:pt x="10298" y="9894"/>
                                </a:cubicBezTo>
                                <a:cubicBezTo>
                                  <a:pt x="8161" y="12372"/>
                                  <a:pt x="7116" y="15680"/>
                                  <a:pt x="7116" y="19884"/>
                                </a:cubicBezTo>
                                <a:lnTo>
                                  <a:pt x="7116" y="44405"/>
                                </a:lnTo>
                                <a:lnTo>
                                  <a:pt x="0" y="44405"/>
                                </a:lnTo>
                                <a:lnTo>
                                  <a:pt x="0" y="1021"/>
                                </a:lnTo>
                                <a:lnTo>
                                  <a:pt x="7116" y="1021"/>
                                </a:lnTo>
                                <a:lnTo>
                                  <a:pt x="7116" y="7765"/>
                                </a:lnTo>
                                <a:cubicBezTo>
                                  <a:pt x="8723" y="5169"/>
                                  <a:pt x="10702" y="3190"/>
                                  <a:pt x="12989" y="1924"/>
                                </a:cubicBezTo>
                                <a:cubicBezTo>
                                  <a:pt x="15182" y="649"/>
                                  <a:pt x="17905" y="0"/>
                                  <a:pt x="210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0" name="Shape 2790"/>
                        <wps:cNvSpPr/>
                        <wps:spPr>
                          <a:xfrm>
                            <a:off x="3071940" y="891168"/>
                            <a:ext cx="18273" cy="28083"/>
                          </a:xfrm>
                          <a:custGeom>
                            <a:avLst/>
                            <a:gdLst/>
                            <a:ahLst/>
                            <a:cxnLst/>
                            <a:rect l="0" t="0" r="0" b="0"/>
                            <a:pathLst>
                              <a:path w="18273" h="28083">
                                <a:moveTo>
                                  <a:pt x="18273" y="0"/>
                                </a:moveTo>
                                <a:lnTo>
                                  <a:pt x="18273" y="5945"/>
                                </a:lnTo>
                                <a:lnTo>
                                  <a:pt x="10448" y="7242"/>
                                </a:lnTo>
                                <a:cubicBezTo>
                                  <a:pt x="8224" y="8603"/>
                                  <a:pt x="7108" y="10796"/>
                                  <a:pt x="7108" y="13978"/>
                                </a:cubicBezTo>
                                <a:cubicBezTo>
                                  <a:pt x="7108" y="16519"/>
                                  <a:pt x="7915" y="18593"/>
                                  <a:pt x="9554" y="20010"/>
                                </a:cubicBezTo>
                                <a:cubicBezTo>
                                  <a:pt x="11224" y="21529"/>
                                  <a:pt x="13512" y="22234"/>
                                  <a:pt x="16385" y="22234"/>
                                </a:cubicBezTo>
                                <a:lnTo>
                                  <a:pt x="18273" y="21398"/>
                                </a:lnTo>
                                <a:lnTo>
                                  <a:pt x="18273" y="27299"/>
                                </a:lnTo>
                                <a:lnTo>
                                  <a:pt x="14469" y="28083"/>
                                </a:lnTo>
                                <a:cubicBezTo>
                                  <a:pt x="10045" y="28083"/>
                                  <a:pt x="6491" y="26904"/>
                                  <a:pt x="3863" y="24466"/>
                                </a:cubicBezTo>
                                <a:cubicBezTo>
                                  <a:pt x="1267" y="21989"/>
                                  <a:pt x="0" y="18680"/>
                                  <a:pt x="0" y="14445"/>
                                </a:cubicBezTo>
                                <a:cubicBezTo>
                                  <a:pt x="0" y="9625"/>
                                  <a:pt x="1575" y="5976"/>
                                  <a:pt x="4884" y="3435"/>
                                </a:cubicBezTo>
                                <a:lnTo>
                                  <a:pt x="1827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1" name="Shape 2791"/>
                        <wps:cNvSpPr/>
                        <wps:spPr>
                          <a:xfrm>
                            <a:off x="3075090" y="873825"/>
                            <a:ext cx="15122" cy="9585"/>
                          </a:xfrm>
                          <a:custGeom>
                            <a:avLst/>
                            <a:gdLst/>
                            <a:ahLst/>
                            <a:cxnLst/>
                            <a:rect l="0" t="0" r="0" b="0"/>
                            <a:pathLst>
                              <a:path w="15122" h="9585">
                                <a:moveTo>
                                  <a:pt x="14723" y="0"/>
                                </a:moveTo>
                                <a:lnTo>
                                  <a:pt x="15122" y="141"/>
                                </a:lnTo>
                                <a:lnTo>
                                  <a:pt x="15122" y="6363"/>
                                </a:lnTo>
                                <a:lnTo>
                                  <a:pt x="14010" y="6031"/>
                                </a:lnTo>
                                <a:cubicBezTo>
                                  <a:pt x="11469" y="6031"/>
                                  <a:pt x="9095" y="6340"/>
                                  <a:pt x="6744" y="6989"/>
                                </a:cubicBezTo>
                                <a:cubicBezTo>
                                  <a:pt x="4361" y="7607"/>
                                  <a:pt x="2137" y="8477"/>
                                  <a:pt x="0" y="9585"/>
                                </a:cubicBezTo>
                                <a:lnTo>
                                  <a:pt x="0" y="3032"/>
                                </a:lnTo>
                                <a:cubicBezTo>
                                  <a:pt x="2541" y="2074"/>
                                  <a:pt x="5074" y="1274"/>
                                  <a:pt x="7512" y="776"/>
                                </a:cubicBezTo>
                                <a:cubicBezTo>
                                  <a:pt x="9989" y="340"/>
                                  <a:pt x="12340" y="0"/>
                                  <a:pt x="147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2" name="Shape 2792"/>
                        <wps:cNvSpPr/>
                        <wps:spPr>
                          <a:xfrm>
                            <a:off x="3090212" y="873966"/>
                            <a:ext cx="18273" cy="44502"/>
                          </a:xfrm>
                          <a:custGeom>
                            <a:avLst/>
                            <a:gdLst/>
                            <a:ahLst/>
                            <a:cxnLst/>
                            <a:rect l="0" t="0" r="0" b="0"/>
                            <a:pathLst>
                              <a:path w="18273" h="44502">
                                <a:moveTo>
                                  <a:pt x="0" y="0"/>
                                </a:moveTo>
                                <a:lnTo>
                                  <a:pt x="13603" y="4783"/>
                                </a:lnTo>
                                <a:cubicBezTo>
                                  <a:pt x="16698" y="8028"/>
                                  <a:pt x="18273" y="12943"/>
                                  <a:pt x="18273" y="19529"/>
                                </a:cubicBezTo>
                                <a:lnTo>
                                  <a:pt x="18273" y="44265"/>
                                </a:lnTo>
                                <a:lnTo>
                                  <a:pt x="11165" y="44265"/>
                                </a:lnTo>
                                <a:lnTo>
                                  <a:pt x="11165" y="37710"/>
                                </a:lnTo>
                                <a:cubicBezTo>
                                  <a:pt x="9495" y="40402"/>
                                  <a:pt x="7452" y="42286"/>
                                  <a:pt x="5070" y="43457"/>
                                </a:cubicBezTo>
                                <a:lnTo>
                                  <a:pt x="0" y="44502"/>
                                </a:lnTo>
                                <a:lnTo>
                                  <a:pt x="0" y="38600"/>
                                </a:lnTo>
                                <a:lnTo>
                                  <a:pt x="7603" y="35233"/>
                                </a:lnTo>
                                <a:cubicBezTo>
                                  <a:pt x="9985" y="32455"/>
                                  <a:pt x="11165" y="28711"/>
                                  <a:pt x="11165" y="24041"/>
                                </a:cubicBezTo>
                                <a:lnTo>
                                  <a:pt x="11165" y="22466"/>
                                </a:lnTo>
                                <a:lnTo>
                                  <a:pt x="4112" y="22466"/>
                                </a:lnTo>
                                <a:lnTo>
                                  <a:pt x="0" y="23147"/>
                                </a:lnTo>
                                <a:lnTo>
                                  <a:pt x="0" y="17202"/>
                                </a:lnTo>
                                <a:lnTo>
                                  <a:pt x="1176" y="16901"/>
                                </a:lnTo>
                                <a:lnTo>
                                  <a:pt x="11165" y="16901"/>
                                </a:lnTo>
                                <a:lnTo>
                                  <a:pt x="11165" y="16189"/>
                                </a:lnTo>
                                <a:cubicBezTo>
                                  <a:pt x="11165" y="12943"/>
                                  <a:pt x="10049" y="10402"/>
                                  <a:pt x="7912" y="8582"/>
                                </a:cubicBezTo>
                                <a:lnTo>
                                  <a:pt x="0" y="622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83" name="Shape 33883"/>
                        <wps:cNvSpPr/>
                        <wps:spPr>
                          <a:xfrm>
                            <a:off x="3123176" y="857971"/>
                            <a:ext cx="9144" cy="60260"/>
                          </a:xfrm>
                          <a:custGeom>
                            <a:avLst/>
                            <a:gdLst/>
                            <a:ahLst/>
                            <a:cxnLst/>
                            <a:rect l="0" t="0" r="0" b="0"/>
                            <a:pathLst>
                              <a:path w="9144" h="60260">
                                <a:moveTo>
                                  <a:pt x="0" y="0"/>
                                </a:moveTo>
                                <a:lnTo>
                                  <a:pt x="9144" y="0"/>
                                </a:lnTo>
                                <a:lnTo>
                                  <a:pt x="9144" y="60260"/>
                                </a:lnTo>
                                <a:lnTo>
                                  <a:pt x="0" y="602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4" name="Shape 2794"/>
                        <wps:cNvSpPr/>
                        <wps:spPr>
                          <a:xfrm>
                            <a:off x="3164700" y="857971"/>
                            <a:ext cx="27546" cy="60260"/>
                          </a:xfrm>
                          <a:custGeom>
                            <a:avLst/>
                            <a:gdLst/>
                            <a:ahLst/>
                            <a:cxnLst/>
                            <a:rect l="0" t="0" r="0" b="0"/>
                            <a:pathLst>
                              <a:path w="27546" h="60260">
                                <a:moveTo>
                                  <a:pt x="20801" y="0"/>
                                </a:moveTo>
                                <a:lnTo>
                                  <a:pt x="27546" y="0"/>
                                </a:lnTo>
                                <a:lnTo>
                                  <a:pt x="27546" y="5936"/>
                                </a:lnTo>
                                <a:lnTo>
                                  <a:pt x="20746" y="5936"/>
                                </a:lnTo>
                                <a:cubicBezTo>
                                  <a:pt x="18205" y="5936"/>
                                  <a:pt x="16385" y="6490"/>
                                  <a:pt x="15427" y="7543"/>
                                </a:cubicBezTo>
                                <a:cubicBezTo>
                                  <a:pt x="14406" y="8564"/>
                                  <a:pt x="13907" y="10385"/>
                                  <a:pt x="13907" y="13076"/>
                                </a:cubicBezTo>
                                <a:lnTo>
                                  <a:pt x="13907" y="16875"/>
                                </a:lnTo>
                                <a:lnTo>
                                  <a:pt x="25630" y="16875"/>
                                </a:lnTo>
                                <a:lnTo>
                                  <a:pt x="25630" y="22440"/>
                                </a:lnTo>
                                <a:lnTo>
                                  <a:pt x="13907" y="22440"/>
                                </a:lnTo>
                                <a:lnTo>
                                  <a:pt x="13907" y="60260"/>
                                </a:lnTo>
                                <a:lnTo>
                                  <a:pt x="6799" y="60260"/>
                                </a:lnTo>
                                <a:lnTo>
                                  <a:pt x="6799" y="22440"/>
                                </a:lnTo>
                                <a:lnTo>
                                  <a:pt x="0" y="22440"/>
                                </a:lnTo>
                                <a:lnTo>
                                  <a:pt x="0" y="16875"/>
                                </a:lnTo>
                                <a:lnTo>
                                  <a:pt x="6799" y="16875"/>
                                </a:lnTo>
                                <a:lnTo>
                                  <a:pt x="6799" y="13852"/>
                                </a:lnTo>
                                <a:cubicBezTo>
                                  <a:pt x="6799" y="9118"/>
                                  <a:pt x="7915" y="5564"/>
                                  <a:pt x="10140" y="3332"/>
                                </a:cubicBezTo>
                                <a:cubicBezTo>
                                  <a:pt x="12332" y="1108"/>
                                  <a:pt x="15886" y="0"/>
                                  <a:pt x="2080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84" name="Shape 33884"/>
                        <wps:cNvSpPr/>
                        <wps:spPr>
                          <a:xfrm>
                            <a:off x="3198214" y="857971"/>
                            <a:ext cx="9144" cy="60260"/>
                          </a:xfrm>
                          <a:custGeom>
                            <a:avLst/>
                            <a:gdLst/>
                            <a:ahLst/>
                            <a:cxnLst/>
                            <a:rect l="0" t="0" r="0" b="0"/>
                            <a:pathLst>
                              <a:path w="9144" h="60260">
                                <a:moveTo>
                                  <a:pt x="0" y="0"/>
                                </a:moveTo>
                                <a:lnTo>
                                  <a:pt x="9144" y="0"/>
                                </a:lnTo>
                                <a:lnTo>
                                  <a:pt x="9144" y="60260"/>
                                </a:lnTo>
                                <a:lnTo>
                                  <a:pt x="0" y="6026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6" name="Shape 2796"/>
                        <wps:cNvSpPr/>
                        <wps:spPr>
                          <a:xfrm>
                            <a:off x="3219483" y="874846"/>
                            <a:ext cx="36245" cy="44405"/>
                          </a:xfrm>
                          <a:custGeom>
                            <a:avLst/>
                            <a:gdLst/>
                            <a:ahLst/>
                            <a:cxnLst/>
                            <a:rect l="0" t="0" r="0" b="0"/>
                            <a:pathLst>
                              <a:path w="36245" h="44405">
                                <a:moveTo>
                                  <a:pt x="0" y="0"/>
                                </a:moveTo>
                                <a:lnTo>
                                  <a:pt x="7116" y="0"/>
                                </a:lnTo>
                                <a:lnTo>
                                  <a:pt x="7116" y="26002"/>
                                </a:lnTo>
                                <a:cubicBezTo>
                                  <a:pt x="7116" y="30118"/>
                                  <a:pt x="7915" y="33150"/>
                                  <a:pt x="9499" y="35224"/>
                                </a:cubicBezTo>
                                <a:cubicBezTo>
                                  <a:pt x="11074" y="37290"/>
                                  <a:pt x="13456" y="38311"/>
                                  <a:pt x="16702" y="38311"/>
                                </a:cubicBezTo>
                                <a:cubicBezTo>
                                  <a:pt x="20501" y="38311"/>
                                  <a:pt x="23564" y="37139"/>
                                  <a:pt x="25788" y="34662"/>
                                </a:cubicBezTo>
                                <a:cubicBezTo>
                                  <a:pt x="28021" y="32192"/>
                                  <a:pt x="29129" y="28884"/>
                                  <a:pt x="29129" y="24585"/>
                                </a:cubicBezTo>
                                <a:lnTo>
                                  <a:pt x="29129" y="0"/>
                                </a:lnTo>
                                <a:lnTo>
                                  <a:pt x="36245" y="0"/>
                                </a:lnTo>
                                <a:lnTo>
                                  <a:pt x="36245" y="43385"/>
                                </a:lnTo>
                                <a:lnTo>
                                  <a:pt x="29129" y="43385"/>
                                </a:lnTo>
                                <a:lnTo>
                                  <a:pt x="29129" y="36704"/>
                                </a:lnTo>
                                <a:cubicBezTo>
                                  <a:pt x="27363" y="39427"/>
                                  <a:pt x="25329" y="41311"/>
                                  <a:pt x="23097" y="42577"/>
                                </a:cubicBezTo>
                                <a:cubicBezTo>
                                  <a:pt x="20810" y="43788"/>
                                  <a:pt x="18182" y="44405"/>
                                  <a:pt x="15182" y="44405"/>
                                </a:cubicBezTo>
                                <a:cubicBezTo>
                                  <a:pt x="10211" y="44405"/>
                                  <a:pt x="6403" y="42918"/>
                                  <a:pt x="3871" y="39831"/>
                                </a:cubicBezTo>
                                <a:cubicBezTo>
                                  <a:pt x="1274" y="36830"/>
                                  <a:pt x="0" y="32279"/>
                                  <a:pt x="0" y="26255"/>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7" name="Shape 2797"/>
                        <wps:cNvSpPr/>
                        <wps:spPr>
                          <a:xfrm>
                            <a:off x="3267292" y="874182"/>
                            <a:ext cx="20323" cy="44295"/>
                          </a:xfrm>
                          <a:custGeom>
                            <a:avLst/>
                            <a:gdLst/>
                            <a:ahLst/>
                            <a:cxnLst/>
                            <a:rect l="0" t="0" r="0" b="0"/>
                            <a:pathLst>
                              <a:path w="20323" h="44295">
                                <a:moveTo>
                                  <a:pt x="20323" y="0"/>
                                </a:moveTo>
                                <a:lnTo>
                                  <a:pt x="20323" y="6014"/>
                                </a:lnTo>
                                <a:lnTo>
                                  <a:pt x="11778" y="9078"/>
                                </a:lnTo>
                                <a:cubicBezTo>
                                  <a:pt x="9396" y="11302"/>
                                  <a:pt x="7971" y="14461"/>
                                  <a:pt x="7662" y="18505"/>
                                </a:cubicBezTo>
                                <a:lnTo>
                                  <a:pt x="20323" y="18505"/>
                                </a:lnTo>
                                <a:lnTo>
                                  <a:pt x="20323" y="24070"/>
                                </a:lnTo>
                                <a:lnTo>
                                  <a:pt x="7417" y="24070"/>
                                </a:lnTo>
                                <a:cubicBezTo>
                                  <a:pt x="7757" y="28985"/>
                                  <a:pt x="9182" y="32761"/>
                                  <a:pt x="11873" y="35326"/>
                                </a:cubicBezTo>
                                <a:lnTo>
                                  <a:pt x="20323" y="38250"/>
                                </a:lnTo>
                                <a:lnTo>
                                  <a:pt x="20323" y="44295"/>
                                </a:lnTo>
                                <a:lnTo>
                                  <a:pt x="5992" y="39133"/>
                                </a:lnTo>
                                <a:cubicBezTo>
                                  <a:pt x="1979" y="35144"/>
                                  <a:pt x="0" y="29698"/>
                                  <a:pt x="0" y="22803"/>
                                </a:cubicBezTo>
                                <a:cubicBezTo>
                                  <a:pt x="0" y="15727"/>
                                  <a:pt x="1884" y="10099"/>
                                  <a:pt x="5683" y="5920"/>
                                </a:cubicBezTo>
                                <a:lnTo>
                                  <a:pt x="2032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8" name="Shape 2798"/>
                        <wps:cNvSpPr/>
                        <wps:spPr>
                          <a:xfrm>
                            <a:off x="3287615" y="909262"/>
                            <a:ext cx="18138" cy="9989"/>
                          </a:xfrm>
                          <a:custGeom>
                            <a:avLst/>
                            <a:gdLst/>
                            <a:ahLst/>
                            <a:cxnLst/>
                            <a:rect l="0" t="0" r="0" b="0"/>
                            <a:pathLst>
                              <a:path w="18138" h="9989">
                                <a:moveTo>
                                  <a:pt x="18138" y="0"/>
                                </a:moveTo>
                                <a:lnTo>
                                  <a:pt x="18138" y="6744"/>
                                </a:lnTo>
                                <a:cubicBezTo>
                                  <a:pt x="15605" y="7852"/>
                                  <a:pt x="13001" y="8723"/>
                                  <a:pt x="10318" y="9214"/>
                                </a:cubicBezTo>
                                <a:cubicBezTo>
                                  <a:pt x="7595" y="9681"/>
                                  <a:pt x="4840" y="9989"/>
                                  <a:pt x="2149" y="9989"/>
                                </a:cubicBezTo>
                                <a:lnTo>
                                  <a:pt x="0" y="9215"/>
                                </a:lnTo>
                                <a:lnTo>
                                  <a:pt x="0" y="3170"/>
                                </a:lnTo>
                                <a:lnTo>
                                  <a:pt x="2553" y="4053"/>
                                </a:lnTo>
                                <a:cubicBezTo>
                                  <a:pt x="5244" y="4053"/>
                                  <a:pt x="7935" y="3744"/>
                                  <a:pt x="10468" y="3127"/>
                                </a:cubicBezTo>
                                <a:cubicBezTo>
                                  <a:pt x="13001" y="2478"/>
                                  <a:pt x="15605" y="1457"/>
                                  <a:pt x="1813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99" name="Shape 2799"/>
                        <wps:cNvSpPr/>
                        <wps:spPr>
                          <a:xfrm>
                            <a:off x="3287615" y="873825"/>
                            <a:ext cx="19808" cy="24427"/>
                          </a:xfrm>
                          <a:custGeom>
                            <a:avLst/>
                            <a:gdLst/>
                            <a:ahLst/>
                            <a:cxnLst/>
                            <a:rect l="0" t="0" r="0" b="0"/>
                            <a:pathLst>
                              <a:path w="19808" h="24427">
                                <a:moveTo>
                                  <a:pt x="883" y="0"/>
                                </a:moveTo>
                                <a:cubicBezTo>
                                  <a:pt x="6724" y="0"/>
                                  <a:pt x="11339" y="1924"/>
                                  <a:pt x="14734" y="5628"/>
                                </a:cubicBezTo>
                                <a:cubicBezTo>
                                  <a:pt x="18043" y="9435"/>
                                  <a:pt x="19808" y="14501"/>
                                  <a:pt x="19808" y="20936"/>
                                </a:cubicBezTo>
                                <a:lnTo>
                                  <a:pt x="19808" y="24427"/>
                                </a:lnTo>
                                <a:lnTo>
                                  <a:pt x="0" y="24427"/>
                                </a:lnTo>
                                <a:lnTo>
                                  <a:pt x="0" y="18862"/>
                                </a:lnTo>
                                <a:lnTo>
                                  <a:pt x="12661" y="18862"/>
                                </a:lnTo>
                                <a:cubicBezTo>
                                  <a:pt x="12605" y="14968"/>
                                  <a:pt x="11489" y="11873"/>
                                  <a:pt x="9415" y="9530"/>
                                </a:cubicBezTo>
                                <a:cubicBezTo>
                                  <a:pt x="7286" y="7211"/>
                                  <a:pt x="4437" y="6031"/>
                                  <a:pt x="946" y="6031"/>
                                </a:cubicBezTo>
                                <a:lnTo>
                                  <a:pt x="0" y="6371"/>
                                </a:lnTo>
                                <a:lnTo>
                                  <a:pt x="0" y="357"/>
                                </a:lnTo>
                                <a:lnTo>
                                  <a:pt x="8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0" name="Shape 2800"/>
                        <wps:cNvSpPr/>
                        <wps:spPr>
                          <a:xfrm>
                            <a:off x="3318829" y="873825"/>
                            <a:ext cx="36237" cy="44405"/>
                          </a:xfrm>
                          <a:custGeom>
                            <a:avLst/>
                            <a:gdLst/>
                            <a:ahLst/>
                            <a:cxnLst/>
                            <a:rect l="0" t="0" r="0" b="0"/>
                            <a:pathLst>
                              <a:path w="36237" h="44405">
                                <a:moveTo>
                                  <a:pt x="21118" y="0"/>
                                </a:moveTo>
                                <a:cubicBezTo>
                                  <a:pt x="26034" y="0"/>
                                  <a:pt x="29841" y="1615"/>
                                  <a:pt x="32374" y="4670"/>
                                </a:cubicBezTo>
                                <a:cubicBezTo>
                                  <a:pt x="34907" y="7765"/>
                                  <a:pt x="36237" y="12277"/>
                                  <a:pt x="36237" y="18213"/>
                                </a:cubicBezTo>
                                <a:lnTo>
                                  <a:pt x="36237" y="44405"/>
                                </a:lnTo>
                                <a:lnTo>
                                  <a:pt x="29129" y="44405"/>
                                </a:lnTo>
                                <a:lnTo>
                                  <a:pt x="29129" y="18490"/>
                                </a:lnTo>
                                <a:cubicBezTo>
                                  <a:pt x="29129" y="14351"/>
                                  <a:pt x="28266" y="11319"/>
                                  <a:pt x="26683" y="9277"/>
                                </a:cubicBezTo>
                                <a:cubicBezTo>
                                  <a:pt x="25076" y="7211"/>
                                  <a:pt x="22725" y="6190"/>
                                  <a:pt x="19543" y="6190"/>
                                </a:cubicBezTo>
                                <a:cubicBezTo>
                                  <a:pt x="15680" y="6190"/>
                                  <a:pt x="12681" y="7456"/>
                                  <a:pt x="10456" y="9894"/>
                                </a:cubicBezTo>
                                <a:cubicBezTo>
                                  <a:pt x="8224" y="12372"/>
                                  <a:pt x="7116" y="15680"/>
                                  <a:pt x="7116" y="19884"/>
                                </a:cubicBezTo>
                                <a:lnTo>
                                  <a:pt x="7116" y="44405"/>
                                </a:lnTo>
                                <a:lnTo>
                                  <a:pt x="0" y="44405"/>
                                </a:lnTo>
                                <a:lnTo>
                                  <a:pt x="0" y="1021"/>
                                </a:lnTo>
                                <a:lnTo>
                                  <a:pt x="7116" y="1021"/>
                                </a:lnTo>
                                <a:lnTo>
                                  <a:pt x="7116" y="7765"/>
                                </a:lnTo>
                                <a:cubicBezTo>
                                  <a:pt x="8786" y="5232"/>
                                  <a:pt x="10765" y="3253"/>
                                  <a:pt x="13140" y="1979"/>
                                </a:cubicBezTo>
                                <a:cubicBezTo>
                                  <a:pt x="15427" y="681"/>
                                  <a:pt x="18118" y="0"/>
                                  <a:pt x="2111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1" name="Shape 2801"/>
                        <wps:cNvSpPr/>
                        <wps:spPr>
                          <a:xfrm>
                            <a:off x="3366171" y="873825"/>
                            <a:ext cx="34258" cy="45426"/>
                          </a:xfrm>
                          <a:custGeom>
                            <a:avLst/>
                            <a:gdLst/>
                            <a:ahLst/>
                            <a:cxnLst/>
                            <a:rect l="0" t="0" r="0" b="0"/>
                            <a:pathLst>
                              <a:path w="34258" h="45426">
                                <a:moveTo>
                                  <a:pt x="21767" y="0"/>
                                </a:moveTo>
                                <a:cubicBezTo>
                                  <a:pt x="23960" y="0"/>
                                  <a:pt x="26129" y="253"/>
                                  <a:pt x="28163" y="681"/>
                                </a:cubicBezTo>
                                <a:cubicBezTo>
                                  <a:pt x="30237" y="1211"/>
                                  <a:pt x="32279" y="1828"/>
                                  <a:pt x="34258" y="2691"/>
                                </a:cubicBezTo>
                                <a:lnTo>
                                  <a:pt x="34258" y="9340"/>
                                </a:lnTo>
                                <a:cubicBezTo>
                                  <a:pt x="32215" y="8256"/>
                                  <a:pt x="30237" y="7456"/>
                                  <a:pt x="28163" y="6902"/>
                                </a:cubicBezTo>
                                <a:cubicBezTo>
                                  <a:pt x="26129" y="6340"/>
                                  <a:pt x="24150" y="6031"/>
                                  <a:pt x="22076" y="6031"/>
                                </a:cubicBezTo>
                                <a:cubicBezTo>
                                  <a:pt x="17501" y="6031"/>
                                  <a:pt x="13852" y="7551"/>
                                  <a:pt x="11311" y="10456"/>
                                </a:cubicBezTo>
                                <a:cubicBezTo>
                                  <a:pt x="8778" y="13393"/>
                                  <a:pt x="7512" y="17533"/>
                                  <a:pt x="7512" y="22757"/>
                                </a:cubicBezTo>
                                <a:cubicBezTo>
                                  <a:pt x="7512" y="28076"/>
                                  <a:pt x="8778" y="32192"/>
                                  <a:pt x="11311" y="35097"/>
                                </a:cubicBezTo>
                                <a:cubicBezTo>
                                  <a:pt x="13852" y="38033"/>
                                  <a:pt x="17501" y="39490"/>
                                  <a:pt x="22076" y="39490"/>
                                </a:cubicBezTo>
                                <a:cubicBezTo>
                                  <a:pt x="24150" y="39490"/>
                                  <a:pt x="26129" y="39268"/>
                                  <a:pt x="28163" y="38714"/>
                                </a:cubicBezTo>
                                <a:cubicBezTo>
                                  <a:pt x="30237" y="38160"/>
                                  <a:pt x="32215" y="37289"/>
                                  <a:pt x="34258" y="36149"/>
                                </a:cubicBezTo>
                                <a:lnTo>
                                  <a:pt x="34258" y="42735"/>
                                </a:lnTo>
                                <a:cubicBezTo>
                                  <a:pt x="32215" y="43693"/>
                                  <a:pt x="30142" y="44405"/>
                                  <a:pt x="28108" y="44809"/>
                                </a:cubicBezTo>
                                <a:cubicBezTo>
                                  <a:pt x="25939" y="45205"/>
                                  <a:pt x="23651" y="45426"/>
                                  <a:pt x="21269" y="45426"/>
                                </a:cubicBezTo>
                                <a:cubicBezTo>
                                  <a:pt x="14810" y="45426"/>
                                  <a:pt x="9585" y="43447"/>
                                  <a:pt x="5778" y="39332"/>
                                </a:cubicBezTo>
                                <a:cubicBezTo>
                                  <a:pt x="1884" y="35311"/>
                                  <a:pt x="0" y="29714"/>
                                  <a:pt x="0" y="22757"/>
                                </a:cubicBezTo>
                                <a:cubicBezTo>
                                  <a:pt x="0" y="15680"/>
                                  <a:pt x="1884" y="10147"/>
                                  <a:pt x="5778" y="6126"/>
                                </a:cubicBezTo>
                                <a:cubicBezTo>
                                  <a:pt x="9641" y="2074"/>
                                  <a:pt x="14960" y="0"/>
                                  <a:pt x="2176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2" name="Shape 2802"/>
                        <wps:cNvSpPr/>
                        <wps:spPr>
                          <a:xfrm>
                            <a:off x="3409706" y="874180"/>
                            <a:ext cx="20327" cy="44295"/>
                          </a:xfrm>
                          <a:custGeom>
                            <a:avLst/>
                            <a:gdLst/>
                            <a:ahLst/>
                            <a:cxnLst/>
                            <a:rect l="0" t="0" r="0" b="0"/>
                            <a:pathLst>
                              <a:path w="20327" h="44295">
                                <a:moveTo>
                                  <a:pt x="20327" y="0"/>
                                </a:moveTo>
                                <a:lnTo>
                                  <a:pt x="20327" y="6014"/>
                                </a:lnTo>
                                <a:lnTo>
                                  <a:pt x="11778" y="9080"/>
                                </a:lnTo>
                                <a:cubicBezTo>
                                  <a:pt x="9396" y="11304"/>
                                  <a:pt x="7979" y="14462"/>
                                  <a:pt x="7662" y="18507"/>
                                </a:cubicBezTo>
                                <a:lnTo>
                                  <a:pt x="20327" y="18507"/>
                                </a:lnTo>
                                <a:lnTo>
                                  <a:pt x="20327" y="24071"/>
                                </a:lnTo>
                                <a:lnTo>
                                  <a:pt x="7417" y="24071"/>
                                </a:lnTo>
                                <a:cubicBezTo>
                                  <a:pt x="7757" y="28987"/>
                                  <a:pt x="9182" y="32762"/>
                                  <a:pt x="11873" y="35327"/>
                                </a:cubicBezTo>
                                <a:lnTo>
                                  <a:pt x="20327" y="38253"/>
                                </a:lnTo>
                                <a:lnTo>
                                  <a:pt x="20327" y="44295"/>
                                </a:lnTo>
                                <a:lnTo>
                                  <a:pt x="6000" y="39134"/>
                                </a:lnTo>
                                <a:cubicBezTo>
                                  <a:pt x="1979" y="35145"/>
                                  <a:pt x="0" y="29699"/>
                                  <a:pt x="0" y="22805"/>
                                </a:cubicBezTo>
                                <a:cubicBezTo>
                                  <a:pt x="0" y="15728"/>
                                  <a:pt x="1884" y="10101"/>
                                  <a:pt x="5683" y="5921"/>
                                </a:cubicBezTo>
                                <a:lnTo>
                                  <a:pt x="203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3" name="Shape 2803"/>
                        <wps:cNvSpPr/>
                        <wps:spPr>
                          <a:xfrm>
                            <a:off x="3430033" y="909262"/>
                            <a:ext cx="18134" cy="9989"/>
                          </a:xfrm>
                          <a:custGeom>
                            <a:avLst/>
                            <a:gdLst/>
                            <a:ahLst/>
                            <a:cxnLst/>
                            <a:rect l="0" t="0" r="0" b="0"/>
                            <a:pathLst>
                              <a:path w="18134" h="9989">
                                <a:moveTo>
                                  <a:pt x="18134" y="0"/>
                                </a:moveTo>
                                <a:lnTo>
                                  <a:pt x="18134" y="6744"/>
                                </a:lnTo>
                                <a:cubicBezTo>
                                  <a:pt x="15601" y="7852"/>
                                  <a:pt x="13005" y="8723"/>
                                  <a:pt x="10314" y="9214"/>
                                </a:cubicBezTo>
                                <a:cubicBezTo>
                                  <a:pt x="7591" y="9681"/>
                                  <a:pt x="4836" y="9989"/>
                                  <a:pt x="2153" y="9989"/>
                                </a:cubicBezTo>
                                <a:lnTo>
                                  <a:pt x="0" y="9214"/>
                                </a:lnTo>
                                <a:lnTo>
                                  <a:pt x="0" y="3171"/>
                                </a:lnTo>
                                <a:lnTo>
                                  <a:pt x="2549" y="4053"/>
                                </a:lnTo>
                                <a:cubicBezTo>
                                  <a:pt x="5240" y="4053"/>
                                  <a:pt x="7931" y="3744"/>
                                  <a:pt x="10464" y="3127"/>
                                </a:cubicBezTo>
                                <a:cubicBezTo>
                                  <a:pt x="13005" y="2478"/>
                                  <a:pt x="15601" y="1457"/>
                                  <a:pt x="1813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4" name="Shape 2804"/>
                        <wps:cNvSpPr/>
                        <wps:spPr>
                          <a:xfrm>
                            <a:off x="3430033" y="873825"/>
                            <a:ext cx="19804" cy="24427"/>
                          </a:xfrm>
                          <a:custGeom>
                            <a:avLst/>
                            <a:gdLst/>
                            <a:ahLst/>
                            <a:cxnLst/>
                            <a:rect l="0" t="0" r="0" b="0"/>
                            <a:pathLst>
                              <a:path w="19804" h="24427">
                                <a:moveTo>
                                  <a:pt x="879" y="0"/>
                                </a:moveTo>
                                <a:cubicBezTo>
                                  <a:pt x="6728" y="0"/>
                                  <a:pt x="11335" y="1924"/>
                                  <a:pt x="14730" y="5628"/>
                                </a:cubicBezTo>
                                <a:cubicBezTo>
                                  <a:pt x="18039" y="9435"/>
                                  <a:pt x="19804" y="14501"/>
                                  <a:pt x="19804" y="20936"/>
                                </a:cubicBezTo>
                                <a:lnTo>
                                  <a:pt x="19804" y="24427"/>
                                </a:lnTo>
                                <a:lnTo>
                                  <a:pt x="0" y="24427"/>
                                </a:lnTo>
                                <a:lnTo>
                                  <a:pt x="0" y="18862"/>
                                </a:lnTo>
                                <a:lnTo>
                                  <a:pt x="12664" y="18862"/>
                                </a:lnTo>
                                <a:cubicBezTo>
                                  <a:pt x="12601" y="14968"/>
                                  <a:pt x="11485" y="11873"/>
                                  <a:pt x="9419" y="9530"/>
                                </a:cubicBezTo>
                                <a:cubicBezTo>
                                  <a:pt x="7282" y="7211"/>
                                  <a:pt x="4440" y="6031"/>
                                  <a:pt x="942" y="6031"/>
                                </a:cubicBezTo>
                                <a:lnTo>
                                  <a:pt x="0" y="6369"/>
                                </a:lnTo>
                                <a:lnTo>
                                  <a:pt x="0" y="355"/>
                                </a:lnTo>
                                <a:lnTo>
                                  <a:pt x="87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5" name="Shape 2805"/>
                        <wps:cNvSpPr/>
                        <wps:spPr>
                          <a:xfrm>
                            <a:off x="2602854" y="890463"/>
                            <a:ext cx="158310" cy="0"/>
                          </a:xfrm>
                          <a:custGeom>
                            <a:avLst/>
                            <a:gdLst/>
                            <a:ahLst/>
                            <a:cxnLst/>
                            <a:rect l="0" t="0" r="0" b="0"/>
                            <a:pathLst>
                              <a:path w="158310">
                                <a:moveTo>
                                  <a:pt x="0" y="0"/>
                                </a:moveTo>
                                <a:lnTo>
                                  <a:pt x="158310" y="0"/>
                                </a:lnTo>
                              </a:path>
                            </a:pathLst>
                          </a:custGeom>
                          <a:ln w="39577" cap="sq">
                            <a:round/>
                          </a:ln>
                        </wps:spPr>
                        <wps:style>
                          <a:lnRef idx="1">
                            <a:srgbClr val="FF0000">
                              <a:alpha val="74901"/>
                            </a:srgbClr>
                          </a:lnRef>
                          <a:fillRef idx="0">
                            <a:srgbClr val="000000">
                              <a:alpha val="0"/>
                            </a:srgbClr>
                          </a:fillRef>
                          <a:effectRef idx="0">
                            <a:scrgbClr r="0" g="0" b="0"/>
                          </a:effectRef>
                          <a:fontRef idx="none"/>
                        </wps:style>
                        <wps:bodyPr/>
                      </wps:wsp>
                      <wps:wsp>
                        <wps:cNvPr id="2806" name="Shape 2806"/>
                        <wps:cNvSpPr/>
                        <wps:spPr>
                          <a:xfrm>
                            <a:off x="2602854" y="1006843"/>
                            <a:ext cx="158310" cy="0"/>
                          </a:xfrm>
                          <a:custGeom>
                            <a:avLst/>
                            <a:gdLst/>
                            <a:ahLst/>
                            <a:cxnLst/>
                            <a:rect l="0" t="0" r="0" b="0"/>
                            <a:pathLst>
                              <a:path w="158310">
                                <a:moveTo>
                                  <a:pt x="0" y="0"/>
                                </a:moveTo>
                                <a:lnTo>
                                  <a:pt x="158310" y="0"/>
                                </a:lnTo>
                              </a:path>
                            </a:pathLst>
                          </a:custGeom>
                          <a:ln w="11873" cap="sq">
                            <a:round/>
                          </a:ln>
                        </wps:spPr>
                        <wps:style>
                          <a:lnRef idx="1">
                            <a:srgbClr val="000000"/>
                          </a:lnRef>
                          <a:fillRef idx="0">
                            <a:srgbClr val="000000">
                              <a:alpha val="0"/>
                            </a:srgbClr>
                          </a:fillRef>
                          <a:effectRef idx="0">
                            <a:scrgbClr r="0" g="0" b="0"/>
                          </a:effectRef>
                          <a:fontRef idx="none"/>
                        </wps:style>
                        <wps:bodyPr/>
                      </wps:wsp>
                      <wps:wsp>
                        <wps:cNvPr id="2807" name="Shape 2807"/>
                        <wps:cNvSpPr/>
                        <wps:spPr>
                          <a:xfrm>
                            <a:off x="2832253" y="976757"/>
                            <a:ext cx="24051" cy="57822"/>
                          </a:xfrm>
                          <a:custGeom>
                            <a:avLst/>
                            <a:gdLst/>
                            <a:ahLst/>
                            <a:cxnLst/>
                            <a:rect l="0" t="0" r="0" b="0"/>
                            <a:pathLst>
                              <a:path w="24051" h="57822">
                                <a:moveTo>
                                  <a:pt x="0" y="0"/>
                                </a:moveTo>
                                <a:lnTo>
                                  <a:pt x="16077" y="0"/>
                                </a:lnTo>
                                <a:lnTo>
                                  <a:pt x="24051" y="2265"/>
                                </a:lnTo>
                                <a:lnTo>
                                  <a:pt x="24051" y="8528"/>
                                </a:lnTo>
                                <a:lnTo>
                                  <a:pt x="17248" y="6435"/>
                                </a:lnTo>
                                <a:lnTo>
                                  <a:pt x="7820" y="6435"/>
                                </a:lnTo>
                                <a:lnTo>
                                  <a:pt x="7820" y="51419"/>
                                </a:lnTo>
                                <a:lnTo>
                                  <a:pt x="17248" y="51419"/>
                                </a:lnTo>
                                <a:lnTo>
                                  <a:pt x="24051" y="49317"/>
                                </a:lnTo>
                                <a:lnTo>
                                  <a:pt x="24051" y="55559"/>
                                </a:lnTo>
                                <a:lnTo>
                                  <a:pt x="16077" y="57822"/>
                                </a:lnTo>
                                <a:lnTo>
                                  <a:pt x="0" y="5782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8" name="Shape 2808"/>
                        <wps:cNvSpPr/>
                        <wps:spPr>
                          <a:xfrm>
                            <a:off x="2856304" y="979022"/>
                            <a:ext cx="24455" cy="53294"/>
                          </a:xfrm>
                          <a:custGeom>
                            <a:avLst/>
                            <a:gdLst/>
                            <a:ahLst/>
                            <a:cxnLst/>
                            <a:rect l="0" t="0" r="0" b="0"/>
                            <a:pathLst>
                              <a:path w="24455" h="53294">
                                <a:moveTo>
                                  <a:pt x="0" y="0"/>
                                </a:moveTo>
                                <a:lnTo>
                                  <a:pt x="16635" y="4725"/>
                                </a:lnTo>
                                <a:cubicBezTo>
                                  <a:pt x="21859" y="9394"/>
                                  <a:pt x="24455" y="16692"/>
                                  <a:pt x="24455" y="26618"/>
                                </a:cubicBezTo>
                                <a:cubicBezTo>
                                  <a:pt x="24455" y="36600"/>
                                  <a:pt x="21772" y="43929"/>
                                  <a:pt x="16540" y="48600"/>
                                </a:cubicBezTo>
                                <a:lnTo>
                                  <a:pt x="0" y="53294"/>
                                </a:lnTo>
                                <a:lnTo>
                                  <a:pt x="0" y="47052"/>
                                </a:lnTo>
                                <a:lnTo>
                                  <a:pt x="10698" y="43747"/>
                                </a:lnTo>
                                <a:cubicBezTo>
                                  <a:pt x="14315" y="40098"/>
                                  <a:pt x="16231" y="34375"/>
                                  <a:pt x="16231" y="26618"/>
                                </a:cubicBezTo>
                                <a:cubicBezTo>
                                  <a:pt x="16231" y="18854"/>
                                  <a:pt x="14315" y="13194"/>
                                  <a:pt x="10698" y="9553"/>
                                </a:cubicBezTo>
                                <a:lnTo>
                                  <a:pt x="0" y="626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09" name="Shape 2809"/>
                        <wps:cNvSpPr/>
                        <wps:spPr>
                          <a:xfrm>
                            <a:off x="2889822" y="990507"/>
                            <a:ext cx="20331" cy="44288"/>
                          </a:xfrm>
                          <a:custGeom>
                            <a:avLst/>
                            <a:gdLst/>
                            <a:ahLst/>
                            <a:cxnLst/>
                            <a:rect l="0" t="0" r="0" b="0"/>
                            <a:pathLst>
                              <a:path w="20331" h="44288">
                                <a:moveTo>
                                  <a:pt x="20331" y="0"/>
                                </a:moveTo>
                                <a:lnTo>
                                  <a:pt x="20331" y="6006"/>
                                </a:lnTo>
                                <a:lnTo>
                                  <a:pt x="11778" y="9070"/>
                                </a:lnTo>
                                <a:cubicBezTo>
                                  <a:pt x="9403" y="11358"/>
                                  <a:pt x="7979" y="14484"/>
                                  <a:pt x="7670" y="18561"/>
                                </a:cubicBezTo>
                                <a:lnTo>
                                  <a:pt x="20331" y="18561"/>
                                </a:lnTo>
                                <a:lnTo>
                                  <a:pt x="20331" y="24070"/>
                                </a:lnTo>
                                <a:lnTo>
                                  <a:pt x="7425" y="24070"/>
                                </a:lnTo>
                                <a:cubicBezTo>
                                  <a:pt x="7765" y="29017"/>
                                  <a:pt x="9182" y="32817"/>
                                  <a:pt x="11873" y="35349"/>
                                </a:cubicBezTo>
                                <a:lnTo>
                                  <a:pt x="20331" y="38250"/>
                                </a:lnTo>
                                <a:lnTo>
                                  <a:pt x="20331" y="44288"/>
                                </a:lnTo>
                                <a:lnTo>
                                  <a:pt x="6000" y="39125"/>
                                </a:lnTo>
                                <a:cubicBezTo>
                                  <a:pt x="1979" y="35167"/>
                                  <a:pt x="0" y="29730"/>
                                  <a:pt x="0" y="22827"/>
                                </a:cubicBezTo>
                                <a:cubicBezTo>
                                  <a:pt x="0" y="15751"/>
                                  <a:pt x="1884" y="10123"/>
                                  <a:pt x="5691" y="5920"/>
                                </a:cubicBezTo>
                                <a:lnTo>
                                  <a:pt x="203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0" name="Shape 2810"/>
                        <wps:cNvSpPr/>
                        <wps:spPr>
                          <a:xfrm>
                            <a:off x="2910153" y="1025642"/>
                            <a:ext cx="18130" cy="9926"/>
                          </a:xfrm>
                          <a:custGeom>
                            <a:avLst/>
                            <a:gdLst/>
                            <a:ahLst/>
                            <a:cxnLst/>
                            <a:rect l="0" t="0" r="0" b="0"/>
                            <a:pathLst>
                              <a:path w="18130" h="9926">
                                <a:moveTo>
                                  <a:pt x="18130" y="0"/>
                                </a:moveTo>
                                <a:lnTo>
                                  <a:pt x="18130" y="6680"/>
                                </a:lnTo>
                                <a:cubicBezTo>
                                  <a:pt x="15597" y="7820"/>
                                  <a:pt x="13001" y="8691"/>
                                  <a:pt x="10310" y="9182"/>
                                </a:cubicBezTo>
                                <a:cubicBezTo>
                                  <a:pt x="7587" y="9617"/>
                                  <a:pt x="4840" y="9926"/>
                                  <a:pt x="2149" y="9926"/>
                                </a:cubicBezTo>
                                <a:lnTo>
                                  <a:pt x="0" y="9152"/>
                                </a:lnTo>
                                <a:lnTo>
                                  <a:pt x="0" y="3114"/>
                                </a:lnTo>
                                <a:lnTo>
                                  <a:pt x="2553" y="3989"/>
                                </a:lnTo>
                                <a:cubicBezTo>
                                  <a:pt x="5244" y="3989"/>
                                  <a:pt x="7927" y="3680"/>
                                  <a:pt x="10468" y="3063"/>
                                </a:cubicBezTo>
                                <a:cubicBezTo>
                                  <a:pt x="13001" y="2414"/>
                                  <a:pt x="15597" y="1393"/>
                                  <a:pt x="1813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1" name="Shape 2811"/>
                        <wps:cNvSpPr/>
                        <wps:spPr>
                          <a:xfrm>
                            <a:off x="2910153" y="990150"/>
                            <a:ext cx="19800" cy="24427"/>
                          </a:xfrm>
                          <a:custGeom>
                            <a:avLst/>
                            <a:gdLst/>
                            <a:ahLst/>
                            <a:cxnLst/>
                            <a:rect l="0" t="0" r="0" b="0"/>
                            <a:pathLst>
                              <a:path w="19800" h="24427">
                                <a:moveTo>
                                  <a:pt x="883" y="0"/>
                                </a:moveTo>
                                <a:cubicBezTo>
                                  <a:pt x="6724" y="0"/>
                                  <a:pt x="11331" y="1915"/>
                                  <a:pt x="14735" y="5628"/>
                                </a:cubicBezTo>
                                <a:cubicBezTo>
                                  <a:pt x="18043" y="9427"/>
                                  <a:pt x="19800" y="14533"/>
                                  <a:pt x="19800" y="20960"/>
                                </a:cubicBezTo>
                                <a:lnTo>
                                  <a:pt x="19800" y="24427"/>
                                </a:lnTo>
                                <a:lnTo>
                                  <a:pt x="0" y="24427"/>
                                </a:lnTo>
                                <a:lnTo>
                                  <a:pt x="0" y="18918"/>
                                </a:lnTo>
                                <a:lnTo>
                                  <a:pt x="12661" y="18918"/>
                                </a:lnTo>
                                <a:cubicBezTo>
                                  <a:pt x="12597" y="15024"/>
                                  <a:pt x="11489" y="11873"/>
                                  <a:pt x="9415" y="9554"/>
                                </a:cubicBezTo>
                                <a:cubicBezTo>
                                  <a:pt x="7278" y="7203"/>
                                  <a:pt x="4437" y="6024"/>
                                  <a:pt x="946" y="6024"/>
                                </a:cubicBezTo>
                                <a:lnTo>
                                  <a:pt x="0" y="6363"/>
                                </a:lnTo>
                                <a:lnTo>
                                  <a:pt x="0" y="357"/>
                                </a:lnTo>
                                <a:lnTo>
                                  <a:pt x="8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85" name="Shape 33885"/>
                        <wps:cNvSpPr/>
                        <wps:spPr>
                          <a:xfrm>
                            <a:off x="2941581" y="974287"/>
                            <a:ext cx="9144" cy="60292"/>
                          </a:xfrm>
                          <a:custGeom>
                            <a:avLst/>
                            <a:gdLst/>
                            <a:ahLst/>
                            <a:cxnLst/>
                            <a:rect l="0" t="0" r="0" b="0"/>
                            <a:pathLst>
                              <a:path w="9144" h="60292">
                                <a:moveTo>
                                  <a:pt x="0" y="0"/>
                                </a:moveTo>
                                <a:lnTo>
                                  <a:pt x="9144" y="0"/>
                                </a:lnTo>
                                <a:lnTo>
                                  <a:pt x="9144" y="60292"/>
                                </a:lnTo>
                                <a:lnTo>
                                  <a:pt x="0" y="602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86" name="Shape 33886"/>
                        <wps:cNvSpPr/>
                        <wps:spPr>
                          <a:xfrm>
                            <a:off x="2963594" y="991202"/>
                            <a:ext cx="9144" cy="43376"/>
                          </a:xfrm>
                          <a:custGeom>
                            <a:avLst/>
                            <a:gdLst/>
                            <a:ahLst/>
                            <a:cxnLst/>
                            <a:rect l="0" t="0" r="0" b="0"/>
                            <a:pathLst>
                              <a:path w="9144" h="43376">
                                <a:moveTo>
                                  <a:pt x="0" y="0"/>
                                </a:moveTo>
                                <a:lnTo>
                                  <a:pt x="9144" y="0"/>
                                </a:lnTo>
                                <a:lnTo>
                                  <a:pt x="9144" y="43376"/>
                                </a:lnTo>
                                <a:lnTo>
                                  <a:pt x="0" y="433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87" name="Shape 33887"/>
                        <wps:cNvSpPr/>
                        <wps:spPr>
                          <a:xfrm>
                            <a:off x="2963594" y="97428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5" name="Shape 2815"/>
                        <wps:cNvSpPr/>
                        <wps:spPr>
                          <a:xfrm>
                            <a:off x="2980509" y="991202"/>
                            <a:ext cx="42110" cy="43376"/>
                          </a:xfrm>
                          <a:custGeom>
                            <a:avLst/>
                            <a:gdLst/>
                            <a:ahLst/>
                            <a:cxnLst/>
                            <a:rect l="0" t="0" r="0" b="0"/>
                            <a:pathLst>
                              <a:path w="42110" h="43376">
                                <a:moveTo>
                                  <a:pt x="0" y="0"/>
                                </a:moveTo>
                                <a:lnTo>
                                  <a:pt x="7512" y="0"/>
                                </a:lnTo>
                                <a:lnTo>
                                  <a:pt x="21055" y="36419"/>
                                </a:lnTo>
                                <a:lnTo>
                                  <a:pt x="34598" y="0"/>
                                </a:lnTo>
                                <a:lnTo>
                                  <a:pt x="42110" y="0"/>
                                </a:lnTo>
                                <a:lnTo>
                                  <a:pt x="25883" y="43376"/>
                                </a:lnTo>
                                <a:lnTo>
                                  <a:pt x="16235" y="4337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6" name="Shape 2816"/>
                        <wps:cNvSpPr/>
                        <wps:spPr>
                          <a:xfrm>
                            <a:off x="3029363" y="990507"/>
                            <a:ext cx="20331" cy="44288"/>
                          </a:xfrm>
                          <a:custGeom>
                            <a:avLst/>
                            <a:gdLst/>
                            <a:ahLst/>
                            <a:cxnLst/>
                            <a:rect l="0" t="0" r="0" b="0"/>
                            <a:pathLst>
                              <a:path w="20331" h="44288">
                                <a:moveTo>
                                  <a:pt x="20331" y="0"/>
                                </a:moveTo>
                                <a:lnTo>
                                  <a:pt x="20331" y="6003"/>
                                </a:lnTo>
                                <a:lnTo>
                                  <a:pt x="11778" y="9070"/>
                                </a:lnTo>
                                <a:cubicBezTo>
                                  <a:pt x="9396" y="11358"/>
                                  <a:pt x="7979" y="14484"/>
                                  <a:pt x="7670" y="18561"/>
                                </a:cubicBezTo>
                                <a:lnTo>
                                  <a:pt x="20331" y="18561"/>
                                </a:lnTo>
                                <a:lnTo>
                                  <a:pt x="20331" y="24070"/>
                                </a:lnTo>
                                <a:lnTo>
                                  <a:pt x="7417" y="24070"/>
                                </a:lnTo>
                                <a:cubicBezTo>
                                  <a:pt x="7757" y="29017"/>
                                  <a:pt x="9182" y="32817"/>
                                  <a:pt x="11873" y="35349"/>
                                </a:cubicBezTo>
                                <a:lnTo>
                                  <a:pt x="20331" y="38250"/>
                                </a:lnTo>
                                <a:lnTo>
                                  <a:pt x="20331" y="44288"/>
                                </a:lnTo>
                                <a:lnTo>
                                  <a:pt x="6000" y="39125"/>
                                </a:lnTo>
                                <a:cubicBezTo>
                                  <a:pt x="1979" y="35167"/>
                                  <a:pt x="0" y="29730"/>
                                  <a:pt x="0" y="22827"/>
                                </a:cubicBezTo>
                                <a:cubicBezTo>
                                  <a:pt x="0" y="15751"/>
                                  <a:pt x="1884" y="10123"/>
                                  <a:pt x="5691" y="5920"/>
                                </a:cubicBezTo>
                                <a:lnTo>
                                  <a:pt x="203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7" name="Shape 2817"/>
                        <wps:cNvSpPr/>
                        <wps:spPr>
                          <a:xfrm>
                            <a:off x="3049693" y="1025642"/>
                            <a:ext cx="18130" cy="9926"/>
                          </a:xfrm>
                          <a:custGeom>
                            <a:avLst/>
                            <a:gdLst/>
                            <a:ahLst/>
                            <a:cxnLst/>
                            <a:rect l="0" t="0" r="0" b="0"/>
                            <a:pathLst>
                              <a:path w="18130" h="9926">
                                <a:moveTo>
                                  <a:pt x="18130" y="0"/>
                                </a:moveTo>
                                <a:lnTo>
                                  <a:pt x="18130" y="6680"/>
                                </a:lnTo>
                                <a:cubicBezTo>
                                  <a:pt x="15597" y="7820"/>
                                  <a:pt x="13001" y="8691"/>
                                  <a:pt x="10310" y="9182"/>
                                </a:cubicBezTo>
                                <a:cubicBezTo>
                                  <a:pt x="7587" y="9617"/>
                                  <a:pt x="4840" y="9926"/>
                                  <a:pt x="2149" y="9926"/>
                                </a:cubicBezTo>
                                <a:lnTo>
                                  <a:pt x="0" y="9152"/>
                                </a:lnTo>
                                <a:lnTo>
                                  <a:pt x="0" y="3114"/>
                                </a:lnTo>
                                <a:lnTo>
                                  <a:pt x="2553" y="3989"/>
                                </a:lnTo>
                                <a:cubicBezTo>
                                  <a:pt x="5236" y="3989"/>
                                  <a:pt x="7927" y="3680"/>
                                  <a:pt x="10468" y="3063"/>
                                </a:cubicBezTo>
                                <a:cubicBezTo>
                                  <a:pt x="13001" y="2414"/>
                                  <a:pt x="15597" y="1393"/>
                                  <a:pt x="1813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8" name="Shape 2818"/>
                        <wps:cNvSpPr/>
                        <wps:spPr>
                          <a:xfrm>
                            <a:off x="3049693" y="990150"/>
                            <a:ext cx="19800" cy="24427"/>
                          </a:xfrm>
                          <a:custGeom>
                            <a:avLst/>
                            <a:gdLst/>
                            <a:ahLst/>
                            <a:cxnLst/>
                            <a:rect l="0" t="0" r="0" b="0"/>
                            <a:pathLst>
                              <a:path w="19800" h="24427">
                                <a:moveTo>
                                  <a:pt x="883" y="0"/>
                                </a:moveTo>
                                <a:cubicBezTo>
                                  <a:pt x="6724" y="0"/>
                                  <a:pt x="11331" y="1915"/>
                                  <a:pt x="14734" y="5628"/>
                                </a:cubicBezTo>
                                <a:cubicBezTo>
                                  <a:pt x="18043" y="9427"/>
                                  <a:pt x="19800" y="14533"/>
                                  <a:pt x="19800" y="20960"/>
                                </a:cubicBezTo>
                                <a:lnTo>
                                  <a:pt x="19800" y="24427"/>
                                </a:lnTo>
                                <a:lnTo>
                                  <a:pt x="0" y="24427"/>
                                </a:lnTo>
                                <a:lnTo>
                                  <a:pt x="0" y="18918"/>
                                </a:lnTo>
                                <a:lnTo>
                                  <a:pt x="12661" y="18918"/>
                                </a:lnTo>
                                <a:cubicBezTo>
                                  <a:pt x="12597" y="15024"/>
                                  <a:pt x="11481" y="11873"/>
                                  <a:pt x="9415" y="9554"/>
                                </a:cubicBezTo>
                                <a:cubicBezTo>
                                  <a:pt x="7278" y="7203"/>
                                  <a:pt x="4437" y="6024"/>
                                  <a:pt x="938" y="6024"/>
                                </a:cubicBezTo>
                                <a:lnTo>
                                  <a:pt x="0" y="6360"/>
                                </a:lnTo>
                                <a:lnTo>
                                  <a:pt x="0" y="357"/>
                                </a:lnTo>
                                <a:lnTo>
                                  <a:pt x="8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19" name="Shape 2819"/>
                        <wps:cNvSpPr/>
                        <wps:spPr>
                          <a:xfrm>
                            <a:off x="3080876" y="990150"/>
                            <a:ext cx="25321" cy="44429"/>
                          </a:xfrm>
                          <a:custGeom>
                            <a:avLst/>
                            <a:gdLst/>
                            <a:ahLst/>
                            <a:cxnLst/>
                            <a:rect l="0" t="0" r="0" b="0"/>
                            <a:pathLst>
                              <a:path w="25321" h="44429">
                                <a:moveTo>
                                  <a:pt x="21672" y="0"/>
                                </a:moveTo>
                                <a:cubicBezTo>
                                  <a:pt x="22171" y="0"/>
                                  <a:pt x="22725" y="87"/>
                                  <a:pt x="23342" y="87"/>
                                </a:cubicBezTo>
                                <a:cubicBezTo>
                                  <a:pt x="23896" y="182"/>
                                  <a:pt x="24545" y="245"/>
                                  <a:pt x="25321" y="403"/>
                                </a:cubicBezTo>
                                <a:lnTo>
                                  <a:pt x="25321" y="7725"/>
                                </a:lnTo>
                                <a:cubicBezTo>
                                  <a:pt x="24545" y="7203"/>
                                  <a:pt x="23651" y="6894"/>
                                  <a:pt x="22725" y="6649"/>
                                </a:cubicBezTo>
                                <a:cubicBezTo>
                                  <a:pt x="21767" y="6491"/>
                                  <a:pt x="20746" y="6340"/>
                                  <a:pt x="19630" y="6340"/>
                                </a:cubicBezTo>
                                <a:cubicBezTo>
                                  <a:pt x="15577" y="6340"/>
                                  <a:pt x="12490" y="7725"/>
                                  <a:pt x="10353" y="10321"/>
                                </a:cubicBezTo>
                                <a:cubicBezTo>
                                  <a:pt x="8161" y="12981"/>
                                  <a:pt x="7108" y="16694"/>
                                  <a:pt x="7108" y="21609"/>
                                </a:cubicBezTo>
                                <a:lnTo>
                                  <a:pt x="7108" y="44429"/>
                                </a:lnTo>
                                <a:lnTo>
                                  <a:pt x="0" y="44429"/>
                                </a:lnTo>
                                <a:lnTo>
                                  <a:pt x="0" y="1053"/>
                                </a:lnTo>
                                <a:lnTo>
                                  <a:pt x="7108" y="1053"/>
                                </a:lnTo>
                                <a:lnTo>
                                  <a:pt x="7108" y="7757"/>
                                </a:lnTo>
                                <a:cubicBezTo>
                                  <a:pt x="8532" y="5161"/>
                                  <a:pt x="10511" y="3182"/>
                                  <a:pt x="12894" y="1915"/>
                                </a:cubicBezTo>
                                <a:cubicBezTo>
                                  <a:pt x="15268" y="649"/>
                                  <a:pt x="18213" y="0"/>
                                  <a:pt x="2167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0" name="Shape 2820"/>
                        <wps:cNvSpPr/>
                        <wps:spPr>
                          <a:xfrm>
                            <a:off x="3108825" y="990507"/>
                            <a:ext cx="20331" cy="44288"/>
                          </a:xfrm>
                          <a:custGeom>
                            <a:avLst/>
                            <a:gdLst/>
                            <a:ahLst/>
                            <a:cxnLst/>
                            <a:rect l="0" t="0" r="0" b="0"/>
                            <a:pathLst>
                              <a:path w="20331" h="44288">
                                <a:moveTo>
                                  <a:pt x="20331" y="0"/>
                                </a:moveTo>
                                <a:lnTo>
                                  <a:pt x="20331" y="6003"/>
                                </a:lnTo>
                                <a:lnTo>
                                  <a:pt x="11778" y="9070"/>
                                </a:lnTo>
                                <a:cubicBezTo>
                                  <a:pt x="9396" y="11358"/>
                                  <a:pt x="7979" y="14484"/>
                                  <a:pt x="7670" y="18561"/>
                                </a:cubicBezTo>
                                <a:lnTo>
                                  <a:pt x="20331" y="18561"/>
                                </a:lnTo>
                                <a:lnTo>
                                  <a:pt x="20331" y="24070"/>
                                </a:lnTo>
                                <a:lnTo>
                                  <a:pt x="7417" y="24070"/>
                                </a:lnTo>
                                <a:cubicBezTo>
                                  <a:pt x="7757" y="29017"/>
                                  <a:pt x="9182" y="32817"/>
                                  <a:pt x="11873" y="35349"/>
                                </a:cubicBezTo>
                                <a:lnTo>
                                  <a:pt x="20331" y="38250"/>
                                </a:lnTo>
                                <a:lnTo>
                                  <a:pt x="20331" y="44288"/>
                                </a:lnTo>
                                <a:lnTo>
                                  <a:pt x="6000" y="39125"/>
                                </a:lnTo>
                                <a:cubicBezTo>
                                  <a:pt x="1979" y="35167"/>
                                  <a:pt x="0" y="29730"/>
                                  <a:pt x="0" y="22827"/>
                                </a:cubicBezTo>
                                <a:cubicBezTo>
                                  <a:pt x="0" y="15751"/>
                                  <a:pt x="1884" y="10123"/>
                                  <a:pt x="5691" y="5920"/>
                                </a:cubicBezTo>
                                <a:lnTo>
                                  <a:pt x="203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1" name="Shape 2821"/>
                        <wps:cNvSpPr/>
                        <wps:spPr>
                          <a:xfrm>
                            <a:off x="3129156" y="1025642"/>
                            <a:ext cx="18130" cy="9926"/>
                          </a:xfrm>
                          <a:custGeom>
                            <a:avLst/>
                            <a:gdLst/>
                            <a:ahLst/>
                            <a:cxnLst/>
                            <a:rect l="0" t="0" r="0" b="0"/>
                            <a:pathLst>
                              <a:path w="18130" h="9926">
                                <a:moveTo>
                                  <a:pt x="18130" y="0"/>
                                </a:moveTo>
                                <a:lnTo>
                                  <a:pt x="18130" y="6680"/>
                                </a:lnTo>
                                <a:cubicBezTo>
                                  <a:pt x="15597" y="7820"/>
                                  <a:pt x="13001" y="8691"/>
                                  <a:pt x="10309" y="9182"/>
                                </a:cubicBezTo>
                                <a:cubicBezTo>
                                  <a:pt x="7587" y="9617"/>
                                  <a:pt x="4840" y="9926"/>
                                  <a:pt x="2149" y="9926"/>
                                </a:cubicBezTo>
                                <a:lnTo>
                                  <a:pt x="0" y="9152"/>
                                </a:lnTo>
                                <a:lnTo>
                                  <a:pt x="0" y="3114"/>
                                </a:lnTo>
                                <a:lnTo>
                                  <a:pt x="2553" y="3989"/>
                                </a:lnTo>
                                <a:cubicBezTo>
                                  <a:pt x="5236" y="3989"/>
                                  <a:pt x="7927" y="3680"/>
                                  <a:pt x="10468" y="3063"/>
                                </a:cubicBezTo>
                                <a:cubicBezTo>
                                  <a:pt x="13001" y="2414"/>
                                  <a:pt x="15597" y="1393"/>
                                  <a:pt x="1813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2" name="Shape 2822"/>
                        <wps:cNvSpPr/>
                        <wps:spPr>
                          <a:xfrm>
                            <a:off x="3129156" y="990150"/>
                            <a:ext cx="19800" cy="24427"/>
                          </a:xfrm>
                          <a:custGeom>
                            <a:avLst/>
                            <a:gdLst/>
                            <a:ahLst/>
                            <a:cxnLst/>
                            <a:rect l="0" t="0" r="0" b="0"/>
                            <a:pathLst>
                              <a:path w="19800" h="24427">
                                <a:moveTo>
                                  <a:pt x="883" y="0"/>
                                </a:moveTo>
                                <a:cubicBezTo>
                                  <a:pt x="6724" y="0"/>
                                  <a:pt x="11331" y="1915"/>
                                  <a:pt x="14734" y="5628"/>
                                </a:cubicBezTo>
                                <a:cubicBezTo>
                                  <a:pt x="18043" y="9427"/>
                                  <a:pt x="19800" y="14533"/>
                                  <a:pt x="19800" y="20960"/>
                                </a:cubicBezTo>
                                <a:lnTo>
                                  <a:pt x="19800" y="24427"/>
                                </a:lnTo>
                                <a:lnTo>
                                  <a:pt x="0" y="24427"/>
                                </a:lnTo>
                                <a:lnTo>
                                  <a:pt x="0" y="18918"/>
                                </a:lnTo>
                                <a:lnTo>
                                  <a:pt x="12660" y="18918"/>
                                </a:lnTo>
                                <a:cubicBezTo>
                                  <a:pt x="12597" y="15024"/>
                                  <a:pt x="11489" y="11873"/>
                                  <a:pt x="9415" y="9554"/>
                                </a:cubicBezTo>
                                <a:cubicBezTo>
                                  <a:pt x="7278" y="7203"/>
                                  <a:pt x="4436" y="6024"/>
                                  <a:pt x="938" y="6024"/>
                                </a:cubicBezTo>
                                <a:lnTo>
                                  <a:pt x="0" y="6360"/>
                                </a:lnTo>
                                <a:lnTo>
                                  <a:pt x="0" y="357"/>
                                </a:lnTo>
                                <a:lnTo>
                                  <a:pt x="8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3" name="Shape 2823"/>
                        <wps:cNvSpPr/>
                        <wps:spPr>
                          <a:xfrm>
                            <a:off x="3157521" y="990150"/>
                            <a:ext cx="19468" cy="45419"/>
                          </a:xfrm>
                          <a:custGeom>
                            <a:avLst/>
                            <a:gdLst/>
                            <a:ahLst/>
                            <a:cxnLst/>
                            <a:rect l="0" t="0" r="0" b="0"/>
                            <a:pathLst>
                              <a:path w="19468" h="45419">
                                <a:moveTo>
                                  <a:pt x="17723" y="0"/>
                                </a:moveTo>
                                <a:lnTo>
                                  <a:pt x="19468" y="410"/>
                                </a:lnTo>
                                <a:lnTo>
                                  <a:pt x="19468" y="5975"/>
                                </a:lnTo>
                                <a:lnTo>
                                  <a:pt x="19393" y="5936"/>
                                </a:lnTo>
                                <a:cubicBezTo>
                                  <a:pt x="15585" y="5936"/>
                                  <a:pt x="12649" y="7448"/>
                                  <a:pt x="10512" y="10480"/>
                                </a:cubicBezTo>
                                <a:cubicBezTo>
                                  <a:pt x="8382" y="13512"/>
                                  <a:pt x="7361" y="17533"/>
                                  <a:pt x="7361" y="22757"/>
                                </a:cubicBezTo>
                                <a:cubicBezTo>
                                  <a:pt x="7361" y="28013"/>
                                  <a:pt x="8382" y="32152"/>
                                  <a:pt x="10512" y="35153"/>
                                </a:cubicBezTo>
                                <a:cubicBezTo>
                                  <a:pt x="12649" y="38152"/>
                                  <a:pt x="15585" y="39609"/>
                                  <a:pt x="19393" y="39609"/>
                                </a:cubicBezTo>
                                <a:lnTo>
                                  <a:pt x="19468" y="39571"/>
                                </a:lnTo>
                                <a:lnTo>
                                  <a:pt x="19468" y="45034"/>
                                </a:lnTo>
                                <a:lnTo>
                                  <a:pt x="17723" y="45419"/>
                                </a:lnTo>
                                <a:cubicBezTo>
                                  <a:pt x="12491" y="45419"/>
                                  <a:pt x="8224" y="43408"/>
                                  <a:pt x="4916" y="39300"/>
                                </a:cubicBezTo>
                                <a:cubicBezTo>
                                  <a:pt x="1583" y="35153"/>
                                  <a:pt x="0" y="29588"/>
                                  <a:pt x="0" y="22757"/>
                                </a:cubicBezTo>
                                <a:cubicBezTo>
                                  <a:pt x="0" y="15981"/>
                                  <a:pt x="1583" y="10480"/>
                                  <a:pt x="4916" y="6277"/>
                                </a:cubicBezTo>
                                <a:cubicBezTo>
                                  <a:pt x="8224" y="2161"/>
                                  <a:pt x="12491" y="0"/>
                                  <a:pt x="1772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4" name="Shape 2824"/>
                        <wps:cNvSpPr/>
                        <wps:spPr>
                          <a:xfrm>
                            <a:off x="3176989" y="974287"/>
                            <a:ext cx="19247" cy="60897"/>
                          </a:xfrm>
                          <a:custGeom>
                            <a:avLst/>
                            <a:gdLst/>
                            <a:ahLst/>
                            <a:cxnLst/>
                            <a:rect l="0" t="0" r="0" b="0"/>
                            <a:pathLst>
                              <a:path w="19247" h="60897">
                                <a:moveTo>
                                  <a:pt x="12107" y="0"/>
                                </a:moveTo>
                                <a:lnTo>
                                  <a:pt x="19247" y="0"/>
                                </a:lnTo>
                                <a:lnTo>
                                  <a:pt x="19247" y="60292"/>
                                </a:lnTo>
                                <a:lnTo>
                                  <a:pt x="12107" y="60292"/>
                                </a:lnTo>
                                <a:lnTo>
                                  <a:pt x="12107" y="53769"/>
                                </a:lnTo>
                                <a:cubicBezTo>
                                  <a:pt x="10619" y="56397"/>
                                  <a:pt x="8703" y="58313"/>
                                  <a:pt x="6416" y="59484"/>
                                </a:cubicBezTo>
                                <a:lnTo>
                                  <a:pt x="0" y="60897"/>
                                </a:lnTo>
                                <a:lnTo>
                                  <a:pt x="0" y="55434"/>
                                </a:lnTo>
                                <a:lnTo>
                                  <a:pt x="8854" y="51015"/>
                                </a:lnTo>
                                <a:cubicBezTo>
                                  <a:pt x="10991" y="48015"/>
                                  <a:pt x="12107" y="43875"/>
                                  <a:pt x="12107" y="38619"/>
                                </a:cubicBezTo>
                                <a:cubicBezTo>
                                  <a:pt x="12107" y="33395"/>
                                  <a:pt x="10991" y="29374"/>
                                  <a:pt x="8854" y="26343"/>
                                </a:cubicBezTo>
                                <a:lnTo>
                                  <a:pt x="0" y="21837"/>
                                </a:lnTo>
                                <a:lnTo>
                                  <a:pt x="0" y="16272"/>
                                </a:lnTo>
                                <a:lnTo>
                                  <a:pt x="6416" y="17778"/>
                                </a:lnTo>
                                <a:cubicBezTo>
                                  <a:pt x="8703" y="19045"/>
                                  <a:pt x="10619" y="20960"/>
                                  <a:pt x="12107" y="23469"/>
                                </a:cubicBezTo>
                                <a:lnTo>
                                  <a:pt x="121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5" name="Shape 2825"/>
                        <wps:cNvSpPr/>
                        <wps:spPr>
                          <a:xfrm>
                            <a:off x="3230430" y="974287"/>
                            <a:ext cx="27554" cy="60292"/>
                          </a:xfrm>
                          <a:custGeom>
                            <a:avLst/>
                            <a:gdLst/>
                            <a:ahLst/>
                            <a:cxnLst/>
                            <a:rect l="0" t="0" r="0" b="0"/>
                            <a:pathLst>
                              <a:path w="27554" h="60292">
                                <a:moveTo>
                                  <a:pt x="20810" y="0"/>
                                </a:moveTo>
                                <a:lnTo>
                                  <a:pt x="27554" y="0"/>
                                </a:lnTo>
                                <a:lnTo>
                                  <a:pt x="27554" y="5936"/>
                                </a:lnTo>
                                <a:lnTo>
                                  <a:pt x="20746" y="5936"/>
                                </a:lnTo>
                                <a:cubicBezTo>
                                  <a:pt x="18214" y="5936"/>
                                  <a:pt x="16393" y="6491"/>
                                  <a:pt x="15435" y="7575"/>
                                </a:cubicBezTo>
                                <a:cubicBezTo>
                                  <a:pt x="14414" y="8596"/>
                                  <a:pt x="13915" y="10417"/>
                                  <a:pt x="13915" y="13108"/>
                                </a:cubicBezTo>
                                <a:lnTo>
                                  <a:pt x="13915" y="16915"/>
                                </a:lnTo>
                                <a:lnTo>
                                  <a:pt x="25638" y="16915"/>
                                </a:lnTo>
                                <a:lnTo>
                                  <a:pt x="25638" y="22448"/>
                                </a:lnTo>
                                <a:lnTo>
                                  <a:pt x="13915" y="22448"/>
                                </a:lnTo>
                                <a:lnTo>
                                  <a:pt x="13915" y="60292"/>
                                </a:lnTo>
                                <a:lnTo>
                                  <a:pt x="6807" y="60292"/>
                                </a:lnTo>
                                <a:lnTo>
                                  <a:pt x="6807" y="22448"/>
                                </a:lnTo>
                                <a:lnTo>
                                  <a:pt x="0" y="22448"/>
                                </a:lnTo>
                                <a:lnTo>
                                  <a:pt x="0" y="16915"/>
                                </a:lnTo>
                                <a:lnTo>
                                  <a:pt x="6807" y="16915"/>
                                </a:lnTo>
                                <a:lnTo>
                                  <a:pt x="6807" y="13884"/>
                                </a:lnTo>
                                <a:cubicBezTo>
                                  <a:pt x="6807" y="9150"/>
                                  <a:pt x="7915" y="5565"/>
                                  <a:pt x="10148" y="3340"/>
                                </a:cubicBezTo>
                                <a:cubicBezTo>
                                  <a:pt x="12340" y="1108"/>
                                  <a:pt x="15894" y="0"/>
                                  <a:pt x="2081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3888" name="Shape 33888"/>
                        <wps:cNvSpPr/>
                        <wps:spPr>
                          <a:xfrm>
                            <a:off x="3263920" y="974287"/>
                            <a:ext cx="9144" cy="60292"/>
                          </a:xfrm>
                          <a:custGeom>
                            <a:avLst/>
                            <a:gdLst/>
                            <a:ahLst/>
                            <a:cxnLst/>
                            <a:rect l="0" t="0" r="0" b="0"/>
                            <a:pathLst>
                              <a:path w="9144" h="60292">
                                <a:moveTo>
                                  <a:pt x="0" y="0"/>
                                </a:moveTo>
                                <a:lnTo>
                                  <a:pt x="9144" y="0"/>
                                </a:lnTo>
                                <a:lnTo>
                                  <a:pt x="9144" y="60292"/>
                                </a:lnTo>
                                <a:lnTo>
                                  <a:pt x="0" y="602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7" name="Shape 2827"/>
                        <wps:cNvSpPr/>
                        <wps:spPr>
                          <a:xfrm>
                            <a:off x="3285189" y="991202"/>
                            <a:ext cx="36237" cy="44366"/>
                          </a:xfrm>
                          <a:custGeom>
                            <a:avLst/>
                            <a:gdLst/>
                            <a:ahLst/>
                            <a:cxnLst/>
                            <a:rect l="0" t="0" r="0" b="0"/>
                            <a:pathLst>
                              <a:path w="36237" h="44366">
                                <a:moveTo>
                                  <a:pt x="0" y="0"/>
                                </a:moveTo>
                                <a:lnTo>
                                  <a:pt x="7116" y="0"/>
                                </a:lnTo>
                                <a:lnTo>
                                  <a:pt x="7116" y="25971"/>
                                </a:lnTo>
                                <a:cubicBezTo>
                                  <a:pt x="7116" y="30142"/>
                                  <a:pt x="7915" y="33142"/>
                                  <a:pt x="9491" y="35184"/>
                                </a:cubicBezTo>
                                <a:cubicBezTo>
                                  <a:pt x="11073" y="37290"/>
                                  <a:pt x="13448" y="38303"/>
                                  <a:pt x="16701" y="38303"/>
                                </a:cubicBezTo>
                                <a:cubicBezTo>
                                  <a:pt x="20501" y="38303"/>
                                  <a:pt x="23564" y="37100"/>
                                  <a:pt x="25788" y="34654"/>
                                </a:cubicBezTo>
                                <a:cubicBezTo>
                                  <a:pt x="28012" y="32184"/>
                                  <a:pt x="29128" y="28875"/>
                                  <a:pt x="29128" y="24546"/>
                                </a:cubicBezTo>
                                <a:lnTo>
                                  <a:pt x="29128" y="0"/>
                                </a:lnTo>
                                <a:lnTo>
                                  <a:pt x="36237" y="0"/>
                                </a:lnTo>
                                <a:lnTo>
                                  <a:pt x="36237" y="43376"/>
                                </a:lnTo>
                                <a:lnTo>
                                  <a:pt x="29128" y="43376"/>
                                </a:lnTo>
                                <a:lnTo>
                                  <a:pt x="29128" y="36728"/>
                                </a:lnTo>
                                <a:cubicBezTo>
                                  <a:pt x="27363" y="39419"/>
                                  <a:pt x="25321" y="41303"/>
                                  <a:pt x="23097" y="42569"/>
                                </a:cubicBezTo>
                                <a:cubicBezTo>
                                  <a:pt x="20810" y="43748"/>
                                  <a:pt x="18181" y="44366"/>
                                  <a:pt x="15182" y="44366"/>
                                </a:cubicBezTo>
                                <a:cubicBezTo>
                                  <a:pt x="10203" y="44366"/>
                                  <a:pt x="6403" y="42909"/>
                                  <a:pt x="3870" y="39791"/>
                                </a:cubicBezTo>
                                <a:cubicBezTo>
                                  <a:pt x="1266" y="36791"/>
                                  <a:pt x="0" y="32311"/>
                                  <a:pt x="0" y="26216"/>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8" name="Shape 2828"/>
                        <wps:cNvSpPr/>
                        <wps:spPr>
                          <a:xfrm>
                            <a:off x="3332990" y="990507"/>
                            <a:ext cx="20331" cy="44288"/>
                          </a:xfrm>
                          <a:custGeom>
                            <a:avLst/>
                            <a:gdLst/>
                            <a:ahLst/>
                            <a:cxnLst/>
                            <a:rect l="0" t="0" r="0" b="0"/>
                            <a:pathLst>
                              <a:path w="20331" h="44288">
                                <a:moveTo>
                                  <a:pt x="20331" y="0"/>
                                </a:moveTo>
                                <a:lnTo>
                                  <a:pt x="20331" y="6006"/>
                                </a:lnTo>
                                <a:lnTo>
                                  <a:pt x="11786" y="9070"/>
                                </a:lnTo>
                                <a:cubicBezTo>
                                  <a:pt x="9403" y="11358"/>
                                  <a:pt x="7979" y="14484"/>
                                  <a:pt x="7670" y="18561"/>
                                </a:cubicBezTo>
                                <a:lnTo>
                                  <a:pt x="20331" y="18561"/>
                                </a:lnTo>
                                <a:lnTo>
                                  <a:pt x="20331" y="24070"/>
                                </a:lnTo>
                                <a:lnTo>
                                  <a:pt x="7425" y="24070"/>
                                </a:lnTo>
                                <a:cubicBezTo>
                                  <a:pt x="7765" y="29017"/>
                                  <a:pt x="9182" y="32817"/>
                                  <a:pt x="11873" y="35349"/>
                                </a:cubicBezTo>
                                <a:lnTo>
                                  <a:pt x="20331" y="38250"/>
                                </a:lnTo>
                                <a:lnTo>
                                  <a:pt x="20331" y="44288"/>
                                </a:lnTo>
                                <a:lnTo>
                                  <a:pt x="6000" y="39125"/>
                                </a:lnTo>
                                <a:cubicBezTo>
                                  <a:pt x="1979" y="35167"/>
                                  <a:pt x="0" y="29730"/>
                                  <a:pt x="0" y="22827"/>
                                </a:cubicBezTo>
                                <a:cubicBezTo>
                                  <a:pt x="0" y="15751"/>
                                  <a:pt x="1892" y="10123"/>
                                  <a:pt x="5691" y="5920"/>
                                </a:cubicBezTo>
                                <a:lnTo>
                                  <a:pt x="203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29" name="Shape 2829"/>
                        <wps:cNvSpPr/>
                        <wps:spPr>
                          <a:xfrm>
                            <a:off x="3353320" y="1025642"/>
                            <a:ext cx="18138" cy="9926"/>
                          </a:xfrm>
                          <a:custGeom>
                            <a:avLst/>
                            <a:gdLst/>
                            <a:ahLst/>
                            <a:cxnLst/>
                            <a:rect l="0" t="0" r="0" b="0"/>
                            <a:pathLst>
                              <a:path w="18138" h="9926">
                                <a:moveTo>
                                  <a:pt x="18138" y="0"/>
                                </a:moveTo>
                                <a:lnTo>
                                  <a:pt x="18138" y="6680"/>
                                </a:lnTo>
                                <a:cubicBezTo>
                                  <a:pt x="15597" y="7820"/>
                                  <a:pt x="13001" y="8691"/>
                                  <a:pt x="10310" y="9182"/>
                                </a:cubicBezTo>
                                <a:cubicBezTo>
                                  <a:pt x="7595" y="9617"/>
                                  <a:pt x="4840" y="9926"/>
                                  <a:pt x="2149" y="9926"/>
                                </a:cubicBezTo>
                                <a:lnTo>
                                  <a:pt x="0" y="9152"/>
                                </a:lnTo>
                                <a:lnTo>
                                  <a:pt x="0" y="3114"/>
                                </a:lnTo>
                                <a:lnTo>
                                  <a:pt x="2553" y="3989"/>
                                </a:lnTo>
                                <a:cubicBezTo>
                                  <a:pt x="5244" y="3989"/>
                                  <a:pt x="7935" y="3680"/>
                                  <a:pt x="10468" y="3063"/>
                                </a:cubicBezTo>
                                <a:cubicBezTo>
                                  <a:pt x="13001" y="2414"/>
                                  <a:pt x="15597" y="1393"/>
                                  <a:pt x="1813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0" name="Shape 2830"/>
                        <wps:cNvSpPr/>
                        <wps:spPr>
                          <a:xfrm>
                            <a:off x="3353320" y="990150"/>
                            <a:ext cx="19808" cy="24427"/>
                          </a:xfrm>
                          <a:custGeom>
                            <a:avLst/>
                            <a:gdLst/>
                            <a:ahLst/>
                            <a:cxnLst/>
                            <a:rect l="0" t="0" r="0" b="0"/>
                            <a:pathLst>
                              <a:path w="19808" h="24427">
                                <a:moveTo>
                                  <a:pt x="883" y="0"/>
                                </a:moveTo>
                                <a:cubicBezTo>
                                  <a:pt x="6724" y="0"/>
                                  <a:pt x="11331" y="1915"/>
                                  <a:pt x="14735" y="5628"/>
                                </a:cubicBezTo>
                                <a:cubicBezTo>
                                  <a:pt x="18043" y="9427"/>
                                  <a:pt x="19808" y="14533"/>
                                  <a:pt x="19808" y="20960"/>
                                </a:cubicBezTo>
                                <a:lnTo>
                                  <a:pt x="19808" y="24427"/>
                                </a:lnTo>
                                <a:lnTo>
                                  <a:pt x="0" y="24427"/>
                                </a:lnTo>
                                <a:lnTo>
                                  <a:pt x="0" y="18918"/>
                                </a:lnTo>
                                <a:lnTo>
                                  <a:pt x="12661" y="18918"/>
                                </a:lnTo>
                                <a:cubicBezTo>
                                  <a:pt x="12598" y="15024"/>
                                  <a:pt x="11489" y="11873"/>
                                  <a:pt x="9416" y="9554"/>
                                </a:cubicBezTo>
                                <a:cubicBezTo>
                                  <a:pt x="7286" y="7203"/>
                                  <a:pt x="4437" y="6024"/>
                                  <a:pt x="946" y="6024"/>
                                </a:cubicBezTo>
                                <a:lnTo>
                                  <a:pt x="0" y="6363"/>
                                </a:lnTo>
                                <a:lnTo>
                                  <a:pt x="0" y="357"/>
                                </a:lnTo>
                                <a:lnTo>
                                  <a:pt x="8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1" name="Shape 2831"/>
                        <wps:cNvSpPr/>
                        <wps:spPr>
                          <a:xfrm>
                            <a:off x="3384535" y="990150"/>
                            <a:ext cx="36237" cy="44429"/>
                          </a:xfrm>
                          <a:custGeom>
                            <a:avLst/>
                            <a:gdLst/>
                            <a:ahLst/>
                            <a:cxnLst/>
                            <a:rect l="0" t="0" r="0" b="0"/>
                            <a:pathLst>
                              <a:path w="36237" h="44429">
                                <a:moveTo>
                                  <a:pt x="21118" y="0"/>
                                </a:moveTo>
                                <a:cubicBezTo>
                                  <a:pt x="26034" y="0"/>
                                  <a:pt x="29841" y="1607"/>
                                  <a:pt x="32374" y="4670"/>
                                </a:cubicBezTo>
                                <a:cubicBezTo>
                                  <a:pt x="34907" y="7757"/>
                                  <a:pt x="36237" y="12332"/>
                                  <a:pt x="36237" y="18269"/>
                                </a:cubicBezTo>
                                <a:lnTo>
                                  <a:pt x="36237" y="44429"/>
                                </a:lnTo>
                                <a:lnTo>
                                  <a:pt x="29129" y="44429"/>
                                </a:lnTo>
                                <a:lnTo>
                                  <a:pt x="29129" y="18490"/>
                                </a:lnTo>
                                <a:cubicBezTo>
                                  <a:pt x="29129" y="14374"/>
                                  <a:pt x="28258" y="11375"/>
                                  <a:pt x="26683" y="9277"/>
                                </a:cubicBezTo>
                                <a:cubicBezTo>
                                  <a:pt x="25076" y="7203"/>
                                  <a:pt x="22725" y="6182"/>
                                  <a:pt x="19543" y="6182"/>
                                </a:cubicBezTo>
                                <a:cubicBezTo>
                                  <a:pt x="15680" y="6182"/>
                                  <a:pt x="12681" y="7448"/>
                                  <a:pt x="10449" y="9894"/>
                                </a:cubicBezTo>
                                <a:cubicBezTo>
                                  <a:pt x="8224" y="12396"/>
                                  <a:pt x="7108" y="15704"/>
                                  <a:pt x="7108" y="19939"/>
                                </a:cubicBezTo>
                                <a:lnTo>
                                  <a:pt x="7108" y="44429"/>
                                </a:lnTo>
                                <a:lnTo>
                                  <a:pt x="0" y="44429"/>
                                </a:lnTo>
                                <a:lnTo>
                                  <a:pt x="0" y="1053"/>
                                </a:lnTo>
                                <a:lnTo>
                                  <a:pt x="7108" y="1053"/>
                                </a:lnTo>
                                <a:lnTo>
                                  <a:pt x="7108" y="7757"/>
                                </a:lnTo>
                                <a:cubicBezTo>
                                  <a:pt x="8779" y="5224"/>
                                  <a:pt x="10757" y="3245"/>
                                  <a:pt x="13140" y="1979"/>
                                </a:cubicBezTo>
                                <a:cubicBezTo>
                                  <a:pt x="15427" y="712"/>
                                  <a:pt x="18118" y="0"/>
                                  <a:pt x="2111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2" name="Shape 2832"/>
                        <wps:cNvSpPr/>
                        <wps:spPr>
                          <a:xfrm>
                            <a:off x="3431877" y="990150"/>
                            <a:ext cx="34258" cy="45419"/>
                          </a:xfrm>
                          <a:custGeom>
                            <a:avLst/>
                            <a:gdLst/>
                            <a:ahLst/>
                            <a:cxnLst/>
                            <a:rect l="0" t="0" r="0" b="0"/>
                            <a:pathLst>
                              <a:path w="34258" h="45419">
                                <a:moveTo>
                                  <a:pt x="21768" y="0"/>
                                </a:moveTo>
                                <a:cubicBezTo>
                                  <a:pt x="23960" y="0"/>
                                  <a:pt x="26121" y="245"/>
                                  <a:pt x="28163" y="712"/>
                                </a:cubicBezTo>
                                <a:cubicBezTo>
                                  <a:pt x="30237" y="1203"/>
                                  <a:pt x="32279" y="1820"/>
                                  <a:pt x="34258" y="2691"/>
                                </a:cubicBezTo>
                                <a:lnTo>
                                  <a:pt x="34258" y="9364"/>
                                </a:lnTo>
                                <a:cubicBezTo>
                                  <a:pt x="32216" y="8256"/>
                                  <a:pt x="30237" y="7448"/>
                                  <a:pt x="28163" y="6894"/>
                                </a:cubicBezTo>
                                <a:cubicBezTo>
                                  <a:pt x="26121" y="6340"/>
                                  <a:pt x="24142" y="6024"/>
                                  <a:pt x="22076" y="6024"/>
                                </a:cubicBezTo>
                                <a:cubicBezTo>
                                  <a:pt x="17493" y="6024"/>
                                  <a:pt x="13852" y="7543"/>
                                  <a:pt x="11311" y="10480"/>
                                </a:cubicBezTo>
                                <a:cubicBezTo>
                                  <a:pt x="8778" y="13417"/>
                                  <a:pt x="7512" y="17533"/>
                                  <a:pt x="7512" y="22757"/>
                                </a:cubicBezTo>
                                <a:cubicBezTo>
                                  <a:pt x="7512" y="28108"/>
                                  <a:pt x="8778" y="32215"/>
                                  <a:pt x="11311" y="35153"/>
                                </a:cubicBezTo>
                                <a:cubicBezTo>
                                  <a:pt x="13852" y="38089"/>
                                  <a:pt x="17493" y="39482"/>
                                  <a:pt x="22076" y="39482"/>
                                </a:cubicBezTo>
                                <a:cubicBezTo>
                                  <a:pt x="24142" y="39482"/>
                                  <a:pt x="26121" y="39300"/>
                                  <a:pt x="28163" y="38738"/>
                                </a:cubicBezTo>
                                <a:cubicBezTo>
                                  <a:pt x="30237" y="38152"/>
                                  <a:pt x="32216" y="37321"/>
                                  <a:pt x="34258" y="36173"/>
                                </a:cubicBezTo>
                                <a:lnTo>
                                  <a:pt x="34258" y="42759"/>
                                </a:lnTo>
                                <a:cubicBezTo>
                                  <a:pt x="32216" y="43717"/>
                                  <a:pt x="30142" y="44429"/>
                                  <a:pt x="28100" y="44801"/>
                                </a:cubicBezTo>
                                <a:cubicBezTo>
                                  <a:pt x="25939" y="45260"/>
                                  <a:pt x="23651" y="45419"/>
                                  <a:pt x="21269" y="45419"/>
                                </a:cubicBezTo>
                                <a:cubicBezTo>
                                  <a:pt x="14810" y="45419"/>
                                  <a:pt x="9578" y="43440"/>
                                  <a:pt x="5778" y="39355"/>
                                </a:cubicBezTo>
                                <a:cubicBezTo>
                                  <a:pt x="1884" y="35342"/>
                                  <a:pt x="0" y="29746"/>
                                  <a:pt x="0" y="22757"/>
                                </a:cubicBezTo>
                                <a:cubicBezTo>
                                  <a:pt x="0" y="15704"/>
                                  <a:pt x="1884" y="10171"/>
                                  <a:pt x="5778" y="6119"/>
                                </a:cubicBezTo>
                                <a:cubicBezTo>
                                  <a:pt x="9641" y="2066"/>
                                  <a:pt x="14960" y="0"/>
                                  <a:pt x="2176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3" name="Shape 2833"/>
                        <wps:cNvSpPr/>
                        <wps:spPr>
                          <a:xfrm>
                            <a:off x="3475412" y="990507"/>
                            <a:ext cx="20322" cy="44287"/>
                          </a:xfrm>
                          <a:custGeom>
                            <a:avLst/>
                            <a:gdLst/>
                            <a:ahLst/>
                            <a:cxnLst/>
                            <a:rect l="0" t="0" r="0" b="0"/>
                            <a:pathLst>
                              <a:path w="20322" h="44287">
                                <a:moveTo>
                                  <a:pt x="20322" y="0"/>
                                </a:moveTo>
                                <a:lnTo>
                                  <a:pt x="20322" y="6006"/>
                                </a:lnTo>
                                <a:lnTo>
                                  <a:pt x="11778" y="9070"/>
                                </a:lnTo>
                                <a:cubicBezTo>
                                  <a:pt x="9396" y="11358"/>
                                  <a:pt x="7970" y="14484"/>
                                  <a:pt x="7662" y="18561"/>
                                </a:cubicBezTo>
                                <a:lnTo>
                                  <a:pt x="20322" y="18561"/>
                                </a:lnTo>
                                <a:lnTo>
                                  <a:pt x="20322" y="24070"/>
                                </a:lnTo>
                                <a:lnTo>
                                  <a:pt x="7417" y="24070"/>
                                </a:lnTo>
                                <a:cubicBezTo>
                                  <a:pt x="7757" y="29017"/>
                                  <a:pt x="9182" y="32817"/>
                                  <a:pt x="11873" y="35349"/>
                                </a:cubicBezTo>
                                <a:lnTo>
                                  <a:pt x="20322" y="38249"/>
                                </a:lnTo>
                                <a:lnTo>
                                  <a:pt x="20322" y="44287"/>
                                </a:lnTo>
                                <a:lnTo>
                                  <a:pt x="5992" y="39125"/>
                                </a:lnTo>
                                <a:cubicBezTo>
                                  <a:pt x="1979" y="35167"/>
                                  <a:pt x="0" y="29730"/>
                                  <a:pt x="0" y="22827"/>
                                </a:cubicBezTo>
                                <a:cubicBezTo>
                                  <a:pt x="0" y="15751"/>
                                  <a:pt x="1884" y="10123"/>
                                  <a:pt x="5683" y="5920"/>
                                </a:cubicBezTo>
                                <a:lnTo>
                                  <a:pt x="203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4" name="Shape 2834"/>
                        <wps:cNvSpPr/>
                        <wps:spPr>
                          <a:xfrm>
                            <a:off x="3495734" y="1025642"/>
                            <a:ext cx="18138" cy="9926"/>
                          </a:xfrm>
                          <a:custGeom>
                            <a:avLst/>
                            <a:gdLst/>
                            <a:ahLst/>
                            <a:cxnLst/>
                            <a:rect l="0" t="0" r="0" b="0"/>
                            <a:pathLst>
                              <a:path w="18138" h="9926">
                                <a:moveTo>
                                  <a:pt x="18138" y="0"/>
                                </a:moveTo>
                                <a:lnTo>
                                  <a:pt x="18138" y="6680"/>
                                </a:lnTo>
                                <a:cubicBezTo>
                                  <a:pt x="15605" y="7820"/>
                                  <a:pt x="13002" y="8691"/>
                                  <a:pt x="10318" y="9182"/>
                                </a:cubicBezTo>
                                <a:cubicBezTo>
                                  <a:pt x="7595" y="9617"/>
                                  <a:pt x="4840" y="9926"/>
                                  <a:pt x="2149" y="9926"/>
                                </a:cubicBezTo>
                                <a:lnTo>
                                  <a:pt x="0" y="9151"/>
                                </a:lnTo>
                                <a:lnTo>
                                  <a:pt x="0" y="3113"/>
                                </a:lnTo>
                                <a:lnTo>
                                  <a:pt x="2553" y="3989"/>
                                </a:lnTo>
                                <a:cubicBezTo>
                                  <a:pt x="5244" y="3989"/>
                                  <a:pt x="7936" y="3680"/>
                                  <a:pt x="10468" y="3063"/>
                                </a:cubicBezTo>
                                <a:cubicBezTo>
                                  <a:pt x="13002" y="2414"/>
                                  <a:pt x="15605" y="1393"/>
                                  <a:pt x="1813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5" name="Shape 2835"/>
                        <wps:cNvSpPr/>
                        <wps:spPr>
                          <a:xfrm>
                            <a:off x="3495734" y="990150"/>
                            <a:ext cx="19808" cy="24427"/>
                          </a:xfrm>
                          <a:custGeom>
                            <a:avLst/>
                            <a:gdLst/>
                            <a:ahLst/>
                            <a:cxnLst/>
                            <a:rect l="0" t="0" r="0" b="0"/>
                            <a:pathLst>
                              <a:path w="19808" h="24427">
                                <a:moveTo>
                                  <a:pt x="883" y="0"/>
                                </a:moveTo>
                                <a:cubicBezTo>
                                  <a:pt x="6724" y="0"/>
                                  <a:pt x="11339" y="1915"/>
                                  <a:pt x="14735" y="5628"/>
                                </a:cubicBezTo>
                                <a:cubicBezTo>
                                  <a:pt x="18043" y="9427"/>
                                  <a:pt x="19808" y="14533"/>
                                  <a:pt x="19808" y="20960"/>
                                </a:cubicBezTo>
                                <a:lnTo>
                                  <a:pt x="19808" y="24427"/>
                                </a:lnTo>
                                <a:lnTo>
                                  <a:pt x="0" y="24427"/>
                                </a:lnTo>
                                <a:lnTo>
                                  <a:pt x="0" y="18918"/>
                                </a:lnTo>
                                <a:lnTo>
                                  <a:pt x="12661" y="18918"/>
                                </a:lnTo>
                                <a:cubicBezTo>
                                  <a:pt x="12605" y="15024"/>
                                  <a:pt x="11490" y="11873"/>
                                  <a:pt x="9416" y="9554"/>
                                </a:cubicBezTo>
                                <a:cubicBezTo>
                                  <a:pt x="7286" y="7203"/>
                                  <a:pt x="4437" y="6024"/>
                                  <a:pt x="946" y="6024"/>
                                </a:cubicBezTo>
                                <a:lnTo>
                                  <a:pt x="0" y="6363"/>
                                </a:lnTo>
                                <a:lnTo>
                                  <a:pt x="0" y="357"/>
                                </a:lnTo>
                                <a:lnTo>
                                  <a:pt x="8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838" name="Shape 2838"/>
                        <wps:cNvSpPr/>
                        <wps:spPr>
                          <a:xfrm>
                            <a:off x="3835840" y="2090055"/>
                            <a:ext cx="2206155" cy="1698693"/>
                          </a:xfrm>
                          <a:custGeom>
                            <a:avLst/>
                            <a:gdLst/>
                            <a:ahLst/>
                            <a:cxnLst/>
                            <a:rect l="0" t="0" r="0" b="0"/>
                            <a:pathLst>
                              <a:path w="2206155" h="1698693">
                                <a:moveTo>
                                  <a:pt x="0" y="0"/>
                                </a:moveTo>
                                <a:lnTo>
                                  <a:pt x="22284" y="4708"/>
                                </a:lnTo>
                                <a:lnTo>
                                  <a:pt x="44569" y="9417"/>
                                </a:lnTo>
                                <a:lnTo>
                                  <a:pt x="66853" y="14125"/>
                                </a:lnTo>
                                <a:lnTo>
                                  <a:pt x="89138" y="18834"/>
                                </a:lnTo>
                                <a:lnTo>
                                  <a:pt x="111422" y="23543"/>
                                </a:lnTo>
                                <a:lnTo>
                                  <a:pt x="133706" y="28251"/>
                                </a:lnTo>
                                <a:lnTo>
                                  <a:pt x="155990" y="32960"/>
                                </a:lnTo>
                                <a:lnTo>
                                  <a:pt x="178275" y="37668"/>
                                </a:lnTo>
                                <a:lnTo>
                                  <a:pt x="200559" y="42376"/>
                                </a:lnTo>
                                <a:lnTo>
                                  <a:pt x="222844" y="47086"/>
                                </a:lnTo>
                                <a:lnTo>
                                  <a:pt x="245128" y="51794"/>
                                </a:lnTo>
                                <a:lnTo>
                                  <a:pt x="267412" y="56502"/>
                                </a:lnTo>
                                <a:lnTo>
                                  <a:pt x="289697" y="61211"/>
                                </a:lnTo>
                                <a:lnTo>
                                  <a:pt x="311981" y="65919"/>
                                </a:lnTo>
                                <a:lnTo>
                                  <a:pt x="334266" y="70627"/>
                                </a:lnTo>
                                <a:lnTo>
                                  <a:pt x="356550" y="75336"/>
                                </a:lnTo>
                                <a:lnTo>
                                  <a:pt x="378835" y="80045"/>
                                </a:lnTo>
                                <a:lnTo>
                                  <a:pt x="401119" y="84753"/>
                                </a:lnTo>
                                <a:lnTo>
                                  <a:pt x="423403" y="89462"/>
                                </a:lnTo>
                                <a:lnTo>
                                  <a:pt x="445688" y="94170"/>
                                </a:lnTo>
                                <a:lnTo>
                                  <a:pt x="467972" y="98879"/>
                                </a:lnTo>
                                <a:lnTo>
                                  <a:pt x="490257" y="103587"/>
                                </a:lnTo>
                                <a:lnTo>
                                  <a:pt x="512541" y="108296"/>
                                </a:lnTo>
                                <a:lnTo>
                                  <a:pt x="534825" y="113005"/>
                                </a:lnTo>
                                <a:lnTo>
                                  <a:pt x="557109" y="117713"/>
                                </a:lnTo>
                                <a:lnTo>
                                  <a:pt x="579394" y="122422"/>
                                </a:lnTo>
                                <a:lnTo>
                                  <a:pt x="601678" y="127130"/>
                                </a:lnTo>
                                <a:lnTo>
                                  <a:pt x="623963" y="131838"/>
                                </a:lnTo>
                                <a:lnTo>
                                  <a:pt x="646247" y="136547"/>
                                </a:lnTo>
                                <a:lnTo>
                                  <a:pt x="668531" y="141256"/>
                                </a:lnTo>
                                <a:lnTo>
                                  <a:pt x="690816" y="145964"/>
                                </a:lnTo>
                                <a:lnTo>
                                  <a:pt x="713100" y="150673"/>
                                </a:lnTo>
                                <a:lnTo>
                                  <a:pt x="735385" y="155381"/>
                                </a:lnTo>
                                <a:lnTo>
                                  <a:pt x="757669" y="160090"/>
                                </a:lnTo>
                                <a:lnTo>
                                  <a:pt x="779954" y="164798"/>
                                </a:lnTo>
                                <a:lnTo>
                                  <a:pt x="802238" y="176383"/>
                                </a:lnTo>
                                <a:lnTo>
                                  <a:pt x="824522" y="196769"/>
                                </a:lnTo>
                                <a:lnTo>
                                  <a:pt x="846806" y="225296"/>
                                </a:lnTo>
                                <a:lnTo>
                                  <a:pt x="869091" y="261026"/>
                                </a:lnTo>
                                <a:lnTo>
                                  <a:pt x="891375" y="302771"/>
                                </a:lnTo>
                                <a:lnTo>
                                  <a:pt x="913660" y="349137"/>
                                </a:lnTo>
                                <a:lnTo>
                                  <a:pt x="935944" y="398575"/>
                                </a:lnTo>
                                <a:lnTo>
                                  <a:pt x="958228" y="449436"/>
                                </a:lnTo>
                                <a:lnTo>
                                  <a:pt x="980513" y="500036"/>
                                </a:lnTo>
                                <a:lnTo>
                                  <a:pt x="1002797" y="548713"/>
                                </a:lnTo>
                                <a:lnTo>
                                  <a:pt x="1025082" y="593892"/>
                                </a:lnTo>
                                <a:lnTo>
                                  <a:pt x="1047366" y="634146"/>
                                </a:lnTo>
                                <a:lnTo>
                                  <a:pt x="1069650" y="668251"/>
                                </a:lnTo>
                                <a:lnTo>
                                  <a:pt x="1091935" y="695240"/>
                                </a:lnTo>
                                <a:lnTo>
                                  <a:pt x="1114219" y="714439"/>
                                </a:lnTo>
                                <a:lnTo>
                                  <a:pt x="1136504" y="725507"/>
                                </a:lnTo>
                                <a:lnTo>
                                  <a:pt x="1158788" y="730216"/>
                                </a:lnTo>
                                <a:lnTo>
                                  <a:pt x="1181073" y="734924"/>
                                </a:lnTo>
                                <a:lnTo>
                                  <a:pt x="1203357" y="739632"/>
                                </a:lnTo>
                                <a:lnTo>
                                  <a:pt x="1225641" y="744341"/>
                                </a:lnTo>
                                <a:lnTo>
                                  <a:pt x="1247925" y="749050"/>
                                </a:lnTo>
                                <a:lnTo>
                                  <a:pt x="1270210" y="753758"/>
                                </a:lnTo>
                                <a:lnTo>
                                  <a:pt x="1292494" y="758467"/>
                                </a:lnTo>
                                <a:lnTo>
                                  <a:pt x="1314779" y="763175"/>
                                </a:lnTo>
                                <a:lnTo>
                                  <a:pt x="1337063" y="767884"/>
                                </a:lnTo>
                                <a:lnTo>
                                  <a:pt x="1359347" y="772592"/>
                                </a:lnTo>
                                <a:lnTo>
                                  <a:pt x="1381632" y="777301"/>
                                </a:lnTo>
                                <a:lnTo>
                                  <a:pt x="1403916" y="782009"/>
                                </a:lnTo>
                                <a:lnTo>
                                  <a:pt x="1426201" y="786718"/>
                                </a:lnTo>
                                <a:lnTo>
                                  <a:pt x="1448485" y="796501"/>
                                </a:lnTo>
                                <a:lnTo>
                                  <a:pt x="1470769" y="814908"/>
                                </a:lnTo>
                                <a:lnTo>
                                  <a:pt x="1493054" y="841689"/>
                                </a:lnTo>
                                <a:lnTo>
                                  <a:pt x="1515339" y="876228"/>
                                </a:lnTo>
                                <a:lnTo>
                                  <a:pt x="1537622" y="917591"/>
                                </a:lnTo>
                                <a:lnTo>
                                  <a:pt x="1559907" y="964595"/>
                                </a:lnTo>
                                <a:lnTo>
                                  <a:pt x="1582191" y="1015892"/>
                                </a:lnTo>
                                <a:lnTo>
                                  <a:pt x="1604476" y="1070042"/>
                                </a:lnTo>
                                <a:lnTo>
                                  <a:pt x="1626760" y="1125608"/>
                                </a:lnTo>
                                <a:lnTo>
                                  <a:pt x="1649044" y="1181225"/>
                                </a:lnTo>
                                <a:lnTo>
                                  <a:pt x="1671329" y="1235661"/>
                                </a:lnTo>
                                <a:lnTo>
                                  <a:pt x="1693613" y="1287868"/>
                                </a:lnTo>
                                <a:lnTo>
                                  <a:pt x="1715898" y="1337009"/>
                                </a:lnTo>
                                <a:lnTo>
                                  <a:pt x="1738182" y="1382472"/>
                                </a:lnTo>
                                <a:lnTo>
                                  <a:pt x="1760466" y="1423870"/>
                                </a:lnTo>
                                <a:lnTo>
                                  <a:pt x="1782751" y="1461019"/>
                                </a:lnTo>
                                <a:lnTo>
                                  <a:pt x="1805035" y="1493919"/>
                                </a:lnTo>
                                <a:lnTo>
                                  <a:pt x="1827320" y="1522716"/>
                                </a:lnTo>
                                <a:lnTo>
                                  <a:pt x="1849604" y="1547672"/>
                                </a:lnTo>
                                <a:lnTo>
                                  <a:pt x="1871888" y="1569129"/>
                                </a:lnTo>
                                <a:lnTo>
                                  <a:pt x="1894173" y="1587476"/>
                                </a:lnTo>
                                <a:lnTo>
                                  <a:pt x="1916458" y="1603118"/>
                                </a:lnTo>
                                <a:lnTo>
                                  <a:pt x="1938741" y="1616459"/>
                                </a:lnTo>
                                <a:lnTo>
                                  <a:pt x="1961026" y="1627881"/>
                                </a:lnTo>
                                <a:lnTo>
                                  <a:pt x="1983311" y="1637734"/>
                                </a:lnTo>
                                <a:lnTo>
                                  <a:pt x="2005595" y="1646327"/>
                                </a:lnTo>
                                <a:lnTo>
                                  <a:pt x="2027879" y="1653925"/>
                                </a:lnTo>
                                <a:lnTo>
                                  <a:pt x="2050163" y="1660754"/>
                                </a:lnTo>
                                <a:lnTo>
                                  <a:pt x="2072448" y="1666994"/>
                                </a:lnTo>
                                <a:lnTo>
                                  <a:pt x="2094732" y="1672794"/>
                                </a:lnTo>
                                <a:lnTo>
                                  <a:pt x="2117017" y="1678270"/>
                                </a:lnTo>
                                <a:lnTo>
                                  <a:pt x="2139301" y="1683510"/>
                                </a:lnTo>
                                <a:lnTo>
                                  <a:pt x="2161585" y="1688581"/>
                                </a:lnTo>
                                <a:lnTo>
                                  <a:pt x="2183870" y="1693534"/>
                                </a:lnTo>
                                <a:lnTo>
                                  <a:pt x="2206155" y="1698404"/>
                                </a:lnTo>
                                <a:lnTo>
                                  <a:pt x="2206155" y="1698693"/>
                                </a:lnTo>
                                <a:lnTo>
                                  <a:pt x="2183870" y="1693984"/>
                                </a:lnTo>
                                <a:lnTo>
                                  <a:pt x="2161585" y="1689276"/>
                                </a:lnTo>
                                <a:lnTo>
                                  <a:pt x="2139301" y="1684568"/>
                                </a:lnTo>
                                <a:lnTo>
                                  <a:pt x="2117017" y="1679859"/>
                                </a:lnTo>
                                <a:lnTo>
                                  <a:pt x="2094732" y="1675151"/>
                                </a:lnTo>
                                <a:lnTo>
                                  <a:pt x="2072448" y="1670442"/>
                                </a:lnTo>
                                <a:lnTo>
                                  <a:pt x="2050163" y="1665733"/>
                                </a:lnTo>
                                <a:lnTo>
                                  <a:pt x="2027879" y="1661025"/>
                                </a:lnTo>
                                <a:lnTo>
                                  <a:pt x="2005595" y="1656316"/>
                                </a:lnTo>
                                <a:lnTo>
                                  <a:pt x="1983311" y="1651608"/>
                                </a:lnTo>
                                <a:lnTo>
                                  <a:pt x="1961026" y="1646900"/>
                                </a:lnTo>
                                <a:lnTo>
                                  <a:pt x="1938741" y="1642191"/>
                                </a:lnTo>
                                <a:lnTo>
                                  <a:pt x="1916458" y="1637482"/>
                                </a:lnTo>
                                <a:lnTo>
                                  <a:pt x="1894173" y="1632773"/>
                                </a:lnTo>
                                <a:lnTo>
                                  <a:pt x="1871888" y="1628065"/>
                                </a:lnTo>
                                <a:lnTo>
                                  <a:pt x="1849604" y="1623357"/>
                                </a:lnTo>
                                <a:lnTo>
                                  <a:pt x="1827320" y="1618648"/>
                                </a:lnTo>
                                <a:lnTo>
                                  <a:pt x="1805035" y="1613940"/>
                                </a:lnTo>
                                <a:lnTo>
                                  <a:pt x="1782751" y="1609231"/>
                                </a:lnTo>
                                <a:lnTo>
                                  <a:pt x="1760466" y="1604522"/>
                                </a:lnTo>
                                <a:lnTo>
                                  <a:pt x="1738182" y="1599814"/>
                                </a:lnTo>
                                <a:lnTo>
                                  <a:pt x="1715898" y="1595105"/>
                                </a:lnTo>
                                <a:lnTo>
                                  <a:pt x="1693613" y="1590397"/>
                                </a:lnTo>
                                <a:lnTo>
                                  <a:pt x="1671329" y="1585689"/>
                                </a:lnTo>
                                <a:lnTo>
                                  <a:pt x="1649044" y="1580980"/>
                                </a:lnTo>
                                <a:lnTo>
                                  <a:pt x="1626760" y="1576271"/>
                                </a:lnTo>
                                <a:lnTo>
                                  <a:pt x="1604476" y="1571563"/>
                                </a:lnTo>
                                <a:lnTo>
                                  <a:pt x="1582191" y="1566854"/>
                                </a:lnTo>
                                <a:lnTo>
                                  <a:pt x="1559907" y="1562146"/>
                                </a:lnTo>
                                <a:lnTo>
                                  <a:pt x="1537622" y="1557437"/>
                                </a:lnTo>
                                <a:lnTo>
                                  <a:pt x="1515339" y="1552729"/>
                                </a:lnTo>
                                <a:lnTo>
                                  <a:pt x="1493054" y="1548020"/>
                                </a:lnTo>
                                <a:lnTo>
                                  <a:pt x="1470769" y="1543312"/>
                                </a:lnTo>
                                <a:lnTo>
                                  <a:pt x="1448485" y="1538603"/>
                                </a:lnTo>
                                <a:lnTo>
                                  <a:pt x="1426201" y="1533894"/>
                                </a:lnTo>
                                <a:lnTo>
                                  <a:pt x="1403916" y="1525786"/>
                                </a:lnTo>
                                <a:lnTo>
                                  <a:pt x="1381632" y="1509752"/>
                                </a:lnTo>
                                <a:lnTo>
                                  <a:pt x="1359347" y="1486725"/>
                                </a:lnTo>
                                <a:lnTo>
                                  <a:pt x="1337063" y="1457974"/>
                                </a:lnTo>
                                <a:lnTo>
                                  <a:pt x="1314779" y="1425041"/>
                                </a:lnTo>
                                <a:lnTo>
                                  <a:pt x="1292494" y="1389660"/>
                                </a:lnTo>
                                <a:lnTo>
                                  <a:pt x="1270210" y="1353667"/>
                                </a:lnTo>
                                <a:lnTo>
                                  <a:pt x="1247925" y="1318909"/>
                                </a:lnTo>
                                <a:lnTo>
                                  <a:pt x="1225641" y="1287145"/>
                                </a:lnTo>
                                <a:lnTo>
                                  <a:pt x="1203357" y="1259972"/>
                                </a:lnTo>
                                <a:lnTo>
                                  <a:pt x="1181073" y="1238749"/>
                                </a:lnTo>
                                <a:lnTo>
                                  <a:pt x="1158788" y="1224538"/>
                                </a:lnTo>
                                <a:lnTo>
                                  <a:pt x="1136504" y="1218072"/>
                                </a:lnTo>
                                <a:lnTo>
                                  <a:pt x="1114219" y="1213363"/>
                                </a:lnTo>
                                <a:lnTo>
                                  <a:pt x="1091935" y="1208655"/>
                                </a:lnTo>
                                <a:lnTo>
                                  <a:pt x="1069650" y="1203946"/>
                                </a:lnTo>
                                <a:lnTo>
                                  <a:pt x="1047366" y="1199238"/>
                                </a:lnTo>
                                <a:lnTo>
                                  <a:pt x="1025082" y="1194529"/>
                                </a:lnTo>
                                <a:lnTo>
                                  <a:pt x="1002797" y="1189820"/>
                                </a:lnTo>
                                <a:lnTo>
                                  <a:pt x="980513" y="1185112"/>
                                </a:lnTo>
                                <a:lnTo>
                                  <a:pt x="958228" y="1180404"/>
                                </a:lnTo>
                                <a:lnTo>
                                  <a:pt x="935944" y="1175695"/>
                                </a:lnTo>
                                <a:lnTo>
                                  <a:pt x="913660" y="1170987"/>
                                </a:lnTo>
                                <a:lnTo>
                                  <a:pt x="891375" y="1166278"/>
                                </a:lnTo>
                                <a:lnTo>
                                  <a:pt x="869091" y="1161569"/>
                                </a:lnTo>
                                <a:lnTo>
                                  <a:pt x="846806" y="1156861"/>
                                </a:lnTo>
                                <a:lnTo>
                                  <a:pt x="824522" y="1152152"/>
                                </a:lnTo>
                                <a:lnTo>
                                  <a:pt x="802238" y="1147444"/>
                                </a:lnTo>
                                <a:lnTo>
                                  <a:pt x="779954" y="1142735"/>
                                </a:lnTo>
                                <a:lnTo>
                                  <a:pt x="757669" y="1135741"/>
                                </a:lnTo>
                                <a:lnTo>
                                  <a:pt x="735385" y="1119531"/>
                                </a:lnTo>
                                <a:lnTo>
                                  <a:pt x="713100" y="1094348"/>
                                </a:lnTo>
                                <a:lnTo>
                                  <a:pt x="690816" y="1060716"/>
                                </a:lnTo>
                                <a:lnTo>
                                  <a:pt x="668531" y="1019406"/>
                                </a:lnTo>
                                <a:lnTo>
                                  <a:pt x="646247" y="971395"/>
                                </a:lnTo>
                                <a:lnTo>
                                  <a:pt x="623963" y="917815"/>
                                </a:lnTo>
                                <a:lnTo>
                                  <a:pt x="601678" y="859903"/>
                                </a:lnTo>
                                <a:lnTo>
                                  <a:pt x="579394" y="798947"/>
                                </a:lnTo>
                                <a:lnTo>
                                  <a:pt x="557109" y="736228"/>
                                </a:lnTo>
                                <a:lnTo>
                                  <a:pt x="534825" y="672976"/>
                                </a:lnTo>
                                <a:lnTo>
                                  <a:pt x="512541" y="610327"/>
                                </a:lnTo>
                                <a:lnTo>
                                  <a:pt x="490257" y="549288"/>
                                </a:lnTo>
                                <a:lnTo>
                                  <a:pt x="467972" y="490713"/>
                                </a:lnTo>
                                <a:lnTo>
                                  <a:pt x="445688" y="435292"/>
                                </a:lnTo>
                                <a:lnTo>
                                  <a:pt x="423403" y="383539"/>
                                </a:lnTo>
                                <a:lnTo>
                                  <a:pt x="401119" y="335804"/>
                                </a:lnTo>
                                <a:lnTo>
                                  <a:pt x="378835" y="292274"/>
                                </a:lnTo>
                                <a:lnTo>
                                  <a:pt x="356550" y="253000"/>
                                </a:lnTo>
                                <a:lnTo>
                                  <a:pt x="334266" y="217905"/>
                                </a:lnTo>
                                <a:lnTo>
                                  <a:pt x="311981" y="186818"/>
                                </a:lnTo>
                                <a:lnTo>
                                  <a:pt x="289697" y="159488"/>
                                </a:lnTo>
                                <a:lnTo>
                                  <a:pt x="267412" y="135611"/>
                                </a:lnTo>
                                <a:lnTo>
                                  <a:pt x="245128" y="114853"/>
                                </a:lnTo>
                                <a:lnTo>
                                  <a:pt x="222844" y="96861"/>
                                </a:lnTo>
                                <a:lnTo>
                                  <a:pt x="200559" y="81284"/>
                                </a:lnTo>
                                <a:lnTo>
                                  <a:pt x="178275" y="67784"/>
                                </a:lnTo>
                                <a:lnTo>
                                  <a:pt x="155990" y="56043"/>
                                </a:lnTo>
                                <a:lnTo>
                                  <a:pt x="133706" y="45772"/>
                                </a:lnTo>
                                <a:lnTo>
                                  <a:pt x="111422" y="36712"/>
                                </a:lnTo>
                                <a:lnTo>
                                  <a:pt x="89138" y="28635"/>
                                </a:lnTo>
                                <a:lnTo>
                                  <a:pt x="66853" y="21350"/>
                                </a:lnTo>
                                <a:lnTo>
                                  <a:pt x="44569" y="14690"/>
                                </a:lnTo>
                                <a:lnTo>
                                  <a:pt x="22284" y="8519"/>
                                </a:lnTo>
                                <a:lnTo>
                                  <a:pt x="0" y="2727"/>
                                </a:lnTo>
                                <a:lnTo>
                                  <a:pt x="0" y="0"/>
                                </a:lnTo>
                                <a:close/>
                              </a:path>
                            </a:pathLst>
                          </a:custGeom>
                          <a:ln w="7084" cap="flat">
                            <a:round/>
                          </a:ln>
                        </wps:spPr>
                        <wps:style>
                          <a:lnRef idx="1">
                            <a:srgbClr val="808080">
                              <a:alpha val="20000"/>
                            </a:srgbClr>
                          </a:lnRef>
                          <a:fillRef idx="1">
                            <a:srgbClr val="808080">
                              <a:alpha val="20000"/>
                            </a:srgbClr>
                          </a:fillRef>
                          <a:effectRef idx="0">
                            <a:scrgbClr r="0" g="0" b="0"/>
                          </a:effectRef>
                          <a:fontRef idx="none"/>
                        </wps:style>
                        <wps:bodyPr/>
                      </wps:wsp>
                      <wps:wsp>
                        <wps:cNvPr id="2839" name="Shape 2839"/>
                        <wps:cNvSpPr/>
                        <wps:spPr>
                          <a:xfrm>
                            <a:off x="3753109" y="2090055"/>
                            <a:ext cx="55154" cy="1828219"/>
                          </a:xfrm>
                          <a:custGeom>
                            <a:avLst/>
                            <a:gdLst/>
                            <a:ahLst/>
                            <a:cxnLst/>
                            <a:rect l="0" t="0" r="0" b="0"/>
                            <a:pathLst>
                              <a:path w="55154" h="1828219">
                                <a:moveTo>
                                  <a:pt x="27301" y="0"/>
                                </a:moveTo>
                                <a:lnTo>
                                  <a:pt x="27853" y="0"/>
                                </a:lnTo>
                                <a:lnTo>
                                  <a:pt x="27853" y="1783628"/>
                                </a:lnTo>
                                <a:lnTo>
                                  <a:pt x="55154" y="1783628"/>
                                </a:lnTo>
                                <a:lnTo>
                                  <a:pt x="27577" y="1828219"/>
                                </a:lnTo>
                                <a:lnTo>
                                  <a:pt x="0" y="1783628"/>
                                </a:lnTo>
                                <a:lnTo>
                                  <a:pt x="27301" y="1783628"/>
                                </a:lnTo>
                                <a:lnTo>
                                  <a:pt x="27301" y="0"/>
                                </a:lnTo>
                                <a:close/>
                              </a:path>
                            </a:pathLst>
                          </a:custGeom>
                          <a:ln w="7084" cap="flat">
                            <a:miter lim="127000"/>
                          </a:ln>
                        </wps:spPr>
                        <wps:style>
                          <a:lnRef idx="1">
                            <a:srgbClr val="000000"/>
                          </a:lnRef>
                          <a:fillRef idx="1">
                            <a:srgbClr val="000000"/>
                          </a:fillRef>
                          <a:effectRef idx="0">
                            <a:scrgbClr r="0" g="0" b="0"/>
                          </a:effectRef>
                          <a:fontRef idx="none"/>
                        </wps:style>
                        <wps:bodyPr/>
                      </wps:wsp>
                      <wps:wsp>
                        <wps:cNvPr id="2840" name="Shape 2840"/>
                        <wps:cNvSpPr/>
                        <wps:spPr>
                          <a:xfrm>
                            <a:off x="3835840" y="2092782"/>
                            <a:ext cx="2206155" cy="1695966"/>
                          </a:xfrm>
                          <a:custGeom>
                            <a:avLst/>
                            <a:gdLst/>
                            <a:ahLst/>
                            <a:cxnLst/>
                            <a:rect l="0" t="0" r="0" b="0"/>
                            <a:pathLst>
                              <a:path w="2206155" h="1695966">
                                <a:moveTo>
                                  <a:pt x="0" y="0"/>
                                </a:moveTo>
                                <a:lnTo>
                                  <a:pt x="22284" y="5792"/>
                                </a:lnTo>
                                <a:lnTo>
                                  <a:pt x="44569" y="11962"/>
                                </a:lnTo>
                                <a:lnTo>
                                  <a:pt x="66853" y="18623"/>
                                </a:lnTo>
                                <a:lnTo>
                                  <a:pt x="89138" y="25908"/>
                                </a:lnTo>
                                <a:lnTo>
                                  <a:pt x="111422" y="33984"/>
                                </a:lnTo>
                                <a:lnTo>
                                  <a:pt x="133706" y="43045"/>
                                </a:lnTo>
                                <a:lnTo>
                                  <a:pt x="155990" y="53316"/>
                                </a:lnTo>
                                <a:lnTo>
                                  <a:pt x="178275" y="65056"/>
                                </a:lnTo>
                                <a:lnTo>
                                  <a:pt x="200559" y="78557"/>
                                </a:lnTo>
                                <a:lnTo>
                                  <a:pt x="222844" y="94133"/>
                                </a:lnTo>
                                <a:lnTo>
                                  <a:pt x="245128" y="112126"/>
                                </a:lnTo>
                                <a:lnTo>
                                  <a:pt x="267412" y="132884"/>
                                </a:lnTo>
                                <a:lnTo>
                                  <a:pt x="289697" y="156760"/>
                                </a:lnTo>
                                <a:lnTo>
                                  <a:pt x="311981" y="184090"/>
                                </a:lnTo>
                                <a:lnTo>
                                  <a:pt x="334266" y="215178"/>
                                </a:lnTo>
                                <a:lnTo>
                                  <a:pt x="356550" y="250273"/>
                                </a:lnTo>
                                <a:lnTo>
                                  <a:pt x="378835" y="289547"/>
                                </a:lnTo>
                                <a:lnTo>
                                  <a:pt x="401119" y="333076"/>
                                </a:lnTo>
                                <a:lnTo>
                                  <a:pt x="423403" y="380812"/>
                                </a:lnTo>
                                <a:lnTo>
                                  <a:pt x="445688" y="432564"/>
                                </a:lnTo>
                                <a:lnTo>
                                  <a:pt x="467972" y="487986"/>
                                </a:lnTo>
                                <a:lnTo>
                                  <a:pt x="490257" y="546560"/>
                                </a:lnTo>
                                <a:lnTo>
                                  <a:pt x="512541" y="607600"/>
                                </a:lnTo>
                                <a:lnTo>
                                  <a:pt x="534825" y="670249"/>
                                </a:lnTo>
                                <a:lnTo>
                                  <a:pt x="557109" y="733501"/>
                                </a:lnTo>
                                <a:lnTo>
                                  <a:pt x="579394" y="796220"/>
                                </a:lnTo>
                                <a:lnTo>
                                  <a:pt x="601678" y="857176"/>
                                </a:lnTo>
                                <a:lnTo>
                                  <a:pt x="623963" y="915087"/>
                                </a:lnTo>
                                <a:lnTo>
                                  <a:pt x="646247" y="968667"/>
                                </a:lnTo>
                                <a:lnTo>
                                  <a:pt x="668531" y="1016679"/>
                                </a:lnTo>
                                <a:lnTo>
                                  <a:pt x="690816" y="1057989"/>
                                </a:lnTo>
                                <a:lnTo>
                                  <a:pt x="713100" y="1091620"/>
                                </a:lnTo>
                                <a:lnTo>
                                  <a:pt x="735385" y="1116803"/>
                                </a:lnTo>
                                <a:lnTo>
                                  <a:pt x="757669" y="1133014"/>
                                </a:lnTo>
                                <a:lnTo>
                                  <a:pt x="779954" y="1140008"/>
                                </a:lnTo>
                                <a:lnTo>
                                  <a:pt x="802238" y="1144717"/>
                                </a:lnTo>
                                <a:lnTo>
                                  <a:pt x="824522" y="1149425"/>
                                </a:lnTo>
                                <a:lnTo>
                                  <a:pt x="846806" y="1154133"/>
                                </a:lnTo>
                                <a:lnTo>
                                  <a:pt x="869091" y="1158842"/>
                                </a:lnTo>
                                <a:lnTo>
                                  <a:pt x="891375" y="1163551"/>
                                </a:lnTo>
                                <a:lnTo>
                                  <a:pt x="913660" y="1168259"/>
                                </a:lnTo>
                                <a:lnTo>
                                  <a:pt x="935944" y="1172968"/>
                                </a:lnTo>
                                <a:lnTo>
                                  <a:pt x="958228" y="1177676"/>
                                </a:lnTo>
                                <a:lnTo>
                                  <a:pt x="980513" y="1182385"/>
                                </a:lnTo>
                                <a:lnTo>
                                  <a:pt x="1002797" y="1187093"/>
                                </a:lnTo>
                                <a:lnTo>
                                  <a:pt x="1025082" y="1191802"/>
                                </a:lnTo>
                                <a:lnTo>
                                  <a:pt x="1047366" y="1196510"/>
                                </a:lnTo>
                                <a:lnTo>
                                  <a:pt x="1069650" y="1201219"/>
                                </a:lnTo>
                                <a:lnTo>
                                  <a:pt x="1091935" y="1205928"/>
                                </a:lnTo>
                                <a:lnTo>
                                  <a:pt x="1114219" y="1210636"/>
                                </a:lnTo>
                                <a:lnTo>
                                  <a:pt x="1136504" y="1215344"/>
                                </a:lnTo>
                                <a:lnTo>
                                  <a:pt x="1158788" y="1221811"/>
                                </a:lnTo>
                                <a:lnTo>
                                  <a:pt x="1181073" y="1236022"/>
                                </a:lnTo>
                                <a:lnTo>
                                  <a:pt x="1203357" y="1257245"/>
                                </a:lnTo>
                                <a:lnTo>
                                  <a:pt x="1225641" y="1284418"/>
                                </a:lnTo>
                                <a:lnTo>
                                  <a:pt x="1247925" y="1316181"/>
                                </a:lnTo>
                                <a:lnTo>
                                  <a:pt x="1270210" y="1350940"/>
                                </a:lnTo>
                                <a:lnTo>
                                  <a:pt x="1292494" y="1386932"/>
                                </a:lnTo>
                                <a:lnTo>
                                  <a:pt x="1314779" y="1422314"/>
                                </a:lnTo>
                                <a:lnTo>
                                  <a:pt x="1337063" y="1455247"/>
                                </a:lnTo>
                                <a:lnTo>
                                  <a:pt x="1359347" y="1483998"/>
                                </a:lnTo>
                                <a:lnTo>
                                  <a:pt x="1381632" y="1507025"/>
                                </a:lnTo>
                                <a:lnTo>
                                  <a:pt x="1403916" y="1523059"/>
                                </a:lnTo>
                                <a:lnTo>
                                  <a:pt x="1426201" y="1531167"/>
                                </a:lnTo>
                                <a:lnTo>
                                  <a:pt x="1448485" y="1535876"/>
                                </a:lnTo>
                                <a:lnTo>
                                  <a:pt x="1470769" y="1540584"/>
                                </a:lnTo>
                                <a:lnTo>
                                  <a:pt x="1493054" y="1545293"/>
                                </a:lnTo>
                                <a:lnTo>
                                  <a:pt x="1515339" y="1550001"/>
                                </a:lnTo>
                                <a:lnTo>
                                  <a:pt x="1537622" y="1554710"/>
                                </a:lnTo>
                                <a:lnTo>
                                  <a:pt x="1559907" y="1559418"/>
                                </a:lnTo>
                                <a:lnTo>
                                  <a:pt x="1582191" y="1564127"/>
                                </a:lnTo>
                                <a:lnTo>
                                  <a:pt x="1604476" y="1568835"/>
                                </a:lnTo>
                                <a:lnTo>
                                  <a:pt x="1626760" y="1573544"/>
                                </a:lnTo>
                                <a:lnTo>
                                  <a:pt x="1649044" y="1578253"/>
                                </a:lnTo>
                                <a:lnTo>
                                  <a:pt x="1671329" y="1582961"/>
                                </a:lnTo>
                                <a:lnTo>
                                  <a:pt x="1693613" y="1587669"/>
                                </a:lnTo>
                                <a:lnTo>
                                  <a:pt x="1715898" y="1592378"/>
                                </a:lnTo>
                                <a:lnTo>
                                  <a:pt x="1738182" y="1597087"/>
                                </a:lnTo>
                                <a:lnTo>
                                  <a:pt x="1760466" y="1601795"/>
                                </a:lnTo>
                                <a:lnTo>
                                  <a:pt x="1782751" y="1606504"/>
                                </a:lnTo>
                                <a:lnTo>
                                  <a:pt x="1805035" y="1611212"/>
                                </a:lnTo>
                                <a:lnTo>
                                  <a:pt x="1827320" y="1615920"/>
                                </a:lnTo>
                                <a:lnTo>
                                  <a:pt x="1849604" y="1620629"/>
                                </a:lnTo>
                                <a:lnTo>
                                  <a:pt x="1871888" y="1625338"/>
                                </a:lnTo>
                                <a:lnTo>
                                  <a:pt x="1894173" y="1630046"/>
                                </a:lnTo>
                                <a:lnTo>
                                  <a:pt x="1916458" y="1634755"/>
                                </a:lnTo>
                                <a:lnTo>
                                  <a:pt x="1938741" y="1639463"/>
                                </a:lnTo>
                                <a:lnTo>
                                  <a:pt x="1961026" y="1644172"/>
                                </a:lnTo>
                                <a:lnTo>
                                  <a:pt x="1983311" y="1648880"/>
                                </a:lnTo>
                                <a:lnTo>
                                  <a:pt x="2005595" y="1653589"/>
                                </a:lnTo>
                                <a:lnTo>
                                  <a:pt x="2027879" y="1658298"/>
                                </a:lnTo>
                                <a:lnTo>
                                  <a:pt x="2050163" y="1663006"/>
                                </a:lnTo>
                                <a:lnTo>
                                  <a:pt x="2072448" y="1667715"/>
                                </a:lnTo>
                                <a:lnTo>
                                  <a:pt x="2094732" y="1672423"/>
                                </a:lnTo>
                                <a:lnTo>
                                  <a:pt x="2117017" y="1677131"/>
                                </a:lnTo>
                                <a:lnTo>
                                  <a:pt x="2139301" y="1681840"/>
                                </a:lnTo>
                                <a:lnTo>
                                  <a:pt x="2161585" y="1686549"/>
                                </a:lnTo>
                                <a:lnTo>
                                  <a:pt x="2183870" y="1691257"/>
                                </a:lnTo>
                                <a:lnTo>
                                  <a:pt x="2206155" y="1695966"/>
                                </a:lnTo>
                              </a:path>
                            </a:pathLst>
                          </a:custGeom>
                          <a:ln w="10626" cap="sq">
                            <a:round/>
                          </a:ln>
                        </wps:spPr>
                        <wps:style>
                          <a:lnRef idx="1">
                            <a:srgbClr val="1F77B4"/>
                          </a:lnRef>
                          <a:fillRef idx="0">
                            <a:srgbClr val="000000">
                              <a:alpha val="0"/>
                            </a:srgbClr>
                          </a:fillRef>
                          <a:effectRef idx="0">
                            <a:scrgbClr r="0" g="0" b="0"/>
                          </a:effectRef>
                          <a:fontRef idx="none"/>
                        </wps:style>
                        <wps:bodyPr/>
                      </wps:wsp>
                      <wps:wsp>
                        <wps:cNvPr id="2841" name="Shape 2841"/>
                        <wps:cNvSpPr/>
                        <wps:spPr>
                          <a:xfrm>
                            <a:off x="3835840" y="2090055"/>
                            <a:ext cx="2206155" cy="1698404"/>
                          </a:xfrm>
                          <a:custGeom>
                            <a:avLst/>
                            <a:gdLst/>
                            <a:ahLst/>
                            <a:cxnLst/>
                            <a:rect l="0" t="0" r="0" b="0"/>
                            <a:pathLst>
                              <a:path w="2206155" h="1698404">
                                <a:moveTo>
                                  <a:pt x="0" y="0"/>
                                </a:moveTo>
                                <a:lnTo>
                                  <a:pt x="22284" y="4708"/>
                                </a:lnTo>
                                <a:lnTo>
                                  <a:pt x="44569" y="9417"/>
                                </a:lnTo>
                                <a:lnTo>
                                  <a:pt x="66853" y="14125"/>
                                </a:lnTo>
                                <a:lnTo>
                                  <a:pt x="89138" y="18834"/>
                                </a:lnTo>
                                <a:lnTo>
                                  <a:pt x="111422" y="23543"/>
                                </a:lnTo>
                                <a:lnTo>
                                  <a:pt x="133706" y="28251"/>
                                </a:lnTo>
                                <a:lnTo>
                                  <a:pt x="155990" y="32960"/>
                                </a:lnTo>
                                <a:lnTo>
                                  <a:pt x="178275" y="37668"/>
                                </a:lnTo>
                                <a:lnTo>
                                  <a:pt x="200559" y="42376"/>
                                </a:lnTo>
                                <a:lnTo>
                                  <a:pt x="222844" y="47086"/>
                                </a:lnTo>
                                <a:lnTo>
                                  <a:pt x="245128" y="51794"/>
                                </a:lnTo>
                                <a:lnTo>
                                  <a:pt x="267412" y="56502"/>
                                </a:lnTo>
                                <a:lnTo>
                                  <a:pt x="289697" y="61211"/>
                                </a:lnTo>
                                <a:lnTo>
                                  <a:pt x="311981" y="65919"/>
                                </a:lnTo>
                                <a:lnTo>
                                  <a:pt x="334266" y="70627"/>
                                </a:lnTo>
                                <a:lnTo>
                                  <a:pt x="356550" y="75336"/>
                                </a:lnTo>
                                <a:lnTo>
                                  <a:pt x="378835" y="80045"/>
                                </a:lnTo>
                                <a:lnTo>
                                  <a:pt x="401119" y="84753"/>
                                </a:lnTo>
                                <a:lnTo>
                                  <a:pt x="423403" y="89462"/>
                                </a:lnTo>
                                <a:lnTo>
                                  <a:pt x="445688" y="94170"/>
                                </a:lnTo>
                                <a:lnTo>
                                  <a:pt x="467972" y="98879"/>
                                </a:lnTo>
                                <a:lnTo>
                                  <a:pt x="490257" y="103587"/>
                                </a:lnTo>
                                <a:lnTo>
                                  <a:pt x="512541" y="108296"/>
                                </a:lnTo>
                                <a:lnTo>
                                  <a:pt x="534825" y="113005"/>
                                </a:lnTo>
                                <a:lnTo>
                                  <a:pt x="557109" y="117713"/>
                                </a:lnTo>
                                <a:lnTo>
                                  <a:pt x="579394" y="122422"/>
                                </a:lnTo>
                                <a:lnTo>
                                  <a:pt x="601678" y="127130"/>
                                </a:lnTo>
                                <a:lnTo>
                                  <a:pt x="623963" y="131838"/>
                                </a:lnTo>
                                <a:lnTo>
                                  <a:pt x="646247" y="136547"/>
                                </a:lnTo>
                                <a:lnTo>
                                  <a:pt x="668531" y="141256"/>
                                </a:lnTo>
                                <a:lnTo>
                                  <a:pt x="690816" y="145964"/>
                                </a:lnTo>
                                <a:lnTo>
                                  <a:pt x="713100" y="150673"/>
                                </a:lnTo>
                                <a:lnTo>
                                  <a:pt x="735385" y="155381"/>
                                </a:lnTo>
                                <a:lnTo>
                                  <a:pt x="757669" y="160090"/>
                                </a:lnTo>
                                <a:lnTo>
                                  <a:pt x="779954" y="164798"/>
                                </a:lnTo>
                                <a:lnTo>
                                  <a:pt x="802238" y="176383"/>
                                </a:lnTo>
                                <a:lnTo>
                                  <a:pt x="824522" y="196769"/>
                                </a:lnTo>
                                <a:lnTo>
                                  <a:pt x="846806" y="225296"/>
                                </a:lnTo>
                                <a:lnTo>
                                  <a:pt x="869091" y="261026"/>
                                </a:lnTo>
                                <a:lnTo>
                                  <a:pt x="891375" y="302771"/>
                                </a:lnTo>
                                <a:lnTo>
                                  <a:pt x="913660" y="349137"/>
                                </a:lnTo>
                                <a:lnTo>
                                  <a:pt x="935944" y="398575"/>
                                </a:lnTo>
                                <a:lnTo>
                                  <a:pt x="958228" y="449436"/>
                                </a:lnTo>
                                <a:lnTo>
                                  <a:pt x="980513" y="500036"/>
                                </a:lnTo>
                                <a:lnTo>
                                  <a:pt x="1002797" y="548713"/>
                                </a:lnTo>
                                <a:lnTo>
                                  <a:pt x="1025082" y="593892"/>
                                </a:lnTo>
                                <a:lnTo>
                                  <a:pt x="1047366" y="634146"/>
                                </a:lnTo>
                                <a:lnTo>
                                  <a:pt x="1069650" y="668251"/>
                                </a:lnTo>
                                <a:lnTo>
                                  <a:pt x="1091935" y="695240"/>
                                </a:lnTo>
                                <a:lnTo>
                                  <a:pt x="1114219" y="714439"/>
                                </a:lnTo>
                                <a:lnTo>
                                  <a:pt x="1136504" y="725507"/>
                                </a:lnTo>
                                <a:lnTo>
                                  <a:pt x="1158788" y="730216"/>
                                </a:lnTo>
                                <a:lnTo>
                                  <a:pt x="1181073" y="734924"/>
                                </a:lnTo>
                                <a:lnTo>
                                  <a:pt x="1203357" y="739632"/>
                                </a:lnTo>
                                <a:lnTo>
                                  <a:pt x="1225641" y="744341"/>
                                </a:lnTo>
                                <a:lnTo>
                                  <a:pt x="1247925" y="749050"/>
                                </a:lnTo>
                                <a:lnTo>
                                  <a:pt x="1270210" y="753758"/>
                                </a:lnTo>
                                <a:lnTo>
                                  <a:pt x="1292494" y="758467"/>
                                </a:lnTo>
                                <a:lnTo>
                                  <a:pt x="1314779" y="763175"/>
                                </a:lnTo>
                                <a:lnTo>
                                  <a:pt x="1337063" y="767884"/>
                                </a:lnTo>
                                <a:lnTo>
                                  <a:pt x="1359347" y="772592"/>
                                </a:lnTo>
                                <a:lnTo>
                                  <a:pt x="1381632" y="777301"/>
                                </a:lnTo>
                                <a:lnTo>
                                  <a:pt x="1403916" y="782009"/>
                                </a:lnTo>
                                <a:lnTo>
                                  <a:pt x="1426201" y="786718"/>
                                </a:lnTo>
                                <a:lnTo>
                                  <a:pt x="1448485" y="796501"/>
                                </a:lnTo>
                                <a:lnTo>
                                  <a:pt x="1470769" y="814908"/>
                                </a:lnTo>
                                <a:lnTo>
                                  <a:pt x="1493054" y="841689"/>
                                </a:lnTo>
                                <a:lnTo>
                                  <a:pt x="1515339" y="876228"/>
                                </a:lnTo>
                                <a:lnTo>
                                  <a:pt x="1537622" y="917591"/>
                                </a:lnTo>
                                <a:lnTo>
                                  <a:pt x="1559907" y="964595"/>
                                </a:lnTo>
                                <a:lnTo>
                                  <a:pt x="1582191" y="1015892"/>
                                </a:lnTo>
                                <a:lnTo>
                                  <a:pt x="1604476" y="1070042"/>
                                </a:lnTo>
                                <a:lnTo>
                                  <a:pt x="1626760" y="1125608"/>
                                </a:lnTo>
                                <a:lnTo>
                                  <a:pt x="1649044" y="1181225"/>
                                </a:lnTo>
                                <a:lnTo>
                                  <a:pt x="1671329" y="1235661"/>
                                </a:lnTo>
                                <a:lnTo>
                                  <a:pt x="1693613" y="1287868"/>
                                </a:lnTo>
                                <a:lnTo>
                                  <a:pt x="1715898" y="1337009"/>
                                </a:lnTo>
                                <a:lnTo>
                                  <a:pt x="1738182" y="1382472"/>
                                </a:lnTo>
                                <a:lnTo>
                                  <a:pt x="1760466" y="1423870"/>
                                </a:lnTo>
                                <a:lnTo>
                                  <a:pt x="1782751" y="1461019"/>
                                </a:lnTo>
                                <a:lnTo>
                                  <a:pt x="1805035" y="1493919"/>
                                </a:lnTo>
                                <a:lnTo>
                                  <a:pt x="1827320" y="1522716"/>
                                </a:lnTo>
                                <a:lnTo>
                                  <a:pt x="1849604" y="1547672"/>
                                </a:lnTo>
                                <a:lnTo>
                                  <a:pt x="1871888" y="1569129"/>
                                </a:lnTo>
                                <a:lnTo>
                                  <a:pt x="1894173" y="1587476"/>
                                </a:lnTo>
                                <a:lnTo>
                                  <a:pt x="1916458" y="1603118"/>
                                </a:lnTo>
                                <a:lnTo>
                                  <a:pt x="1938741" y="1616459"/>
                                </a:lnTo>
                                <a:lnTo>
                                  <a:pt x="1961026" y="1627881"/>
                                </a:lnTo>
                                <a:lnTo>
                                  <a:pt x="1983311" y="1637734"/>
                                </a:lnTo>
                                <a:lnTo>
                                  <a:pt x="2005595" y="1646327"/>
                                </a:lnTo>
                                <a:lnTo>
                                  <a:pt x="2027879" y="1653925"/>
                                </a:lnTo>
                                <a:lnTo>
                                  <a:pt x="2050163" y="1660754"/>
                                </a:lnTo>
                                <a:lnTo>
                                  <a:pt x="2072448" y="1666994"/>
                                </a:lnTo>
                                <a:lnTo>
                                  <a:pt x="2094732" y="1672794"/>
                                </a:lnTo>
                                <a:lnTo>
                                  <a:pt x="2117017" y="1678270"/>
                                </a:lnTo>
                                <a:lnTo>
                                  <a:pt x="2139301" y="1683510"/>
                                </a:lnTo>
                                <a:lnTo>
                                  <a:pt x="2161585" y="1688581"/>
                                </a:lnTo>
                                <a:lnTo>
                                  <a:pt x="2183870" y="1693534"/>
                                </a:lnTo>
                                <a:lnTo>
                                  <a:pt x="2206155" y="1698404"/>
                                </a:lnTo>
                              </a:path>
                            </a:pathLst>
                          </a:custGeom>
                          <a:ln w="10626" cap="sq">
                            <a:round/>
                          </a:ln>
                        </wps:spPr>
                        <wps:style>
                          <a:lnRef idx="1">
                            <a:srgbClr val="1FAF59"/>
                          </a:lnRef>
                          <a:fillRef idx="0">
                            <a:srgbClr val="000000">
                              <a:alpha val="0"/>
                            </a:srgbClr>
                          </a:fillRef>
                          <a:effectRef idx="0">
                            <a:scrgbClr r="0" g="0" b="0"/>
                          </a:effectRef>
                          <a:fontRef idx="none"/>
                        </wps:style>
                        <wps:bodyPr/>
                      </wps:wsp>
                      <wps:wsp>
                        <wps:cNvPr id="2842" name="Rectangle 2842"/>
                        <wps:cNvSpPr/>
                        <wps:spPr>
                          <a:xfrm>
                            <a:off x="3693744" y="1968739"/>
                            <a:ext cx="230663" cy="159786"/>
                          </a:xfrm>
                          <a:prstGeom prst="rect">
                            <a:avLst/>
                          </a:prstGeom>
                          <a:ln>
                            <a:noFill/>
                          </a:ln>
                        </wps:spPr>
                        <wps:txbx>
                          <w:txbxContent>
                            <w:p w14:paraId="79D038ED" w14:textId="77777777" w:rsidR="000B4D66" w:rsidRDefault="00000000">
                              <w:pPr>
                                <w:spacing w:after="160" w:line="259" w:lineRule="auto"/>
                                <w:ind w:left="0" w:firstLine="0"/>
                                <w:jc w:val="left"/>
                              </w:pPr>
                              <w:r>
                                <w:rPr>
                                  <w:w w:val="123"/>
                                  <w:sz w:val="11"/>
                                </w:rPr>
                                <w:t>Time</w:t>
                              </w:r>
                            </w:p>
                          </w:txbxContent>
                        </wps:txbx>
                        <wps:bodyPr horzOverflow="overflow" vert="horz" lIns="0" tIns="0" rIns="0" bIns="0" rtlCol="0">
                          <a:noAutofit/>
                        </wps:bodyPr>
                      </wps:wsp>
                      <wps:wsp>
                        <wps:cNvPr id="2843" name="Rectangle 2843"/>
                        <wps:cNvSpPr/>
                        <wps:spPr>
                          <a:xfrm>
                            <a:off x="4457393" y="3799321"/>
                            <a:ext cx="1280806" cy="191742"/>
                          </a:xfrm>
                          <a:prstGeom prst="rect">
                            <a:avLst/>
                          </a:prstGeom>
                          <a:ln>
                            <a:noFill/>
                          </a:ln>
                        </wps:spPr>
                        <wps:txbx>
                          <w:txbxContent>
                            <w:p w14:paraId="54FC0987" w14:textId="77777777" w:rsidR="000B4D66" w:rsidRDefault="00000000">
                              <w:pPr>
                                <w:spacing w:after="160" w:line="259" w:lineRule="auto"/>
                                <w:ind w:left="0" w:firstLine="0"/>
                                <w:jc w:val="left"/>
                              </w:pPr>
                              <w:r>
                                <w:rPr>
                                  <w:w w:val="124"/>
                                  <w:sz w:val="13"/>
                                </w:rPr>
                                <w:t>Optimal</w:t>
                              </w:r>
                              <w:r>
                                <w:rPr>
                                  <w:spacing w:val="12"/>
                                  <w:w w:val="124"/>
                                  <w:sz w:val="13"/>
                                </w:rPr>
                                <w:t xml:space="preserve"> </w:t>
                              </w:r>
                              <w:r>
                                <w:rPr>
                                  <w:w w:val="124"/>
                                  <w:sz w:val="13"/>
                                </w:rPr>
                                <w:t>leaves</w:t>
                              </w:r>
                              <w:r>
                                <w:rPr>
                                  <w:spacing w:val="12"/>
                                  <w:w w:val="124"/>
                                  <w:sz w:val="13"/>
                                </w:rPr>
                                <w:t xml:space="preserve"> </w:t>
                              </w:r>
                              <w:r>
                                <w:rPr>
                                  <w:w w:val="124"/>
                                  <w:sz w:val="13"/>
                                </w:rPr>
                                <w:t>motion</w:t>
                              </w:r>
                            </w:p>
                          </w:txbxContent>
                        </wps:txbx>
                        <wps:bodyPr horzOverflow="overflow" vert="horz" lIns="0" tIns="0" rIns="0" bIns="0" rtlCol="0">
                          <a:noAutofit/>
                        </wps:bodyPr>
                      </wps:wsp>
                      <wps:wsp>
                        <wps:cNvPr id="2845" name="Shape 2845"/>
                        <wps:cNvSpPr/>
                        <wps:spPr>
                          <a:xfrm>
                            <a:off x="3835840" y="859200"/>
                            <a:ext cx="2206155" cy="977937"/>
                          </a:xfrm>
                          <a:custGeom>
                            <a:avLst/>
                            <a:gdLst/>
                            <a:ahLst/>
                            <a:cxnLst/>
                            <a:rect l="0" t="0" r="0" b="0"/>
                            <a:pathLst>
                              <a:path w="2206155" h="977937">
                                <a:moveTo>
                                  <a:pt x="779954" y="0"/>
                                </a:moveTo>
                                <a:lnTo>
                                  <a:pt x="802238" y="6876"/>
                                </a:lnTo>
                                <a:lnTo>
                                  <a:pt x="824522" y="22553"/>
                                </a:lnTo>
                                <a:lnTo>
                                  <a:pt x="846806" y="46372"/>
                                </a:lnTo>
                                <a:lnTo>
                                  <a:pt x="869091" y="77394"/>
                                </a:lnTo>
                                <a:lnTo>
                                  <a:pt x="891375" y="114430"/>
                                </a:lnTo>
                                <a:lnTo>
                                  <a:pt x="913660" y="156087"/>
                                </a:lnTo>
                                <a:lnTo>
                                  <a:pt x="935944" y="200816"/>
                                </a:lnTo>
                                <a:lnTo>
                                  <a:pt x="958228" y="246970"/>
                                </a:lnTo>
                                <a:lnTo>
                                  <a:pt x="980513" y="292861"/>
                                </a:lnTo>
                                <a:lnTo>
                                  <a:pt x="1002797" y="336829"/>
                                </a:lnTo>
                                <a:lnTo>
                                  <a:pt x="1025082" y="377299"/>
                                </a:lnTo>
                                <a:lnTo>
                                  <a:pt x="1047366" y="412845"/>
                                </a:lnTo>
                                <a:lnTo>
                                  <a:pt x="1069650" y="442242"/>
                                </a:lnTo>
                                <a:lnTo>
                                  <a:pt x="1091935" y="464522"/>
                                </a:lnTo>
                                <a:lnTo>
                                  <a:pt x="1114219" y="479012"/>
                                </a:lnTo>
                                <a:lnTo>
                                  <a:pt x="1136504" y="485372"/>
                                </a:lnTo>
                                <a:lnTo>
                                  <a:pt x="1158788" y="483614"/>
                                </a:lnTo>
                                <a:lnTo>
                                  <a:pt x="1181073" y="474112"/>
                                </a:lnTo>
                                <a:lnTo>
                                  <a:pt x="1203357" y="457597"/>
                                </a:lnTo>
                                <a:lnTo>
                                  <a:pt x="1225641" y="435133"/>
                                </a:lnTo>
                                <a:lnTo>
                                  <a:pt x="1247925" y="408078"/>
                                </a:lnTo>
                                <a:lnTo>
                                  <a:pt x="1270210" y="378028"/>
                                </a:lnTo>
                                <a:lnTo>
                                  <a:pt x="1292494" y="346744"/>
                                </a:lnTo>
                                <a:lnTo>
                                  <a:pt x="1314779" y="316071"/>
                                </a:lnTo>
                                <a:lnTo>
                                  <a:pt x="1337063" y="287847"/>
                                </a:lnTo>
                                <a:lnTo>
                                  <a:pt x="1359347" y="263804"/>
                                </a:lnTo>
                                <a:lnTo>
                                  <a:pt x="1381632" y="245485"/>
                                </a:lnTo>
                                <a:lnTo>
                                  <a:pt x="1403916" y="234161"/>
                                </a:lnTo>
                                <a:lnTo>
                                  <a:pt x="1426201" y="230760"/>
                                </a:lnTo>
                                <a:lnTo>
                                  <a:pt x="1448485" y="235836"/>
                                </a:lnTo>
                                <a:lnTo>
                                  <a:pt x="1470769" y="249534"/>
                                </a:lnTo>
                                <a:lnTo>
                                  <a:pt x="1493054" y="271606"/>
                                </a:lnTo>
                                <a:lnTo>
                                  <a:pt x="1515339" y="301436"/>
                                </a:lnTo>
                                <a:lnTo>
                                  <a:pt x="1537622" y="338091"/>
                                </a:lnTo>
                                <a:lnTo>
                                  <a:pt x="1559907" y="380387"/>
                                </a:lnTo>
                                <a:lnTo>
                                  <a:pt x="1582191" y="426974"/>
                                </a:lnTo>
                                <a:lnTo>
                                  <a:pt x="1604476" y="476416"/>
                                </a:lnTo>
                                <a:lnTo>
                                  <a:pt x="1626760" y="527274"/>
                                </a:lnTo>
                                <a:lnTo>
                                  <a:pt x="1649044" y="578182"/>
                                </a:lnTo>
                                <a:lnTo>
                                  <a:pt x="1671329" y="627909"/>
                                </a:lnTo>
                                <a:lnTo>
                                  <a:pt x="1693613" y="675408"/>
                                </a:lnTo>
                                <a:lnTo>
                                  <a:pt x="1715898" y="719840"/>
                                </a:lnTo>
                                <a:lnTo>
                                  <a:pt x="1738182" y="760595"/>
                                </a:lnTo>
                                <a:lnTo>
                                  <a:pt x="1760466" y="797285"/>
                                </a:lnTo>
                                <a:lnTo>
                                  <a:pt x="1782751" y="829725"/>
                                </a:lnTo>
                                <a:lnTo>
                                  <a:pt x="1805035" y="857916"/>
                                </a:lnTo>
                                <a:lnTo>
                                  <a:pt x="1827320" y="882005"/>
                                </a:lnTo>
                                <a:lnTo>
                                  <a:pt x="1849604" y="902253"/>
                                </a:lnTo>
                                <a:lnTo>
                                  <a:pt x="1871888" y="919002"/>
                                </a:lnTo>
                                <a:lnTo>
                                  <a:pt x="1894173" y="932639"/>
                                </a:lnTo>
                                <a:lnTo>
                                  <a:pt x="1916458" y="943572"/>
                                </a:lnTo>
                                <a:lnTo>
                                  <a:pt x="1938741" y="952205"/>
                                </a:lnTo>
                                <a:lnTo>
                                  <a:pt x="1961026" y="958919"/>
                                </a:lnTo>
                                <a:lnTo>
                                  <a:pt x="1983311" y="964063"/>
                                </a:lnTo>
                                <a:lnTo>
                                  <a:pt x="2005595" y="967948"/>
                                </a:lnTo>
                                <a:lnTo>
                                  <a:pt x="2027879" y="970838"/>
                                </a:lnTo>
                                <a:lnTo>
                                  <a:pt x="2050163" y="972957"/>
                                </a:lnTo>
                                <a:lnTo>
                                  <a:pt x="2072448" y="974489"/>
                                </a:lnTo>
                                <a:lnTo>
                                  <a:pt x="2094732" y="975580"/>
                                </a:lnTo>
                                <a:lnTo>
                                  <a:pt x="2117017" y="976348"/>
                                </a:lnTo>
                                <a:lnTo>
                                  <a:pt x="2139301" y="976879"/>
                                </a:lnTo>
                                <a:lnTo>
                                  <a:pt x="2161585" y="977242"/>
                                </a:lnTo>
                                <a:lnTo>
                                  <a:pt x="2183870" y="977486"/>
                                </a:lnTo>
                                <a:lnTo>
                                  <a:pt x="2206155" y="977648"/>
                                </a:lnTo>
                                <a:lnTo>
                                  <a:pt x="2206155" y="977937"/>
                                </a:lnTo>
                                <a:lnTo>
                                  <a:pt x="0" y="977937"/>
                                </a:lnTo>
                                <a:lnTo>
                                  <a:pt x="0" y="975210"/>
                                </a:lnTo>
                                <a:lnTo>
                                  <a:pt x="22284" y="974126"/>
                                </a:lnTo>
                                <a:lnTo>
                                  <a:pt x="44569" y="972664"/>
                                </a:lnTo>
                                <a:lnTo>
                                  <a:pt x="66853" y="970712"/>
                                </a:lnTo>
                                <a:lnTo>
                                  <a:pt x="89138" y="968135"/>
                                </a:lnTo>
                                <a:lnTo>
                                  <a:pt x="111422" y="964768"/>
                                </a:lnTo>
                                <a:lnTo>
                                  <a:pt x="133706" y="960416"/>
                                </a:lnTo>
                                <a:lnTo>
                                  <a:pt x="155990" y="954853"/>
                                </a:lnTo>
                                <a:lnTo>
                                  <a:pt x="178275" y="947821"/>
                                </a:lnTo>
                                <a:lnTo>
                                  <a:pt x="200559" y="939030"/>
                                </a:lnTo>
                                <a:lnTo>
                                  <a:pt x="222844" y="928161"/>
                                </a:lnTo>
                                <a:lnTo>
                                  <a:pt x="245128" y="914878"/>
                                </a:lnTo>
                                <a:lnTo>
                                  <a:pt x="267412" y="898828"/>
                                </a:lnTo>
                                <a:lnTo>
                                  <a:pt x="289697" y="879660"/>
                                </a:lnTo>
                                <a:lnTo>
                                  <a:pt x="311981" y="857039"/>
                                </a:lnTo>
                                <a:lnTo>
                                  <a:pt x="334266" y="830660"/>
                                </a:lnTo>
                                <a:lnTo>
                                  <a:pt x="356550" y="800273"/>
                                </a:lnTo>
                                <a:lnTo>
                                  <a:pt x="378835" y="765707"/>
                                </a:lnTo>
                                <a:lnTo>
                                  <a:pt x="401119" y="726887"/>
                                </a:lnTo>
                                <a:lnTo>
                                  <a:pt x="423403" y="683860"/>
                                </a:lnTo>
                                <a:lnTo>
                                  <a:pt x="445688" y="636816"/>
                                </a:lnTo>
                                <a:lnTo>
                                  <a:pt x="467972" y="586103"/>
                                </a:lnTo>
                                <a:lnTo>
                                  <a:pt x="490257" y="532237"/>
                                </a:lnTo>
                                <a:lnTo>
                                  <a:pt x="512541" y="475906"/>
                                </a:lnTo>
                                <a:lnTo>
                                  <a:pt x="534825" y="417965"/>
                                </a:lnTo>
                                <a:lnTo>
                                  <a:pt x="557109" y="359422"/>
                                </a:lnTo>
                                <a:lnTo>
                                  <a:pt x="579394" y="301411"/>
                                </a:lnTo>
                                <a:lnTo>
                                  <a:pt x="601678" y="245164"/>
                                </a:lnTo>
                                <a:lnTo>
                                  <a:pt x="623963" y="191961"/>
                                </a:lnTo>
                                <a:lnTo>
                                  <a:pt x="646247" y="143089"/>
                                </a:lnTo>
                                <a:lnTo>
                                  <a:pt x="668531" y="99787"/>
                                </a:lnTo>
                                <a:lnTo>
                                  <a:pt x="690816" y="63185"/>
                                </a:lnTo>
                                <a:lnTo>
                                  <a:pt x="713100" y="34262"/>
                                </a:lnTo>
                                <a:lnTo>
                                  <a:pt x="735385" y="13788"/>
                                </a:lnTo>
                                <a:lnTo>
                                  <a:pt x="757669" y="2286"/>
                                </a:lnTo>
                                <a:lnTo>
                                  <a:pt x="779954" y="0"/>
                                </a:lnTo>
                                <a:close/>
                              </a:path>
                            </a:pathLst>
                          </a:custGeom>
                          <a:ln w="7084" cap="flat">
                            <a:round/>
                          </a:ln>
                        </wps:spPr>
                        <wps:style>
                          <a:lnRef idx="1">
                            <a:srgbClr val="808080">
                              <a:alpha val="9803"/>
                            </a:srgbClr>
                          </a:lnRef>
                          <a:fillRef idx="1">
                            <a:srgbClr val="808080">
                              <a:alpha val="9803"/>
                            </a:srgbClr>
                          </a:fillRef>
                          <a:effectRef idx="0">
                            <a:scrgbClr r="0" g="0" b="0"/>
                          </a:effectRef>
                          <a:fontRef idx="none"/>
                        </wps:style>
                        <wps:bodyPr/>
                      </wps:wsp>
                      <wps:wsp>
                        <wps:cNvPr id="2846" name="Shape 2846"/>
                        <wps:cNvSpPr/>
                        <wps:spPr>
                          <a:xfrm>
                            <a:off x="3863417" y="859502"/>
                            <a:ext cx="2151000" cy="977134"/>
                          </a:xfrm>
                          <a:custGeom>
                            <a:avLst/>
                            <a:gdLst/>
                            <a:ahLst/>
                            <a:cxnLst/>
                            <a:rect l="0" t="0" r="0" b="0"/>
                            <a:pathLst>
                              <a:path w="2151000" h="977134">
                                <a:moveTo>
                                  <a:pt x="0" y="973514"/>
                                </a:moveTo>
                                <a:lnTo>
                                  <a:pt x="21727" y="971992"/>
                                </a:lnTo>
                                <a:lnTo>
                                  <a:pt x="43454" y="969979"/>
                                </a:lnTo>
                                <a:lnTo>
                                  <a:pt x="65182" y="967344"/>
                                </a:lnTo>
                                <a:lnTo>
                                  <a:pt x="86909" y="963930"/>
                                </a:lnTo>
                                <a:lnTo>
                                  <a:pt x="108636" y="959552"/>
                                </a:lnTo>
                                <a:lnTo>
                                  <a:pt x="130363" y="953998"/>
                                </a:lnTo>
                                <a:lnTo>
                                  <a:pt x="152091" y="947024"/>
                                </a:lnTo>
                                <a:lnTo>
                                  <a:pt x="173818" y="938359"/>
                                </a:lnTo>
                                <a:lnTo>
                                  <a:pt x="195545" y="927708"/>
                                </a:lnTo>
                                <a:lnTo>
                                  <a:pt x="217273" y="914757"/>
                                </a:lnTo>
                                <a:lnTo>
                                  <a:pt x="239000" y="899181"/>
                                </a:lnTo>
                                <a:lnTo>
                                  <a:pt x="260727" y="880653"/>
                                </a:lnTo>
                                <a:lnTo>
                                  <a:pt x="282454" y="858861"/>
                                </a:lnTo>
                                <a:lnTo>
                                  <a:pt x="304182" y="833520"/>
                                </a:lnTo>
                                <a:lnTo>
                                  <a:pt x="325909" y="804394"/>
                                </a:lnTo>
                                <a:lnTo>
                                  <a:pt x="347636" y="771310"/>
                                </a:lnTo>
                                <a:lnTo>
                                  <a:pt x="369364" y="734187"/>
                                </a:lnTo>
                                <a:lnTo>
                                  <a:pt x="391091" y="693045"/>
                                </a:lnTo>
                                <a:lnTo>
                                  <a:pt x="412818" y="648034"/>
                                </a:lnTo>
                                <a:lnTo>
                                  <a:pt x="434545" y="599442"/>
                                </a:lnTo>
                                <a:lnTo>
                                  <a:pt x="456273" y="547707"/>
                                </a:lnTo>
                                <a:lnTo>
                                  <a:pt x="478000" y="493423"/>
                                </a:lnTo>
                                <a:lnTo>
                                  <a:pt x="499727" y="437338"/>
                                </a:lnTo>
                                <a:lnTo>
                                  <a:pt x="521455" y="380342"/>
                                </a:lnTo>
                                <a:lnTo>
                                  <a:pt x="543182" y="323448"/>
                                </a:lnTo>
                                <a:lnTo>
                                  <a:pt x="564909" y="267768"/>
                                </a:lnTo>
                                <a:lnTo>
                                  <a:pt x="586636" y="214477"/>
                                </a:lnTo>
                                <a:lnTo>
                                  <a:pt x="608364" y="164771"/>
                                </a:lnTo>
                                <a:lnTo>
                                  <a:pt x="630091" y="119824"/>
                                </a:lnTo>
                                <a:lnTo>
                                  <a:pt x="651818" y="80739"/>
                                </a:lnTo>
                                <a:lnTo>
                                  <a:pt x="673545" y="48499"/>
                                </a:lnTo>
                                <a:lnTo>
                                  <a:pt x="695273" y="23925"/>
                                </a:lnTo>
                                <a:lnTo>
                                  <a:pt x="717000" y="7633"/>
                                </a:lnTo>
                                <a:lnTo>
                                  <a:pt x="738727" y="0"/>
                                </a:lnTo>
                                <a:lnTo>
                                  <a:pt x="760455" y="1143"/>
                                </a:lnTo>
                                <a:lnTo>
                                  <a:pt x="782182" y="10907"/>
                                </a:lnTo>
                                <a:lnTo>
                                  <a:pt x="803909" y="28858"/>
                                </a:lnTo>
                                <a:lnTo>
                                  <a:pt x="825636" y="54299"/>
                                </a:lnTo>
                                <a:lnTo>
                                  <a:pt x="847363" y="86285"/>
                                </a:lnTo>
                                <a:lnTo>
                                  <a:pt x="869091" y="123658"/>
                                </a:lnTo>
                                <a:lnTo>
                                  <a:pt x="890818" y="165087"/>
                                </a:lnTo>
                                <a:lnTo>
                                  <a:pt x="912545" y="209110"/>
                                </a:lnTo>
                                <a:lnTo>
                                  <a:pt x="934273" y="254187"/>
                                </a:lnTo>
                                <a:lnTo>
                                  <a:pt x="956000" y="298755"/>
                                </a:lnTo>
                                <a:lnTo>
                                  <a:pt x="977727" y="341282"/>
                                </a:lnTo>
                                <a:lnTo>
                                  <a:pt x="999455" y="380323"/>
                                </a:lnTo>
                                <a:lnTo>
                                  <a:pt x="1021182" y="414571"/>
                                </a:lnTo>
                                <a:lnTo>
                                  <a:pt x="1042909" y="442909"/>
                                </a:lnTo>
                                <a:lnTo>
                                  <a:pt x="1064636" y="464450"/>
                                </a:lnTo>
                                <a:lnTo>
                                  <a:pt x="1086364" y="478579"/>
                                </a:lnTo>
                                <a:lnTo>
                                  <a:pt x="1108091" y="484979"/>
                                </a:lnTo>
                                <a:lnTo>
                                  <a:pt x="1129818" y="483654"/>
                                </a:lnTo>
                                <a:lnTo>
                                  <a:pt x="1151546" y="474934"/>
                                </a:lnTo>
                                <a:lnTo>
                                  <a:pt x="1173273" y="459472"/>
                                </a:lnTo>
                                <a:lnTo>
                                  <a:pt x="1195000" y="438225"/>
                                </a:lnTo>
                                <a:lnTo>
                                  <a:pt x="1216727" y="412420"/>
                                </a:lnTo>
                                <a:lnTo>
                                  <a:pt x="1238455" y="383508"/>
                                </a:lnTo>
                                <a:lnTo>
                                  <a:pt x="1260182" y="353101"/>
                                </a:lnTo>
                                <a:lnTo>
                                  <a:pt x="1281909" y="322899"/>
                                </a:lnTo>
                                <a:lnTo>
                                  <a:pt x="1303636" y="294616"/>
                                </a:lnTo>
                                <a:lnTo>
                                  <a:pt x="1325364" y="269891"/>
                                </a:lnTo>
                                <a:lnTo>
                                  <a:pt x="1347091" y="250210"/>
                                </a:lnTo>
                                <a:lnTo>
                                  <a:pt x="1368818" y="236833"/>
                                </a:lnTo>
                                <a:lnTo>
                                  <a:pt x="1390546" y="230731"/>
                                </a:lnTo>
                                <a:lnTo>
                                  <a:pt x="1412273" y="232542"/>
                                </a:lnTo>
                                <a:lnTo>
                                  <a:pt x="1434000" y="242543"/>
                                </a:lnTo>
                                <a:lnTo>
                                  <a:pt x="1455727" y="260648"/>
                                </a:lnTo>
                                <a:lnTo>
                                  <a:pt x="1477454" y="286426"/>
                                </a:lnTo>
                                <a:lnTo>
                                  <a:pt x="1499182" y="319136"/>
                                </a:lnTo>
                                <a:lnTo>
                                  <a:pt x="1520909" y="357784"/>
                                </a:lnTo>
                                <a:lnTo>
                                  <a:pt x="1542637" y="401183"/>
                                </a:lnTo>
                                <a:lnTo>
                                  <a:pt x="1564364" y="448037"/>
                                </a:lnTo>
                                <a:lnTo>
                                  <a:pt x="1586091" y="497001"/>
                                </a:lnTo>
                                <a:lnTo>
                                  <a:pt x="1607819" y="546764"/>
                                </a:lnTo>
                                <a:lnTo>
                                  <a:pt x="1629546" y="596102"/>
                                </a:lnTo>
                                <a:lnTo>
                                  <a:pt x="1651273" y="643933"/>
                                </a:lnTo>
                                <a:lnTo>
                                  <a:pt x="1673000" y="689353"/>
                                </a:lnTo>
                                <a:lnTo>
                                  <a:pt x="1694727" y="731653"/>
                                </a:lnTo>
                                <a:lnTo>
                                  <a:pt x="1716455" y="770328"/>
                                </a:lnTo>
                                <a:lnTo>
                                  <a:pt x="1738182" y="805074"/>
                                </a:lnTo>
                                <a:lnTo>
                                  <a:pt x="1759909" y="835766"/>
                                </a:lnTo>
                                <a:lnTo>
                                  <a:pt x="1781637" y="862436"/>
                                </a:lnTo>
                                <a:lnTo>
                                  <a:pt x="1803364" y="885245"/>
                                </a:lnTo>
                                <a:lnTo>
                                  <a:pt x="1825091" y="904452"/>
                                </a:lnTo>
                                <a:lnTo>
                                  <a:pt x="1846818" y="920381"/>
                                </a:lnTo>
                                <a:lnTo>
                                  <a:pt x="1868545" y="933395"/>
                                </a:lnTo>
                                <a:lnTo>
                                  <a:pt x="1890273" y="943873"/>
                                </a:lnTo>
                                <a:lnTo>
                                  <a:pt x="1912000" y="952186"/>
                                </a:lnTo>
                                <a:lnTo>
                                  <a:pt x="1933727" y="958690"/>
                                </a:lnTo>
                                <a:lnTo>
                                  <a:pt x="1955455" y="963705"/>
                                </a:lnTo>
                                <a:lnTo>
                                  <a:pt x="1977182" y="967518"/>
                                </a:lnTo>
                                <a:lnTo>
                                  <a:pt x="1998909" y="970379"/>
                                </a:lnTo>
                                <a:lnTo>
                                  <a:pt x="2020637" y="972495"/>
                                </a:lnTo>
                                <a:lnTo>
                                  <a:pt x="2042364" y="974038"/>
                                </a:lnTo>
                                <a:lnTo>
                                  <a:pt x="2064092" y="975149"/>
                                </a:lnTo>
                                <a:lnTo>
                                  <a:pt x="2085819" y="975938"/>
                                </a:lnTo>
                                <a:lnTo>
                                  <a:pt x="2107546" y="976491"/>
                                </a:lnTo>
                                <a:lnTo>
                                  <a:pt x="2129273" y="976873"/>
                                </a:lnTo>
                                <a:lnTo>
                                  <a:pt x="2151000" y="977134"/>
                                </a:lnTo>
                              </a:path>
                            </a:pathLst>
                          </a:custGeom>
                          <a:ln w="35418" cap="sq">
                            <a:round/>
                          </a:ln>
                        </wps:spPr>
                        <wps:style>
                          <a:lnRef idx="1">
                            <a:srgbClr val="FF0000">
                              <a:alpha val="74901"/>
                            </a:srgbClr>
                          </a:lnRef>
                          <a:fillRef idx="0">
                            <a:srgbClr val="000000">
                              <a:alpha val="0"/>
                            </a:srgbClr>
                          </a:fillRef>
                          <a:effectRef idx="0">
                            <a:scrgbClr r="0" g="0" b="0"/>
                          </a:effectRef>
                          <a:fontRef idx="none"/>
                        </wps:style>
                        <wps:bodyPr/>
                      </wps:wsp>
                      <wps:wsp>
                        <wps:cNvPr id="2847" name="Shape 2847"/>
                        <wps:cNvSpPr/>
                        <wps:spPr>
                          <a:xfrm>
                            <a:off x="3835840" y="859200"/>
                            <a:ext cx="2206155" cy="977648"/>
                          </a:xfrm>
                          <a:custGeom>
                            <a:avLst/>
                            <a:gdLst/>
                            <a:ahLst/>
                            <a:cxnLst/>
                            <a:rect l="0" t="0" r="0" b="0"/>
                            <a:pathLst>
                              <a:path w="2206155" h="977648">
                                <a:moveTo>
                                  <a:pt x="0" y="975210"/>
                                </a:moveTo>
                                <a:lnTo>
                                  <a:pt x="22284" y="974126"/>
                                </a:lnTo>
                                <a:lnTo>
                                  <a:pt x="44569" y="972664"/>
                                </a:lnTo>
                                <a:lnTo>
                                  <a:pt x="66853" y="970712"/>
                                </a:lnTo>
                                <a:lnTo>
                                  <a:pt x="89138" y="968135"/>
                                </a:lnTo>
                                <a:lnTo>
                                  <a:pt x="111422" y="964768"/>
                                </a:lnTo>
                                <a:lnTo>
                                  <a:pt x="133706" y="960416"/>
                                </a:lnTo>
                                <a:lnTo>
                                  <a:pt x="155990" y="954853"/>
                                </a:lnTo>
                                <a:lnTo>
                                  <a:pt x="178275" y="947821"/>
                                </a:lnTo>
                                <a:lnTo>
                                  <a:pt x="200559" y="939030"/>
                                </a:lnTo>
                                <a:lnTo>
                                  <a:pt x="222844" y="928161"/>
                                </a:lnTo>
                                <a:lnTo>
                                  <a:pt x="245128" y="914878"/>
                                </a:lnTo>
                                <a:lnTo>
                                  <a:pt x="267412" y="898828"/>
                                </a:lnTo>
                                <a:lnTo>
                                  <a:pt x="289697" y="879660"/>
                                </a:lnTo>
                                <a:lnTo>
                                  <a:pt x="311981" y="857039"/>
                                </a:lnTo>
                                <a:lnTo>
                                  <a:pt x="334266" y="830660"/>
                                </a:lnTo>
                                <a:lnTo>
                                  <a:pt x="356550" y="800273"/>
                                </a:lnTo>
                                <a:lnTo>
                                  <a:pt x="378835" y="765707"/>
                                </a:lnTo>
                                <a:lnTo>
                                  <a:pt x="401119" y="726887"/>
                                </a:lnTo>
                                <a:lnTo>
                                  <a:pt x="423403" y="683860"/>
                                </a:lnTo>
                                <a:lnTo>
                                  <a:pt x="445688" y="636816"/>
                                </a:lnTo>
                                <a:lnTo>
                                  <a:pt x="467972" y="586103"/>
                                </a:lnTo>
                                <a:lnTo>
                                  <a:pt x="490257" y="532237"/>
                                </a:lnTo>
                                <a:lnTo>
                                  <a:pt x="512541" y="475906"/>
                                </a:lnTo>
                                <a:lnTo>
                                  <a:pt x="534825" y="417965"/>
                                </a:lnTo>
                                <a:lnTo>
                                  <a:pt x="557109" y="359422"/>
                                </a:lnTo>
                                <a:lnTo>
                                  <a:pt x="579394" y="301411"/>
                                </a:lnTo>
                                <a:lnTo>
                                  <a:pt x="601678" y="245164"/>
                                </a:lnTo>
                                <a:lnTo>
                                  <a:pt x="623963" y="191961"/>
                                </a:lnTo>
                                <a:lnTo>
                                  <a:pt x="646247" y="143089"/>
                                </a:lnTo>
                                <a:lnTo>
                                  <a:pt x="668531" y="99787"/>
                                </a:lnTo>
                                <a:lnTo>
                                  <a:pt x="690816" y="63185"/>
                                </a:lnTo>
                                <a:lnTo>
                                  <a:pt x="713100" y="34262"/>
                                </a:lnTo>
                                <a:lnTo>
                                  <a:pt x="735385" y="13788"/>
                                </a:lnTo>
                                <a:lnTo>
                                  <a:pt x="757669" y="2286"/>
                                </a:lnTo>
                                <a:lnTo>
                                  <a:pt x="779954" y="0"/>
                                </a:lnTo>
                                <a:lnTo>
                                  <a:pt x="802238" y="6876"/>
                                </a:lnTo>
                                <a:lnTo>
                                  <a:pt x="824522" y="22553"/>
                                </a:lnTo>
                                <a:lnTo>
                                  <a:pt x="846806" y="46372"/>
                                </a:lnTo>
                                <a:lnTo>
                                  <a:pt x="869091" y="77394"/>
                                </a:lnTo>
                                <a:lnTo>
                                  <a:pt x="891375" y="114430"/>
                                </a:lnTo>
                                <a:lnTo>
                                  <a:pt x="913660" y="156087"/>
                                </a:lnTo>
                                <a:lnTo>
                                  <a:pt x="935944" y="200816"/>
                                </a:lnTo>
                                <a:lnTo>
                                  <a:pt x="958228" y="246970"/>
                                </a:lnTo>
                                <a:lnTo>
                                  <a:pt x="980513" y="292861"/>
                                </a:lnTo>
                                <a:lnTo>
                                  <a:pt x="1002797" y="336829"/>
                                </a:lnTo>
                                <a:lnTo>
                                  <a:pt x="1025082" y="377299"/>
                                </a:lnTo>
                                <a:lnTo>
                                  <a:pt x="1047366" y="412845"/>
                                </a:lnTo>
                                <a:lnTo>
                                  <a:pt x="1069650" y="442242"/>
                                </a:lnTo>
                                <a:lnTo>
                                  <a:pt x="1091935" y="464522"/>
                                </a:lnTo>
                                <a:lnTo>
                                  <a:pt x="1114219" y="479012"/>
                                </a:lnTo>
                                <a:lnTo>
                                  <a:pt x="1136504" y="485372"/>
                                </a:lnTo>
                                <a:lnTo>
                                  <a:pt x="1158788" y="483614"/>
                                </a:lnTo>
                                <a:lnTo>
                                  <a:pt x="1181073" y="474112"/>
                                </a:lnTo>
                                <a:lnTo>
                                  <a:pt x="1203357" y="457597"/>
                                </a:lnTo>
                                <a:lnTo>
                                  <a:pt x="1225641" y="435133"/>
                                </a:lnTo>
                                <a:lnTo>
                                  <a:pt x="1247925" y="408078"/>
                                </a:lnTo>
                                <a:lnTo>
                                  <a:pt x="1270210" y="378028"/>
                                </a:lnTo>
                                <a:lnTo>
                                  <a:pt x="1292494" y="346744"/>
                                </a:lnTo>
                                <a:lnTo>
                                  <a:pt x="1314779" y="316071"/>
                                </a:lnTo>
                                <a:lnTo>
                                  <a:pt x="1337063" y="287847"/>
                                </a:lnTo>
                                <a:lnTo>
                                  <a:pt x="1359347" y="263804"/>
                                </a:lnTo>
                                <a:lnTo>
                                  <a:pt x="1381632" y="245485"/>
                                </a:lnTo>
                                <a:lnTo>
                                  <a:pt x="1403916" y="234161"/>
                                </a:lnTo>
                                <a:lnTo>
                                  <a:pt x="1426201" y="230760"/>
                                </a:lnTo>
                                <a:lnTo>
                                  <a:pt x="1448485" y="235836"/>
                                </a:lnTo>
                                <a:lnTo>
                                  <a:pt x="1470769" y="249534"/>
                                </a:lnTo>
                                <a:lnTo>
                                  <a:pt x="1493054" y="271606"/>
                                </a:lnTo>
                                <a:lnTo>
                                  <a:pt x="1515339" y="301436"/>
                                </a:lnTo>
                                <a:lnTo>
                                  <a:pt x="1537622" y="338091"/>
                                </a:lnTo>
                                <a:lnTo>
                                  <a:pt x="1559907" y="380387"/>
                                </a:lnTo>
                                <a:lnTo>
                                  <a:pt x="1582191" y="426974"/>
                                </a:lnTo>
                                <a:lnTo>
                                  <a:pt x="1604476" y="476416"/>
                                </a:lnTo>
                                <a:lnTo>
                                  <a:pt x="1626760" y="527274"/>
                                </a:lnTo>
                                <a:lnTo>
                                  <a:pt x="1649044" y="578182"/>
                                </a:lnTo>
                                <a:lnTo>
                                  <a:pt x="1671329" y="627909"/>
                                </a:lnTo>
                                <a:lnTo>
                                  <a:pt x="1693613" y="675408"/>
                                </a:lnTo>
                                <a:lnTo>
                                  <a:pt x="1715898" y="719840"/>
                                </a:lnTo>
                                <a:lnTo>
                                  <a:pt x="1738182" y="760595"/>
                                </a:lnTo>
                                <a:lnTo>
                                  <a:pt x="1760466" y="797285"/>
                                </a:lnTo>
                                <a:lnTo>
                                  <a:pt x="1782751" y="829725"/>
                                </a:lnTo>
                                <a:lnTo>
                                  <a:pt x="1805035" y="857916"/>
                                </a:lnTo>
                                <a:lnTo>
                                  <a:pt x="1827320" y="882005"/>
                                </a:lnTo>
                                <a:lnTo>
                                  <a:pt x="1849604" y="902253"/>
                                </a:lnTo>
                                <a:lnTo>
                                  <a:pt x="1871888" y="919002"/>
                                </a:lnTo>
                                <a:lnTo>
                                  <a:pt x="1894173" y="932639"/>
                                </a:lnTo>
                                <a:lnTo>
                                  <a:pt x="1916458" y="943572"/>
                                </a:lnTo>
                                <a:lnTo>
                                  <a:pt x="1938741" y="952205"/>
                                </a:lnTo>
                                <a:lnTo>
                                  <a:pt x="1961026" y="958919"/>
                                </a:lnTo>
                                <a:lnTo>
                                  <a:pt x="1983311" y="964063"/>
                                </a:lnTo>
                                <a:lnTo>
                                  <a:pt x="2005595" y="967948"/>
                                </a:lnTo>
                                <a:lnTo>
                                  <a:pt x="2027879" y="970838"/>
                                </a:lnTo>
                                <a:lnTo>
                                  <a:pt x="2050163" y="972957"/>
                                </a:lnTo>
                                <a:lnTo>
                                  <a:pt x="2072448" y="974489"/>
                                </a:lnTo>
                                <a:lnTo>
                                  <a:pt x="2094732" y="975580"/>
                                </a:lnTo>
                                <a:lnTo>
                                  <a:pt x="2117017" y="976348"/>
                                </a:lnTo>
                                <a:lnTo>
                                  <a:pt x="2139301" y="976879"/>
                                </a:lnTo>
                                <a:lnTo>
                                  <a:pt x="2161585" y="977242"/>
                                </a:lnTo>
                                <a:lnTo>
                                  <a:pt x="2183870" y="977486"/>
                                </a:lnTo>
                                <a:lnTo>
                                  <a:pt x="2206155" y="977648"/>
                                </a:lnTo>
                              </a:path>
                            </a:pathLst>
                          </a:custGeom>
                          <a:ln w="10626" cap="sq">
                            <a:round/>
                          </a:ln>
                        </wps:spPr>
                        <wps:style>
                          <a:lnRef idx="1">
                            <a:srgbClr val="000000"/>
                          </a:lnRef>
                          <a:fillRef idx="0">
                            <a:srgbClr val="000000">
                              <a:alpha val="0"/>
                            </a:srgbClr>
                          </a:fillRef>
                          <a:effectRef idx="0">
                            <a:scrgbClr r="0" g="0" b="0"/>
                          </a:effectRef>
                          <a:fontRef idx="none"/>
                        </wps:style>
                        <wps:bodyPr/>
                      </wps:wsp>
                      <wps:wsp>
                        <wps:cNvPr id="2848" name="Shape 2848"/>
                        <wps:cNvSpPr/>
                        <wps:spPr>
                          <a:xfrm>
                            <a:off x="3753109" y="1944154"/>
                            <a:ext cx="2371616" cy="0"/>
                          </a:xfrm>
                          <a:custGeom>
                            <a:avLst/>
                            <a:gdLst/>
                            <a:ahLst/>
                            <a:cxnLst/>
                            <a:rect l="0" t="0" r="0" b="0"/>
                            <a:pathLst>
                              <a:path w="2371616">
                                <a:moveTo>
                                  <a:pt x="0" y="0"/>
                                </a:moveTo>
                                <a:lnTo>
                                  <a:pt x="2371616" y="0"/>
                                </a:lnTo>
                              </a:path>
                            </a:pathLst>
                          </a:custGeom>
                          <a:ln w="5667" cap="sq">
                            <a:round/>
                          </a:ln>
                        </wps:spPr>
                        <wps:style>
                          <a:lnRef idx="1">
                            <a:srgbClr val="000000"/>
                          </a:lnRef>
                          <a:fillRef idx="0">
                            <a:srgbClr val="000000">
                              <a:alpha val="0"/>
                            </a:srgbClr>
                          </a:fillRef>
                          <a:effectRef idx="0">
                            <a:scrgbClr r="0" g="0" b="0"/>
                          </a:effectRef>
                          <a:fontRef idx="none"/>
                        </wps:style>
                        <wps:bodyPr/>
                      </wps:wsp>
                      <wps:wsp>
                        <wps:cNvPr id="2849" name="Shape 2849"/>
                        <wps:cNvSpPr/>
                        <wps:spPr>
                          <a:xfrm>
                            <a:off x="3753109" y="0"/>
                            <a:ext cx="2371616" cy="0"/>
                          </a:xfrm>
                          <a:custGeom>
                            <a:avLst/>
                            <a:gdLst/>
                            <a:ahLst/>
                            <a:cxnLst/>
                            <a:rect l="0" t="0" r="0" b="0"/>
                            <a:pathLst>
                              <a:path w="2371616">
                                <a:moveTo>
                                  <a:pt x="0" y="0"/>
                                </a:moveTo>
                                <a:lnTo>
                                  <a:pt x="2371616" y="0"/>
                                </a:lnTo>
                              </a:path>
                            </a:pathLst>
                          </a:custGeom>
                          <a:ln w="5667" cap="sq">
                            <a:round/>
                          </a:ln>
                        </wps:spPr>
                        <wps:style>
                          <a:lnRef idx="1">
                            <a:srgbClr val="000000"/>
                          </a:lnRef>
                          <a:fillRef idx="0">
                            <a:srgbClr val="000000">
                              <a:alpha val="0"/>
                            </a:srgbClr>
                          </a:fillRef>
                          <a:effectRef idx="0">
                            <a:scrgbClr r="0" g="0" b="0"/>
                          </a:effectRef>
                          <a:fontRef idx="none"/>
                        </wps:style>
                        <wps:bodyPr/>
                      </wps:wsp>
                      <wps:wsp>
                        <wps:cNvPr id="2850" name="Shape 2850"/>
                        <wps:cNvSpPr/>
                        <wps:spPr>
                          <a:xfrm>
                            <a:off x="3753109" y="0"/>
                            <a:ext cx="0" cy="1944154"/>
                          </a:xfrm>
                          <a:custGeom>
                            <a:avLst/>
                            <a:gdLst/>
                            <a:ahLst/>
                            <a:cxnLst/>
                            <a:rect l="0" t="0" r="0" b="0"/>
                            <a:pathLst>
                              <a:path h="1944154">
                                <a:moveTo>
                                  <a:pt x="0" y="1944154"/>
                                </a:moveTo>
                                <a:lnTo>
                                  <a:pt x="0" y="0"/>
                                </a:lnTo>
                              </a:path>
                            </a:pathLst>
                          </a:custGeom>
                          <a:ln w="5667" cap="sq">
                            <a:round/>
                          </a:ln>
                        </wps:spPr>
                        <wps:style>
                          <a:lnRef idx="1">
                            <a:srgbClr val="000000"/>
                          </a:lnRef>
                          <a:fillRef idx="0">
                            <a:srgbClr val="000000">
                              <a:alpha val="0"/>
                            </a:srgbClr>
                          </a:fillRef>
                          <a:effectRef idx="0">
                            <a:scrgbClr r="0" g="0" b="0"/>
                          </a:effectRef>
                          <a:fontRef idx="none"/>
                        </wps:style>
                        <wps:bodyPr/>
                      </wps:wsp>
                      <wps:wsp>
                        <wps:cNvPr id="2851" name="Shape 2851"/>
                        <wps:cNvSpPr/>
                        <wps:spPr>
                          <a:xfrm>
                            <a:off x="6124725" y="0"/>
                            <a:ext cx="0" cy="1944154"/>
                          </a:xfrm>
                          <a:custGeom>
                            <a:avLst/>
                            <a:gdLst/>
                            <a:ahLst/>
                            <a:cxnLst/>
                            <a:rect l="0" t="0" r="0" b="0"/>
                            <a:pathLst>
                              <a:path h="1944154">
                                <a:moveTo>
                                  <a:pt x="0" y="1944154"/>
                                </a:moveTo>
                                <a:lnTo>
                                  <a:pt x="0" y="0"/>
                                </a:lnTo>
                              </a:path>
                            </a:pathLst>
                          </a:custGeom>
                          <a:ln w="5667" cap="sq">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B009ED2" id="Group 26414" o:spid="_x0000_s1598" style="position:absolute;left:0;text-align:left;margin-left:8.2pt;margin-top:11.6pt;width:482.25pt;height:310.5pt;z-index:251659264;mso-position-horizontal-relative:margin;mso-position-vertical-relative:text" coordsize="61247,39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">
                <v:shape id="Shape 2700" o:spid="_x0000_s1599" style="position:absolute;left:1420;top:20900;width:22062;height:16987;visibility:visible;mso-wrap-style:square;v-text-anchor:top" coordsize="2206155,1698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" path="m,l245128,50831r245128,50831l735385,152493,980513,504598r245128,204421l1470769,759850r245129,558551l1961026,1627330r245129,71051l2206155,1698693r-245129,-50831l1715898,1597031r-245129,-50831l1225641,1295005,980513,1244174,735385,1193343,490256,582819,245128,118907,,2944,,xe" fillcolor="gray" strokecolor="gray" strokeweight=".19678mm">
                  <v:fill opacity="13107f"/>
                  <v:stroke opacity="13107f"/>
                  <v:path arrowok="t" textboxrect="0,0,2206155,1698693"/>
                </v:shape>
                <v:shape id="Shape 2701" o:spid="_x0000_s1600" style="position:absolute;left:593;top:20900;width:552;height:18282;visibility:visible;mso-wrap-style:square;v-text-anchor:top" coordsize="55154,1828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" path="m27301,r552,l27853,1783628r27301,l27577,1828219,,1783628r27301,l27301,xe" fillcolor="black" strokeweight=".19678mm">
                  <v:stroke miterlimit="83231f" joinstyle="miter"/>
                  <v:path arrowok="t" textboxrect="0,0,55154,1828219"/>
                </v:shape>
                <v:shape id="Shape 2702" o:spid="_x0000_s1601" style="position:absolute;left:1420;top:20929;width:22062;height:16958;visibility:visible;mso-wrap-style:square;v-text-anchor:top" coordsize="2206155,1695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" path="m,l245128,115962,490256,579875r245129,610523l980513,1241229r245128,50831l1470769,1543255r245129,50831l1961026,1644918r245129,50831e" filled="f" strokecolor="#1f77b4" strokeweight=".29517mm">
                  <v:stroke endcap="square"/>
                  <v:path arrowok="t" textboxrect="0,0,2206155,1695749"/>
                </v:shape>
                <v:shape id="Shape 2703" o:spid="_x0000_s1602" style="position:absolute;left:1420;top:20900;width:22062;height:16984;visibility:visible;mso-wrap-style:square;v-text-anchor:top" coordsize="2206155,1698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" path="m,l245128,50831r245128,50831l735385,152493,980513,504598r245128,204421l1470769,759850r245129,558551l1961026,1627330r245129,71051e" filled="f" strokecolor="#1faf59" strokeweight=".29517mm">
                  <v:stroke endcap="square"/>
                  <v:path arrowok="t" textboxrect="0,0,2206155,1698381"/>
                </v:shape>
                <v:rect id="Rectangle 2704" o:spid="_x0000_s1603" style="position:absolute;top:19687;width:2306;height:1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" filled="f" stroked="f">
                  <v:textbox inset="0,0,0,0">
                    <w:txbxContent>
                      <w:p w14:paraId="495C1BE9" w14:textId="77777777" w:rsidR="000B4D66" w:rsidRDefault="00000000">
                        <w:pPr>
                          <w:spacing w:after="160" w:line="259" w:lineRule="auto"/>
                          <w:ind w:left="0" w:firstLine="0"/>
                          <w:jc w:val="left"/>
                        </w:pPr>
                        <w:r>
                          <w:rPr>
                            <w:w w:val="123"/>
                            <w:sz w:val="11"/>
                          </w:rPr>
                          <w:t>Time</w:t>
                        </w:r>
                      </w:p>
                    </w:txbxContent>
                  </v:textbox>
                </v:rect>
                <v:rect id="Rectangle 2705" o:spid="_x0000_s1604" style="position:absolute;left:7636;top:37993;width:12808;height:1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" filled="f" stroked="f">
                  <v:textbox inset="0,0,0,0">
                    <w:txbxContent>
                      <w:p w14:paraId="4ED224BD" w14:textId="77777777" w:rsidR="000B4D66" w:rsidRDefault="00000000">
                        <w:pPr>
                          <w:spacing w:after="160" w:line="259" w:lineRule="auto"/>
                          <w:ind w:left="0" w:firstLine="0"/>
                          <w:jc w:val="left"/>
                        </w:pPr>
                        <w:r>
                          <w:rPr>
                            <w:w w:val="124"/>
                            <w:sz w:val="13"/>
                          </w:rPr>
                          <w:t>Optimal</w:t>
                        </w:r>
                        <w:r>
                          <w:rPr>
                            <w:spacing w:val="12"/>
                            <w:w w:val="124"/>
                            <w:sz w:val="13"/>
                          </w:rPr>
                          <w:t xml:space="preserve"> </w:t>
                        </w:r>
                        <w:r>
                          <w:rPr>
                            <w:w w:val="124"/>
                            <w:sz w:val="13"/>
                          </w:rPr>
                          <w:t>leaves</w:t>
                        </w:r>
                        <w:r>
                          <w:rPr>
                            <w:spacing w:val="12"/>
                            <w:w w:val="124"/>
                            <w:sz w:val="13"/>
                          </w:rPr>
                          <w:t xml:space="preserve"> </w:t>
                        </w:r>
                        <w:r>
                          <w:rPr>
                            <w:w w:val="124"/>
                            <w:sz w:val="13"/>
                          </w:rPr>
                          <w:t>motion</w:t>
                        </w:r>
                      </w:p>
                    </w:txbxContent>
                  </v:textbox>
                </v:rect>
                <v:shape id="Shape 2707" o:spid="_x0000_s1605" style="position:absolute;left:1420;top:7962;width:22062;height:10409;visibility:visible;mso-wrap-style:square;v-text-anchor:top" coordsize="2206155,1040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" path="m735385,l980513,301274r245128,153590l1470769,254500r245129,507721l1961026,1020319r245129,20219l2206155,1040850,,1040850r,-2944l245128,972774,490256,559693,735385,xe" fillcolor="gray" strokecolor="gray" strokeweight=".19678mm">
                  <v:fill opacity="6425f"/>
                  <v:stroke opacity="6425f"/>
                  <v:path arrowok="t" textboxrect="0,0,2206155,1040850"/>
                </v:shape>
                <v:shape id="Shape 2708" o:spid="_x0000_s1606" style="position:absolute;left:1696;top:7817;width:21510;height:10548;visibility:visible;mso-wrap-style:square;v-text-anchor:top" coordsize="2151001,1054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" path="m,1050960r21727,-1643l43455,1047143r21727,-2844l86909,1040613r21727,-4725l130364,1029891r21727,-7529l173818,1013008r21727,-11498l217273,987529r21727,-16815l260727,950712r21728,-23526l304182,899829r21727,-31443l347636,832670r21728,-40077l391091,748179r21727,-48592l434546,647129r21727,-55851l478000,532676r21727,-60547l521455,410599r21727,-61420l564909,289070r21728,-57531l608364,177879r21727,-48523l651818,87162,673546,52357,695273,25829,717000,8241,738727,r21728,1235l782182,11775r21727,19379l825636,58618r21728,34531l869091,133496r21727,44724l912546,225745r21727,48663l956000,322521r21727,45911l999455,410579r21727,36972l1042909,478143r21728,23255l1086364,516651r21727,6909l1129818,522130r21728,-9414l1173273,496024r21727,-22937l1216728,445229r21727,-31212l1260182,381191r21727,-32604l1303637,318054r21727,-26693l1347091,270115r21727,-14441l1390546,249087r21727,1954l1434000,261838r21728,19545l1477455,309212r21727,35312l1520910,386246r21727,46853l1564364,483679r21727,52860l1607819,590260r21727,53263l1651273,695160r21727,49033l1694728,789858r21727,41752l1738182,869120r21728,33133l1781637,931045r21727,24624l1825091,976404r21728,17196l1868546,1007649r21727,11311l1912000,1027935r21728,7021l1955455,1040370r21727,4117l1998909,1047575r21728,2284l2042364,1051526r21727,1199l2085819,1053577r21727,597l2129273,1054586r21728,281e" filled="f" strokecolor="red" strokeweight=".98383mm">
                  <v:stroke opacity="49087f" endcap="square"/>
                  <v:path arrowok="t" textboxrect="0,0,2151001,1054867"/>
                </v:shape>
                <v:shape id="Shape 2709" o:spid="_x0000_s1607" style="position:absolute;left:1420;top:7962;width:22062;height:10406;visibility:visible;mso-wrap-style:square;v-text-anchor:top" coordsize="2206155,1040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" path="m,1037906l245128,972774,490256,559693,735385,,980513,301274r245128,153590l1470769,254500r245129,507721l1961026,1020319r245129,20219e" filled="f" strokeweight=".29517mm">
                  <v:stroke endcap="square"/>
                  <v:path arrowok="t" textboxrect="0,0,2206155,1040538"/>
                </v:shape>
                <v:shape id="Shape 2710" o:spid="_x0000_s1608" style="position:absolute;left:593;top:19441;width:23716;height:0;visibility:visible;mso-wrap-style:square;v-text-anchor:top" coordsize="23716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" path="m,l2371616,e" filled="f" strokeweight=".15742mm">
                  <v:stroke endcap="square"/>
                  <v:path arrowok="t" textboxrect="0,0,2371616,0"/>
                </v:shape>
                <v:shape id="Shape 2711" o:spid="_x0000_s1609" style="position:absolute;left:593;width:23716;height:0;visibility:visible;mso-wrap-style:square;v-text-anchor:top" coordsize="23716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" path="m,l2371616,e" filled="f" strokeweight=".15742mm">
                  <v:stroke endcap="square"/>
                  <v:path arrowok="t" textboxrect="0,0,2371616,0"/>
                </v:shape>
                <v:shape id="Shape 2712" o:spid="_x0000_s1610" style="position:absolute;left:593;width:0;height:19441;visibility:visible;mso-wrap-style:square;v-text-anchor:top" coordsize="0,1944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" path="m,1944154l,e" filled="f" strokeweight=".15742mm">
                  <v:stroke endcap="square"/>
                  <v:path arrowok="t" textboxrect="0,0,0,1944154"/>
                </v:shape>
                <v:shape id="Shape 2713" o:spid="_x0000_s1611" style="position:absolute;left:24309;width:0;height:19441;visibility:visible;mso-wrap-style:square;v-text-anchor:top" coordsize="0,1944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" path="m,1944154l,e" filled="f" strokeweight=".15742mm">
                  <v:stroke endcap="square"/>
                  <v:path arrowok="t" textboxrect="0,0,0,1944154"/>
                </v:shape>
                <v:shape id="Shape 2718" o:spid="_x0000_s1612" style="position:absolute;left:25711;top:30462;width:9823;height:2565;visibility:visible;mso-wrap-style:square;v-text-anchor:top" coordsize="982251,256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" path="m15833,256483r950593,c976997,256483,982251,251195,982251,240620r,-224789c982251,5288,976997,,966426,l15833,c5286,,,5288,,15831l,240620v,10575,5286,15863,15833,15863xe" filled="f" strokecolor="#ccc" strokeweight=".21986mm">
                  <v:stroke opacity="52428f" miterlimit="83231f" joinstyle="miter"/>
                  <v:path arrowok="t" textboxrect="0,0,982251,256483"/>
                </v:shape>
                <v:shape id="Shape 2720" o:spid="_x0000_s1613" style="position:absolute;left:25711;top:30462;width:9823;height:2565;visibility:visible;mso-wrap-style:square;v-text-anchor:top" coordsize="982254,256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" path="m15831,l966423,v10575,,15831,5288,15831,15831l982254,240620v,10575,-5256,15863,-15831,15863l15831,256483c5288,256483,,251195,,240620l,15831c,5288,5288,,15831,xe" stroked="f" strokeweight="0">
                  <v:fill opacity="52428f"/>
                  <v:stroke miterlimit="83231f" joinstyle="miter"/>
                  <v:path arrowok="t" textboxrect="0,0,982254,256483"/>
                </v:shape>
                <v:shape id="Shape 33868" o:spid="_x0000_s1614" style="position:absolute;left:28319;top:30779;width:91;height:602;visibility:visible;mso-wrap-style:square;v-text-anchor:top" coordsize="9144,6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" path="m,l9144,r,60292l,60292,,e" fillcolor="black" stroked="f" strokeweight="0">
                  <v:stroke miterlimit="83231f" joinstyle="miter"/>
                  <v:path arrowok="t" textboxrect="0,0,9144,60292"/>
                </v:shape>
                <v:shape id="Shape 2722" o:spid="_x0000_s1615" style="position:absolute;left:28508;top:30941;width:203;height:443;visibility:visible;mso-wrap-style:square;v-text-anchor:top" coordsize="20331,4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" path="m20331,r,6043l11778,9108c9403,11332,7979,14482,7670,18535r12661,l20331,24100r-12906,c7765,29015,9182,32791,11873,35324r8458,2948l20331,44325,6000,39162c1979,35173,,29728,,22833,,15757,1884,10129,5691,5950l20331,xe" fillcolor="black" stroked="f" strokeweight="0">
                  <v:stroke miterlimit="83231f" joinstyle="miter"/>
                  <v:path arrowok="t" textboxrect="0,0,20331,44325"/>
                </v:shape>
                <v:shape id="Shape 2723" o:spid="_x0000_s1616" style="position:absolute;left:28711;top:31292;width:182;height:100;visibility:visible;mso-wrap-style:square;v-text-anchor:top" coordsize="18138,9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" path="m18138,r,6712c15597,7852,13001,8723,10310,9213,7587,9680,4840,9989,2149,9989l,9215,,3163r2553,889c5244,4052,7927,3712,10468,3095,13001,2446,15597,1425,18138,xe" fillcolor="black" stroked="f" strokeweight="0">
                  <v:stroke miterlimit="83231f" joinstyle="miter"/>
                  <v:path arrowok="t" textboxrect="0,0,18138,9989"/>
                </v:shape>
                <v:shape id="Shape 2724" o:spid="_x0000_s1617" style="position:absolute;left:28711;top:30937;width:198;height:245;visibility:visible;mso-wrap-style:square;v-text-anchor:top" coordsize="19800,24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" path="m883,c6724,,11331,1923,14735,5659v3308,3807,5065,8873,5065,15277l19800,24459,,24459,,18894r12661,c12598,14999,11489,11905,9416,9554,7278,7243,4437,6063,946,6063l,6402,,359,883,xe" fillcolor="black" stroked="f" strokeweight="0">
                  <v:stroke miterlimit="83231f" joinstyle="miter"/>
                  <v:path arrowok="t" textboxrect="0,0,19800,24459"/>
                </v:shape>
                <v:shape id="Shape 2725" o:spid="_x0000_s1618" style="position:absolute;left:28969;top:30779;width:276;height:602;visibility:visible;mso-wrap-style:square;v-text-anchor:top" coordsize="27554,6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" path="m20810,r6744,l27554,5960r-6808,c18213,5960,16393,6522,15427,7575v-1013,1021,-1512,2842,-1512,5533l13915,16907r11723,l25638,22472r-11723,l13915,60292r-7108,l6807,22472,,22472,,16907r6807,l6807,13876v,-4726,1108,-8280,3340,-10512c12340,1108,15894,,20810,xe" fillcolor="black" stroked="f" strokeweight="0">
                  <v:stroke miterlimit="83231f" joinstyle="miter"/>
                  <v:path arrowok="t" textboxrect="0,0,27554,60292"/>
                </v:shape>
                <v:shape id="Shape 2726" o:spid="_x0000_s1619" style="position:absolute;left:29238;top:30825;width:270;height:556;visibility:visible;mso-wrap-style:square;v-text-anchor:top" coordsize="26992,55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" path="m5224,r7108,l12332,12269r14660,l26992,17834r-14660,l12332,41366v,3554,499,5873,1457,6799c14715,49218,16694,49685,19726,49685r7266,l26992,55653r-7266,c14161,55653,10354,54632,8319,52527,6245,50485,5224,46748,5224,41366r,-23532l,17834,,12269r5224,l5224,xe" fillcolor="black" stroked="f" strokeweight="0">
                  <v:stroke miterlimit="83231f" joinstyle="miter"/>
                  <v:path arrowok="t" textboxrect="0,0,26992,55653"/>
                </v:shape>
                <v:shape id="Shape 33869" o:spid="_x0000_s1620" style="position:absolute;left:29853;top:30779;width:91;height:602;visibility:visible;mso-wrap-style:square;v-text-anchor:top" coordsize="9144,6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" path="m,l9144,r,60292l,60292,,e" fillcolor="black" stroked="f" strokeweight="0">
                  <v:stroke miterlimit="83231f" joinstyle="miter"/>
                  <v:path arrowok="t" textboxrect="0,0,9144,60292"/>
                </v:shape>
                <v:shape id="Shape 2728" o:spid="_x0000_s1621" style="position:absolute;left:30042;top:30941;width:203;height:443;visibility:visible;mso-wrap-style:square;v-text-anchor:top" coordsize="20331,44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" path="m20331,r,6043l11778,9108c9404,11332,7979,14483,7670,18535r12661,l20331,24100r-12906,c7765,29016,9182,32791,11873,35324r8458,2949l20331,44326,6000,39163c1979,35173,,29728,,22833,,15757,1884,10129,5691,5950l20331,xe" fillcolor="black" stroked="f" strokeweight="0">
                  <v:stroke miterlimit="83231f" joinstyle="miter"/>
                  <v:path arrowok="t" textboxrect="0,0,20331,44326"/>
                </v:shape>
                <v:shape id="Shape 2729" o:spid="_x0000_s1622" style="position:absolute;left:30245;top:31292;width:182;height:100;visibility:visible;mso-wrap-style:square;v-text-anchor:top" coordsize="18130,9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" path="m18130,r,6712c15597,7852,13001,8723,10309,9213,7587,9680,4840,9989,2149,9989l,9215,,3163r2553,889c5244,4052,7927,3712,10468,3095,13001,2446,15597,1425,18130,xe" fillcolor="black" stroked="f" strokeweight="0">
                  <v:stroke miterlimit="83231f" joinstyle="miter"/>
                  <v:path arrowok="t" textboxrect="0,0,18130,9989"/>
                </v:shape>
                <v:shape id="Shape 2730" o:spid="_x0000_s1623" style="position:absolute;left:30245;top:30937;width:198;height:245;visibility:visible;mso-wrap-style:square;v-text-anchor:top" coordsize="19800,24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" path="m882,c6724,,11331,1923,14734,5659v3309,3807,5066,8873,5066,15277l19800,24459,,24459,,18894r12660,c12597,14999,11489,11905,9415,9554,7278,7243,4436,6063,946,6063l,6402,,359,882,xe" fillcolor="black" stroked="f" strokeweight="0">
                  <v:stroke miterlimit="83231f" joinstyle="miter"/>
                  <v:path arrowok="t" textboxrect="0,0,19800,24459"/>
                </v:shape>
                <v:shape id="Shape 2731" o:spid="_x0000_s1624" style="position:absolute;left:30533;top:31111;width:183;height:281;visibility:visible;mso-wrap-style:square;v-text-anchor:top" coordsize="18277,28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" path="m18277,r,5948l10456,7245c8224,8607,7116,10799,7116,13981v,2541,799,4583,2438,6000c11224,21501,13512,22206,16393,22206r1884,-835l18277,27302r-3808,785c10052,28087,6498,26907,3871,24469,1267,21960,,18652,,14448,,9628,1575,5947,4884,3406l18277,xe" fillcolor="black" stroked="f" strokeweight="0">
                  <v:stroke miterlimit="83231f" joinstyle="miter"/>
                  <v:path arrowok="t" textboxrect="0,0,18277,28087"/>
                </v:shape>
                <v:shape id="Shape 2732" o:spid="_x0000_s1625" style="position:absolute;left:30564;top:30937;width:151;height:96;visibility:visible;mso-wrap-style:square;v-text-anchor:top" coordsize="15118,9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" path="m14715,r403,142l15118,6396,14002,6063v-2533,,-4915,309,-7266,958c4353,7638,2129,8509,,9617l,3032c2533,2074,5066,1274,7512,807,9981,340,12332,,14715,xe" fillcolor="black" stroked="f" strokeweight="0">
                  <v:stroke miterlimit="83231f" joinstyle="miter"/>
                  <v:path arrowok="t" textboxrect="0,0,15118,9617"/>
                </v:shape>
                <v:shape id="Shape 2733" o:spid="_x0000_s1626" style="position:absolute;left:30715;top:30938;width:183;height:446;visibility:visible;mso-wrap-style:square;v-text-anchor:top" coordsize="18269,44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" path="m,l13607,4781v3087,3277,4662,8193,4662,14747l18269,44295r-7108,l11161,37709c9491,40401,7448,42316,5066,43488l,44531,,38601,7607,35232v2382,-2747,3554,-6491,3554,-11161l11161,22496r-7053,l,23177,,17230r1171,-298l11161,16932r,-713c11161,12974,10044,10433,7915,8612l,6254,,xe" fillcolor="black" stroked="f" strokeweight="0">
                  <v:stroke miterlimit="83231f" joinstyle="miter"/>
                  <v:path arrowok="t" textboxrect="0,0,18269,44531"/>
                </v:shape>
                <v:shape id="Shape 2734" o:spid="_x0000_s1627" style="position:absolute;left:30989;top:30779;width:275;height:602;visibility:visible;mso-wrap-style:square;v-text-anchor:top" coordsize="27546,6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" path="m20810,r6736,l27546,5960r-6800,c18214,5960,16385,6522,15427,7575v-1021,1021,-1512,2842,-1512,5533l13915,16907r11715,l25630,22472r-11715,l13915,60292r-7115,l6800,22472,,22472,,16907r6800,l6800,13876v,-4726,1115,-8280,3340,-10512c12340,1108,15894,,20810,xe" fillcolor="black" stroked="f" strokeweight="0">
                  <v:stroke miterlimit="83231f" joinstyle="miter"/>
                  <v:path arrowok="t" textboxrect="0,0,27546,60292"/>
                </v:shape>
                <v:shape id="Shape 2735" o:spid="_x0000_s1628" style="position:absolute;left:31573;top:30941;width:192;height:605;visibility:visible;mso-wrap-style:square;v-text-anchor:top" coordsize="19231,604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" path="m19231,r,5566l10354,10083c8161,13107,7108,17128,7108,22352v,5264,1053,9372,3246,12372l19231,39170r,5499l12736,43225c10449,42053,8533,40138,7108,37510r,22939l,60449,,648r7108,l7108,7234c8533,4701,10449,2785,12736,1519l19231,xe" fillcolor="black" stroked="f" strokeweight="0">
                  <v:stroke miterlimit="83231f" joinstyle="miter"/>
                  <v:path arrowok="t" textboxrect="0,0,19231,60449"/>
                </v:shape>
                <v:shape id="Shape 2736" o:spid="_x0000_s1629" style="position:absolute;left:31765;top:30937;width:195;height:455;visibility:visible;mso-wrap-style:square;v-text-anchor:top" coordsize="19484,45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" path="m1730,v5224,,9522,2169,12830,6309c17814,10488,19484,15957,19484,22757v,6838,-1670,12371,-4924,16511c11252,43416,6954,45458,1730,45458l,45074,,39575r4,2c3708,39577,6645,38160,8877,35128v2129,-2999,3246,-7108,3246,-12371c12123,17533,11006,13512,8877,10488,6645,7456,3708,5968,4,5968r-4,2l,405,1730,xe" fillcolor="black" stroked="f" strokeweight="0">
                  <v:stroke miterlimit="83231f" joinstyle="miter"/>
                  <v:path arrowok="t" textboxrect="0,0,19484,45458"/>
                </v:shape>
                <v:shape id="Shape 2737" o:spid="_x0000_s1630" style="position:absolute;left:32047;top:30937;width:199;height:455;visibility:visible;mso-wrap-style:square;v-text-anchor:top" coordsize="19864,45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" path="m19852,r12,5l19864,6069r-12,-6c16053,6063,13053,7575,10852,10575,8628,13575,7512,17628,7512,22757v,5263,1021,9308,3253,12308c12989,38065,15989,39521,19852,39521r12,-6l19864,45453r-12,5c13607,45458,8691,43479,5224,39427,1734,35469,,29936,,22757,,15649,1734,10116,5224,6063,8691,2074,13607,,19852,xe" fillcolor="black" stroked="f" strokeweight="0">
                  <v:stroke miterlimit="83231f" joinstyle="miter"/>
                  <v:path arrowok="t" textboxrect="0,0,19864,45458"/>
                </v:shape>
                <v:shape id="Shape 2738" o:spid="_x0000_s1631" style="position:absolute;left:32246;top:30937;width:198;height:455;visibility:visible;mso-wrap-style:square;v-text-anchor:top" coordsize="19872,4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" path="m,l14552,6058v3491,4053,5320,9586,5320,16694c19872,29931,18043,35464,14552,39422l,45448,,39510,9020,35060v2224,-3000,3332,-7045,3332,-12308c12352,17686,11244,13570,9020,10570l,6064,,xe" fillcolor="black" stroked="f" strokeweight="0">
                  <v:stroke miterlimit="83231f" joinstyle="miter"/>
                  <v:path arrowok="t" textboxrect="0,0,19872,45448"/>
                </v:shape>
                <v:shape id="Shape 2739" o:spid="_x0000_s1632" style="position:absolute;left:32531;top:30937;width:330;height:455;visibility:visible;mso-wrap-style:square;v-text-anchor:top" coordsize="33078,45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" path="m16939,v2628,,5074,253,7456,657c26683,1053,28812,1615,30791,2319r,6744c28749,8137,26683,7329,24545,6776,22322,6309,20097,5968,17809,5968v-3561,,-6253,530,-7978,1670c8066,8754,7203,10330,7203,12467v,1670,649,2936,1915,3894c10385,17287,12918,18245,16694,19052r2469,554c24237,20722,27791,22329,29928,24213v2042,1979,3150,4765,3150,8224c33078,36490,31503,39640,28353,41991v-3190,2351,-7607,3467,-13148,3467c12831,45458,10448,45236,7915,44841,5374,44437,2778,43819,,42830l,35469v2628,1424,5224,2446,7757,3095c10290,39268,12831,39577,15364,39577v3308,,5936,-554,7757,-1662c24854,36799,25812,35128,25812,32991v,-1884,-712,-3396,-1979,-4416c22567,27553,19725,26501,15269,25574r-2438,-585c8406,24031,5161,22638,3245,20722,1266,18799,309,16203,309,12807,309,8754,1757,5572,4607,3340,7448,1116,11556,,16939,xe" fillcolor="black" stroked="f" strokeweight="0">
                  <v:stroke miterlimit="83231f" joinstyle="miter"/>
                  <v:path arrowok="t" textboxrect="0,0,33078,45458"/>
                </v:shape>
                <v:shape id="Shape 33870" o:spid="_x0000_s1633" style="position:absolute;left:32975;top:30948;width:91;height:433;visibility:visible;mso-wrap-style:square;v-text-anchor:top" coordsize="9144,43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" path="m,l9144,r,43384l,43384,,e" fillcolor="black" stroked="f" strokeweight="0">
                  <v:stroke miterlimit="83231f" joinstyle="miter"/>
                  <v:path arrowok="t" textboxrect="0,0,9144,43384"/>
                </v:shape>
                <v:shape id="Shape 33871" o:spid="_x0000_s1634" style="position:absolute;left:32975;top:3077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" path="m,l9144,r,9144l,9144,,e" fillcolor="black" stroked="f" strokeweight="0">
                  <v:stroke miterlimit="83231f" joinstyle="miter"/>
                  <v:path arrowok="t" textboxrect="0,0,9144,9144"/>
                </v:shape>
                <v:shape id="Shape 2742" o:spid="_x0000_s1635" style="position:absolute;left:33142;top:30825;width:270;height:556;visibility:visible;mso-wrap-style:square;v-text-anchor:top" coordsize="26992,55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" path="m5224,r7116,l12340,12269r14652,l26992,17834r-14652,l12340,41366v,3554,491,5873,1449,6799c14723,49218,16702,49685,19725,49685r7267,l26992,55653r-7267,c14161,55653,10361,54632,8319,52527,6245,50485,5224,46748,5224,41366r,-23532l,17834,,12269r5224,l5224,xe" fillcolor="black" stroked="f" strokeweight="0">
                  <v:stroke miterlimit="83231f" joinstyle="miter"/>
                  <v:path arrowok="t" textboxrect="0,0,26992,55653"/>
                </v:shape>
                <v:shape id="Shape 33872" o:spid="_x0000_s1636" style="position:absolute;left:33505;top:30948;width:91;height:433;visibility:visible;mso-wrap-style:square;v-text-anchor:top" coordsize="9144,43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" path="m,l9144,r,43384l,43384,,e" fillcolor="black" stroked="f" strokeweight="0">
                  <v:stroke miterlimit="83231f" joinstyle="miter"/>
                  <v:path arrowok="t" textboxrect="0,0,9144,43384"/>
                </v:shape>
                <v:shape id="Shape 33873" o:spid="_x0000_s1637" style="position:absolute;left:33505;top:3077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" path="m,l9144,r,9144l,9144,,e" fillcolor="black" stroked="f" strokeweight="0">
                  <v:stroke miterlimit="83231f" joinstyle="miter"/>
                  <v:path arrowok="t" textboxrect="0,0,9144,9144"/>
                </v:shape>
                <v:shape id="Shape 2745" o:spid="_x0000_s1638" style="position:absolute;left:33694;top:30937;width:199;height:455;visibility:visible;mso-wrap-style:square;v-text-anchor:top" coordsize="19864,45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" path="m19844,r20,9l19864,6073r-20,-10c16044,6063,13045,7575,10852,10575,8628,13575,7512,17628,7512,22757v,5263,1021,9308,3245,12308c12981,38065,15981,39521,19844,39521r20,-10l19864,45450r-20,8c13598,45458,8683,43479,5224,39427,1725,35469,,29936,,22757,,15649,1725,10116,5224,6063,8683,2074,13598,,19844,xe" fillcolor="black" stroked="f" strokeweight="0">
                  <v:stroke miterlimit="83231f" joinstyle="miter"/>
                  <v:path arrowok="t" textboxrect="0,0,19864,45458"/>
                </v:shape>
                <v:shape id="Shape 2746" o:spid="_x0000_s1639" style="position:absolute;left:33893;top:30937;width:199;height:455;visibility:visible;mso-wrap-style:square;v-text-anchor:top" coordsize="19864,45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" path="m,l14544,6055v3499,4052,5320,9585,5320,16693c19864,29927,18043,35460,14544,39418l,45441,,39503,9011,35057v2225,-3000,3341,-7045,3341,-12309c12352,17682,11236,13566,9011,10566l,6065,,xe" fillcolor="black" stroked="f" strokeweight="0">
                  <v:stroke miterlimit="83231f" joinstyle="miter"/>
                  <v:path arrowok="t" textboxrect="0,0,19864,45441"/>
                </v:shape>
                <v:shape id="Shape 2747" o:spid="_x0000_s1640" style="position:absolute;left:34207;top:30937;width:362;height:444;visibility:visible;mso-wrap-style:square;v-text-anchor:top" coordsize="36237,444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" path="m21118,v4916,,8723,1615,11256,4670c34907,7796,36237,12309,36237,18245r,26192l29129,44437r,-25947c29129,14382,28266,11350,26683,9308,25076,7243,22725,6190,19543,6190v-3863,,-6862,1266,-9087,3736c8224,12403,7116,15712,7116,19915r,24522l,44437,,1053r7116,l7116,7796c8786,5232,10765,3253,13140,1979,15427,712,18118,,21118,xe" fillcolor="black" stroked="f" strokeweight="0">
                  <v:stroke miterlimit="83231f" joinstyle="miter"/>
                  <v:path arrowok="t" textboxrect="0,0,36237,44437"/>
                </v:shape>
                <v:shape id="Shape 2748" o:spid="_x0000_s1641" style="position:absolute;left:26028;top:31104;width:1583;height:0;visibility:visible;mso-wrap-style:square;v-text-anchor:top" coordsize="15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" path="m,l158310,e" filled="f" strokecolor="#1f77b4" strokeweight=".32981mm">
                  <v:stroke endcap="square"/>
                  <v:path arrowok="t" textboxrect="0,0,158310,0"/>
                </v:shape>
                <v:shape id="Shape 2749" o:spid="_x0000_s1642" style="position:absolute;left:26028;top:32267;width:1583;height:0;visibility:visible;mso-wrap-style:square;v-text-anchor:top" coordsize="15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" path="m,l158310,e" filled="f" strokecolor="#1faf59" strokeweight=".32981mm">
                  <v:stroke endcap="square"/>
                  <v:path arrowok="t" textboxrect="0,0,158310,0"/>
                </v:shape>
                <v:shape id="Shape 2750" o:spid="_x0000_s1643" style="position:absolute;left:28316;top:32101;width:254;height:444;visibility:visible;mso-wrap-style:square;v-text-anchor:top" coordsize="25322,44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" path="m21680,v491,,1045,87,1663,87c23905,182,24554,245,25322,396r,7298c24554,7203,23659,6895,22725,6641v-957,-150,-1979,-308,-3087,-308c15585,6333,12491,7694,10361,10290,8169,12918,7116,16630,7116,21577r,22821l,44398,,1045r7116,l7116,7757c8533,5161,10512,3182,12894,1884,15277,649,18214,,21680,xe" fillcolor="black" stroked="f" strokeweight="0">
                  <v:stroke miterlimit="83231f" joinstyle="miter"/>
                  <v:path arrowok="t" textboxrect="0,0,25322,44398"/>
                </v:shape>
                <v:shape id="Shape 33874" o:spid="_x0000_s1644" style="position:absolute;left:28645;top:32111;width:91;height:434;visibility:visible;mso-wrap-style:square;v-text-anchor:top" coordsize="9144,43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" path="m,l9144,r,43353l,43353,,e" fillcolor="black" stroked="f" strokeweight="0">
                  <v:stroke miterlimit="83231f" joinstyle="miter"/>
                  <v:path arrowok="t" textboxrect="0,0,9144,43353"/>
                </v:shape>
                <v:shape id="Shape 33875" o:spid="_x0000_s1645" style="position:absolute;left:28645;top:3194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" path="m,l9144,r,9144l,9144,,e" fillcolor="black" stroked="f" strokeweight="0">
                  <v:stroke miterlimit="83231f" joinstyle="miter"/>
                  <v:path arrowok="t" textboxrect="0,0,9144,9144"/>
                </v:shape>
                <v:shape id="Shape 2753" o:spid="_x0000_s1646" style="position:absolute;left:28886;top:32617;width:142;height:92;visibility:visible;mso-wrap-style:square;v-text-anchor:top" coordsize="14236,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" path="m,c2034,1116,4108,1884,6150,2446v2074,554,4140,863,6277,863l14236,2683r,6251l13543,9182v-2541,,-4860,-245,-7053,-554c4266,8224,2034,7670,,6895l,xe" fillcolor="black" stroked="f" strokeweight="0">
                  <v:stroke miterlimit="83231f" joinstyle="miter"/>
                  <v:path arrowok="t" textboxrect="0,0,14236,9182"/>
                </v:shape>
                <v:shape id="Shape 2754" o:spid="_x0000_s1647" style="position:absolute;left:28833;top:32101;width:195;height:444;visibility:visible;mso-wrap-style:square;v-text-anchor:top" coordsize="19460,44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" path="m17715,r1745,403l19460,5942r-8948,4293c8375,13076,7353,17129,7353,22195v,5168,1022,9126,3159,11968l19460,38455r,5540l17715,44398v-5383,,-9649,-1979,-12894,-6032c1575,34345,,28939,,22195,,15546,1575,10140,4821,6119,8066,2066,12332,,17715,xe" fillcolor="black" stroked="f" strokeweight="0">
                  <v:stroke miterlimit="83231f" joinstyle="miter"/>
                  <v:path arrowok="t" textboxrect="0,0,19460,44398"/>
                </v:shape>
                <v:shape id="Shape 2755" o:spid="_x0000_s1648" style="position:absolute;left:29028;top:32105;width:193;height:602;visibility:visible;mso-wrap-style:square;v-text-anchor:top" coordsize="19247,60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" path="m,l6416,1481v2287,1298,4203,3182,5691,5723l12107,642r7140,l19247,38612v,7267,-1671,12744,-4916,16417l,60163,,53912,8640,50921v2287,-2502,3467,-6119,3467,-11042l12107,36388v-1488,2533,-3404,4456,-5691,5723l,43592,,38052r12,6c3788,38058,6819,36633,8948,33760v2043,-2842,3159,-6800,3159,-11968c12107,16726,10991,12673,8948,9832,6819,6950,3788,5533,12,5533l,5539,,xe" fillcolor="black" stroked="f" strokeweight="0">
                  <v:stroke miterlimit="83231f" joinstyle="miter"/>
                  <v:path arrowok="t" textboxrect="0,0,19247,60163"/>
                </v:shape>
                <v:shape id="Shape 2756" o:spid="_x0000_s1649" style="position:absolute;left:29365;top:31942;width:362;height:603;visibility:visible;mso-wrap-style:square;v-text-anchor:top" coordsize="36244,6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" path="m,l7116,r,23651c8786,21118,10765,19108,13147,17873v2288,-1274,4979,-1979,7971,-1979c26041,15894,29841,17501,32374,20556v2541,3095,3870,7607,3870,13575l36244,60292r-7116,l29128,34384v,-4147,-862,-7179,-2437,-9221c25076,23097,22733,22076,19543,22076v-3863,,-6863,1266,-9087,3712c8232,28258,7116,31567,7116,35801r,24491l,60292,,xe" fillcolor="black" stroked="f" strokeweight="0">
                  <v:stroke miterlimit="83231f" joinstyle="miter"/>
                  <v:path arrowok="t" textboxrect="0,0,36244,60292"/>
                </v:shape>
                <v:shape id="Shape 2757" o:spid="_x0000_s1650" style="position:absolute;left:29816;top:31988;width:270;height:557;visibility:visible;mso-wrap-style:square;v-text-anchor:top" coordsize="26991,55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" path="m5224,r7108,l12332,12332r14659,l26991,17873r-14659,l12332,41397v,3586,499,5906,1456,6840c14715,49281,16694,49749,19725,49749r7266,l26991,55685r-7266,c14160,55685,10353,54664,8311,52590,6245,50555,5224,46812,5224,41397r,-23524l,17873,,12332r5224,l5224,xe" fillcolor="black" stroked="f" strokeweight="0">
                  <v:stroke miterlimit="83231f" joinstyle="miter"/>
                  <v:path arrowok="t" textboxrect="0,0,26991,55685"/>
                </v:shape>
                <v:shape id="Shape 33876" o:spid="_x0000_s1651" style="position:absolute;left:30431;top:31942;width:91;height:603;visibility:visible;mso-wrap-style:square;v-text-anchor:top" coordsize="9144,6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" path="m,l9144,r,60292l,60292,,e" fillcolor="black" stroked="f" strokeweight="0">
                  <v:stroke miterlimit="83231f" joinstyle="miter"/>
                  <v:path arrowok="t" textboxrect="0,0,9144,60292"/>
                </v:shape>
                <v:shape id="Shape 2759" o:spid="_x0000_s1652" style="position:absolute;left:30620;top:32105;width:203;height:442;visibility:visible;mso-wrap-style:square;v-text-anchor:top" coordsize="20331,44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" path="m20331,r,6003l11778,9070c9396,11295,7979,14453,7670,18529r12661,l20331,24070r-12914,c7757,28985,9182,32785,11873,35318r8458,2927l20331,44288,6000,39125c1979,35168,,29690,,22796,,15751,1884,10092,5691,5920l20331,xe" fillcolor="black" stroked="f" strokeweight="0">
                  <v:stroke miterlimit="83231f" joinstyle="miter"/>
                  <v:path arrowok="t" textboxrect="0,0,20331,44288"/>
                </v:shape>
                <v:shape id="Shape 2760" o:spid="_x0000_s1653" style="position:absolute;left:30823;top:32456;width:182;height:99;visibility:visible;mso-wrap-style:square;v-text-anchor:top" coordsize="18130,99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" path="m18130,r,6712c15597,7820,13001,8691,10309,9182,7587,9649,4840,9958,2149,9958l,9184,,3141r2545,880c5236,4021,7927,3713,10460,3095,13001,2446,15597,1425,18130,xe" fillcolor="black" stroked="f" strokeweight="0">
                  <v:stroke miterlimit="83231f" joinstyle="miter"/>
                  <v:path arrowok="t" textboxrect="0,0,18130,9958"/>
                </v:shape>
                <v:shape id="Shape 2761" o:spid="_x0000_s1654" style="position:absolute;left:30823;top:32101;width:198;height:244;visibility:visible;mso-wrap-style:square;v-text-anchor:top" coordsize="19800,24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" path="m883,c6724,,11331,1884,14734,5628v3301,3799,5066,8873,5066,15301l19800,24427,,24427,,18886r12660,c12597,14992,11481,11873,9415,9522,7278,7203,4437,6024,938,6024l,6360,,357,883,xe" fillcolor="black" stroked="f" strokeweight="0">
                  <v:stroke miterlimit="83231f" joinstyle="miter"/>
                  <v:path arrowok="t" textboxrect="0,0,19800,24427"/>
                </v:shape>
                <v:shape id="Shape 2762" o:spid="_x0000_s1655" style="position:absolute;left:31111;top:32275;width:183;height:280;visibility:visible;mso-wrap-style:square;v-text-anchor:top" coordsize="18273,280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" path="m18273,r,5915l10448,7212c8224,8574,7108,10766,7108,13956v,2533,807,4607,2446,6024c11224,21499,13512,22212,16385,22212r1888,-837l18273,27270r-3804,783c10052,28053,6491,26874,3863,24436,1267,21959,,18650,,14447,,9595,1575,5946,4884,3413l18273,xe" fillcolor="black" stroked="f" strokeweight="0">
                  <v:stroke miterlimit="83231f" joinstyle="miter"/>
                  <v:path arrowok="t" textboxrect="0,0,18273,28053"/>
                </v:shape>
                <v:shape id="Shape 2763" o:spid="_x0000_s1656" style="position:absolute;left:31142;top:32101;width:152;height:96;visibility:visible;mso-wrap-style:square;v-text-anchor:top" coordsize="15123,9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" path="m14723,r400,140l15123,6355,14010,6024v-2533,,-4915,309,-7266,958c4361,7607,2137,8470,,9585l,3024c2541,2066,5074,1235,7520,800,9989,340,12340,,14723,xe" fillcolor="black" stroked="f" strokeweight="0">
                  <v:stroke miterlimit="83231f" joinstyle="miter"/>
                  <v:path arrowok="t" textboxrect="0,0,15123,9585"/>
                </v:shape>
                <v:shape id="Shape 2764" o:spid="_x0000_s1657" style="position:absolute;left:31294;top:32102;width:182;height:445;visibility:visible;mso-wrap-style:square;v-text-anchor:top" coordsize="18273,44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" path="m,l13602,4775v3095,3245,4671,8161,4671,14747l18273,44257r-7109,l11164,37703c9494,40394,7452,42278,5069,43450l,44495,,38600,7610,35226v2375,-2778,3554,-6522,3554,-11193l11164,22458r-7052,l,23140,,17225r1175,-300l11164,16925r,-744c11164,12936,10048,10403,7919,8575l,6215,,xe" fillcolor="black" stroked="f" strokeweight="0">
                  <v:stroke miterlimit="83231f" joinstyle="miter"/>
                  <v:path arrowok="t" textboxrect="0,0,18273,44495"/>
                </v:shape>
                <v:shape id="Shape 2765" o:spid="_x0000_s1658" style="position:absolute;left:31567;top:31942;width:275;height:603;visibility:visible;mso-wrap-style:square;v-text-anchor:top" coordsize="27546,6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" path="m20810,r6736,l27546,5936r-6800,c18214,5936,16385,6522,15427,7543v-1021,1021,-1512,2874,-1512,5565l13915,16939r11715,l25630,22480r-11715,l13915,60292r-7115,l6800,22480,,22480,,16939r6800,l6800,13915v,-4765,1116,-8351,3340,-10543c12333,1140,15894,,20810,xe" fillcolor="black" stroked="f" strokeweight="0">
                  <v:stroke miterlimit="83231f" joinstyle="miter"/>
                  <v:path arrowok="t" textboxrect="0,0,27546,60292"/>
                </v:shape>
                <v:shape id="Shape 2766" o:spid="_x0000_s1659" style="position:absolute;left:32151;top:32105;width:192;height:604;visibility:visible;mso-wrap-style:square;v-text-anchor:top" coordsize="19231,60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" path="m19231,r,5543l19226,5540v-3799,,-6736,1512,-8873,4512c8161,13084,7108,17129,7108,22361v,5224,1053,9364,3245,12364c12490,37756,15427,39181,19226,39181r5,-2l19231,44638,12736,43194c10448,42023,8533,40139,7108,37511r,22907l,60418,,649r7108,l7108,7211c8533,4670,10448,2786,12736,1488l19231,xe" fillcolor="black" stroked="f" strokeweight="0">
                  <v:stroke miterlimit="83231f" joinstyle="miter"/>
                  <v:path arrowok="t" textboxrect="0,0,19231,60418"/>
                </v:shape>
                <v:shape id="Shape 2767" o:spid="_x0000_s1660" style="position:absolute;left:32343;top:32101;width:195;height:454;visibility:visible;mso-wrap-style:square;v-text-anchor:top" coordsize="19476,45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" path="m1729,v5224,,9522,2161,12831,6277c17806,10449,19476,15950,19476,22757v,6799,-1670,12364,-4916,16511c11251,43376,6953,45419,1729,45419l,45034,,39575,8869,35121v2137,-3000,3253,-7140,3253,-12364c12122,17525,11006,13480,8869,10449l,5939,,396,1729,xe" fillcolor="black" stroked="f" strokeweight="0">
                  <v:stroke miterlimit="83231f" joinstyle="miter"/>
                  <v:path arrowok="t" textboxrect="0,0,19476,45419"/>
                </v:shape>
                <v:shape id="Shape 2768" o:spid="_x0000_s1661" style="position:absolute;left:32625;top:32101;width:199;height:454;visibility:visible;mso-wrap-style:square;v-text-anchor:top" coordsize="19864,45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" path="m19852,r12,5l19864,6030r-12,-6c16045,6024,13045,7543,10852,10543,8628,13543,7512,17620,7512,22757v,5224,1021,9269,3245,12301c12989,38057,15981,39482,19852,39482r12,-6l19864,45414r-12,5c13607,45419,8691,43440,5224,39419,1734,35461,,29897,,22757,,15641,1734,10077,5224,6024,8691,2066,13607,,19852,xe" fillcolor="black" stroked="f" strokeweight="0">
                  <v:stroke miterlimit="83231f" joinstyle="miter"/>
                  <v:path arrowok="t" textboxrect="0,0,19864,45419"/>
                </v:shape>
                <v:shape id="Shape 2769" o:spid="_x0000_s1662" style="position:absolute;left:32824;top:32101;width:198;height:454;visibility:visible;mso-wrap-style:square;v-text-anchor:top" coordsize="19864,45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" path="m,l14552,6019v3491,4052,5312,9617,5312,16733c19864,29892,18043,35456,14552,39414l,45408,,39471,9011,35053v2233,-3032,3341,-7077,3341,-12301c12352,17678,11244,13538,9011,10538l,6025,,xe" fillcolor="black" stroked="f" strokeweight="0">
                  <v:stroke miterlimit="83231f" joinstyle="miter"/>
                  <v:path arrowok="t" textboxrect="0,0,19864,45408"/>
                </v:shape>
                <v:shape id="Shape 2770" o:spid="_x0000_s1663" style="position:absolute;left:33108;top:32101;width:331;height:454;visibility:visible;mso-wrap-style:square;v-text-anchor:top" coordsize="33086,45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" path="m16947,v2628,,5074,245,7448,649c26683,1045,28820,1607,30799,2319r,6705c28757,8098,26683,7290,24554,6736,22330,6277,20097,5936,17810,5936v-3554,,-6246,555,-7971,1671c8074,8715,7203,10290,7203,12427v,1671,657,2937,1924,3894c10393,17280,12926,18237,16702,19045r2469,554c24245,20715,27799,22290,29936,24174v2035,1979,3150,4765,3150,8255c33086,36482,31511,39632,28353,41952v-3182,2351,-7607,3467,-13140,3467c12831,45419,10456,45205,7916,44801,5383,44398,2786,43780,,42822l,35461v2628,1425,5224,2446,7765,3095c10298,39268,12831,39577,15372,39577v3309,,5936,-562,7757,-1670c24862,36791,25820,35121,25820,32960v,-1892,-712,-3404,-1979,-4425c22575,27514,19733,26461,15277,25535r-2446,-554c8414,24023,5169,22599,3246,20715,1267,18799,309,16195,309,12767,309,8715,1765,5564,4607,3333,7457,1108,11564,,16947,xe" fillcolor="black" stroked="f" strokeweight="0">
                  <v:stroke miterlimit="83231f" joinstyle="miter"/>
                  <v:path arrowok="t" textboxrect="0,0,33086,45419"/>
                </v:shape>
                <v:shape id="Shape 33877" o:spid="_x0000_s1664" style="position:absolute;left:33553;top:32111;width:91;height:434;visibility:visible;mso-wrap-style:square;v-text-anchor:top" coordsize="9144,43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" path="m,l9144,r,43353l,43353,,e" fillcolor="black" stroked="f" strokeweight="0">
                  <v:stroke miterlimit="83231f" joinstyle="miter"/>
                  <v:path arrowok="t" textboxrect="0,0,9144,43353"/>
                </v:shape>
                <v:shape id="Shape 33878" o:spid="_x0000_s1665" style="position:absolute;left:33553;top:3194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" path="m,l9144,r,9144l,9144,,e" fillcolor="black" stroked="f" strokeweight="0">
                  <v:stroke miterlimit="83231f" joinstyle="miter"/>
                  <v:path arrowok="t" textboxrect="0,0,9144,9144"/>
                </v:shape>
                <v:shape id="Shape 2773" o:spid="_x0000_s1666" style="position:absolute;left:33720;top:31988;width:270;height:557;visibility:visible;mso-wrap-style:square;v-text-anchor:top" coordsize="26992,55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" path="m5224,r7116,l12340,12332r14652,l26992,17873r-14652,l12340,41397v,3586,491,5906,1449,6840c14715,49281,16694,49749,19725,49749r7267,l26992,55685r-7267,c14161,55685,10361,54664,8319,52590,6245,50555,5224,46812,5224,41397r,-23524l,17873,,12332r5224,l5224,xe" fillcolor="black" stroked="f" strokeweight="0">
                  <v:stroke miterlimit="83231f" joinstyle="miter"/>
                  <v:path arrowok="t" textboxrect="0,0,26992,55685"/>
                </v:shape>
                <v:shape id="Shape 33879" o:spid="_x0000_s1667" style="position:absolute;left:34083;top:32111;width:91;height:434;visibility:visible;mso-wrap-style:square;v-text-anchor:top" coordsize="9144,43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" path="m,l9144,r,43353l,43353,,e" fillcolor="black" stroked="f" strokeweight="0">
                  <v:stroke miterlimit="83231f" joinstyle="miter"/>
                  <v:path arrowok="t" textboxrect="0,0,9144,43353"/>
                </v:shape>
                <v:shape id="Shape 33880" o:spid="_x0000_s1668" style="position:absolute;left:34083;top:3194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" path="m,l9144,r,9144l,9144,,e" fillcolor="black" stroked="f" strokeweight="0">
                  <v:stroke miterlimit="83231f" joinstyle="miter"/>
                  <v:path arrowok="t" textboxrect="0,0,9144,9144"/>
                </v:shape>
                <v:shape id="Shape 2776" o:spid="_x0000_s1669" style="position:absolute;left:34272;top:32101;width:199;height:454;visibility:visible;mso-wrap-style:square;v-text-anchor:top" coordsize="19872,45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" path="m19852,r20,9l19872,6034r-20,-10c16053,6024,13052,7543,10860,10543,8628,13543,7520,17620,7520,22757v,5224,1021,9269,3245,12301c12989,38057,15989,39482,19852,39482r20,-10l19872,45410r-20,9c13607,45419,8691,43440,5232,39419,1733,35461,,29897,,22757,,15641,1733,10077,5232,6024,8691,2066,13607,,19852,xe" fillcolor="black" stroked="f" strokeweight="0">
                  <v:stroke miterlimit="83231f" joinstyle="miter"/>
                  <v:path arrowok="t" textboxrect="0,0,19872,45419"/>
                </v:shape>
                <v:shape id="Shape 2777" o:spid="_x0000_s1670" style="position:absolute;left:34471;top:32101;width:198;height:454;visibility:visible;mso-wrap-style:square;v-text-anchor:top" coordsize="19864,45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" path="m,l14544,6015v3499,4053,5320,9617,5320,16733c19864,29888,18043,35452,14544,39410l,45402,,39464,9011,35049v2225,-3032,3341,-7077,3341,-12301c12352,17675,11236,13535,9011,10535l,6025,,xe" fillcolor="black" stroked="f" strokeweight="0">
                  <v:stroke miterlimit="83231f" joinstyle="miter"/>
                  <v:path arrowok="t" textboxrect="0,0,19864,45402"/>
                </v:shape>
                <v:shape id="Shape 2778" o:spid="_x0000_s1671" style="position:absolute;left:34785;top:32101;width:362;height:444;visibility:visible;mso-wrap-style:square;v-text-anchor:top" coordsize="36237,44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" path="m21118,v4916,,8715,1607,11256,4663c34907,7757,36237,12269,36237,18237r,26161l29129,44398r,-25908c29129,14343,28258,11311,26683,9269,25076,7203,22725,6182,19543,6182v-3871,,-6862,1266,-9095,3712c8224,12364,7108,15673,7108,19907r,24491l,44398,,1045r7108,l7108,7757c8778,5224,10757,3214,13140,1979,15427,705,18118,,21118,xe" fillcolor="black" stroked="f" strokeweight="0">
                  <v:stroke miterlimit="83231f" joinstyle="miter"/>
                  <v:path arrowok="t" textboxrect="0,0,36237,44398"/>
                </v:shape>
                <v:shape id="Shape 2779" o:spid="_x0000_s1672" style="position:absolute;left:25711;top:8263;width:9803;height:2564;visibility:visible;mso-wrap-style:square;v-text-anchor:top" coordsize="980276,256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" path="m15833,256475r948609,c975014,256475,980276,251219,980276,240612r,-224758c980276,5280,975014,,964442,l15833,c5286,,,5280,,15854l,240612v,10607,5286,15863,15833,15863xe" filled="f" strokecolor="#ccc" strokeweight=".21986mm">
                  <v:stroke opacity="52428f" miterlimit="83231f" joinstyle="miter"/>
                  <v:path arrowok="t" textboxrect="0,0,980276,256475"/>
                </v:shape>
                <v:shape id="Shape 2781" o:spid="_x0000_s1673" style="position:absolute;left:25711;top:8263;width:9803;height:2564;visibility:visible;mso-wrap-style:square;v-text-anchor:top" coordsize="980275,256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" path="m15831,l964444,v10575,,15831,5280,15831,15854l980275,240612v,10607,-5256,15863,-15831,15863l15831,256475c5288,256475,,251219,,240612l,15854c,5280,5288,,15831,xe" stroked="f" strokeweight="0">
                  <v:fill opacity="52428f"/>
                  <v:stroke miterlimit="83231f" joinstyle="miter"/>
                  <v:path arrowok="t" textboxrect="0,0,980275,256475"/>
                </v:shape>
                <v:shape id="Shape 2782" o:spid="_x0000_s1674" style="position:absolute;left:28289;top:8594;width:267;height:598;visibility:visible;mso-wrap-style:square;v-text-anchor:top" coordsize="26731,59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" path="m26731,r,6343l13234,12661c9894,16959,8256,22674,8256,29940v,7330,1638,13116,4978,17287l26731,53577r,6248l7298,51771c2375,46365,,39153,,29940,,20853,2375,13524,7298,8141l26731,xe" fillcolor="black" stroked="f" strokeweight="0">
                  <v:stroke miterlimit="83231f" joinstyle="miter"/>
                  <v:path arrowok="t" textboxrect="0,0,26731,59825"/>
                </v:shape>
                <v:shape id="Shape 2783" o:spid="_x0000_s1675" style="position:absolute;left:28556;top:8593;width:267;height:599;visibility:visible;mso-wrap-style:square;v-text-anchor:top" coordsize="26698,59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" path="m47,c8113,,14517,2786,19432,8161v4820,5382,7266,12712,7266,21799c26698,39173,24252,46384,19432,51791,14517,57173,8113,59864,47,59864l,59844,,53597r47,22c5643,53619,10155,51514,13496,47247v3308,-4171,4978,-9957,4978,-17287c18474,22694,16804,16978,13496,12681,10155,8477,5643,6340,47,6340l,6362,,20,47,xe" fillcolor="black" stroked="f" strokeweight="0">
                  <v:stroke miterlimit="83231f" joinstyle="miter"/>
                  <v:path arrowok="t" textboxrect="0,0,26698,59864"/>
                </v:shape>
                <v:shape id="Shape 2784" o:spid="_x0000_s1676" style="position:absolute;left:28939;top:8742;width:193;height:604;visibility:visible;mso-wrap-style:square;v-text-anchor:top" coordsize="19234,60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" path="m19234,r,5531l10361,10051c8168,13083,7116,17127,7116,22351v,5232,1052,9340,3245,12340l19234,39171r,5465l12744,43193c10456,42021,8533,40137,7116,37509r,22907l,60416,,615r7116,l7116,7201c8533,4668,10456,2784,12744,1518l19234,xe" fillcolor="black" stroked="f" strokeweight="0">
                  <v:stroke miterlimit="83231f" joinstyle="miter"/>
                  <v:path arrowok="t" textboxrect="0,0,19234,60416"/>
                </v:shape>
                <v:shape id="Shape 2785" o:spid="_x0000_s1677" style="position:absolute;left:29132;top:8738;width:195;height:454;visibility:visible;mso-wrap-style:square;v-text-anchor:top" coordsize="19480,45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" path="m1734,v5224,,9522,2168,12831,6277c17810,10456,19480,15926,19480,22757v,6807,-1670,12340,-4915,16511c11256,43384,6958,45426,1734,45426l,45041,,39577r,c3713,39577,6649,38160,8873,35097v2138,-3000,3246,-7108,3246,-12340c12119,17533,11011,13488,8873,10456,6649,7456,3713,5936,,5936r,1l,405,1734,xe" fillcolor="black" stroked="f" strokeweight="0">
                  <v:stroke miterlimit="83231f" joinstyle="miter"/>
                  <v:path arrowok="t" textboxrect="0,0,19480,45426"/>
                </v:shape>
                <v:shape id="Shape 2786" o:spid="_x0000_s1678" style="position:absolute;left:29391;top:8625;width:270;height:557;visibility:visible;mso-wrap-style:square;v-text-anchor:top" coordsize="26992,55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" path="m5224,r7116,l12340,12269r14652,l26992,17833r-14652,l12340,41366v,3554,491,5905,1457,6831c14723,49250,16702,49716,19733,49716r7259,l26992,55653r-7259,c14161,55653,10361,54632,8319,52558,6245,50516,5224,46748,5224,41366r,-23533l,17833,,12269r5224,l5224,xe" fillcolor="black" stroked="f" strokeweight="0">
                  <v:stroke miterlimit="83231f" joinstyle="miter"/>
                  <v:path arrowok="t" textboxrect="0,0,26992,55653"/>
                </v:shape>
                <v:shape id="Shape 33881" o:spid="_x0000_s1679" style="position:absolute;left:29755;top:8748;width:91;height:434;visibility:visible;mso-wrap-style:square;v-text-anchor:top" coordsize="9144,43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" path="m,l9144,r,43385l,43385,,e" fillcolor="black" stroked="f" strokeweight="0">
                  <v:stroke miterlimit="83231f" joinstyle="miter"/>
                  <v:path arrowok="t" textboxrect="0,0,9144,43385"/>
                </v:shape>
                <v:shape id="Shape 33882" o:spid="_x0000_s1680" style="position:absolute;left:29755;top:8579;width:91;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" path="m,l9144,r,9144l,9144,,e" fillcolor="black" stroked="f" strokeweight="0">
                  <v:stroke miterlimit="83231f" joinstyle="miter"/>
                  <v:path arrowok="t" textboxrect="0,0,9144,9144"/>
                </v:shape>
                <v:shape id="Shape 2789" o:spid="_x0000_s1681" style="position:absolute;left:29972;top:8738;width:632;height:444;visibility:visible;mso-wrap-style:square;v-text-anchor:top" coordsize="63173,4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" path="m21055,v3158,,5786,776,7979,2382c31258,3958,32841,6340,33949,9340,35714,6190,37844,3902,40289,2319,42735,776,45672,,49068,v4456,,7915,1615,10392,4765c61899,7915,63173,12435,63173,18213r,26192l56025,44405r,-25915c56025,14351,55257,11256,53833,9190,52321,7211,50089,6190,47089,6190v-3704,,-6641,1266,-8779,3704c36173,12372,35160,15680,35160,19884r,24521l28013,44405r,-25915c28013,14351,27245,11256,25820,9190,24300,7211,22013,6190,18989,6190v-3617,,-6562,1266,-8691,3704c8161,12372,7116,15680,7116,19884r,24521l,44405,,1021r7116,l7116,7765c8723,5169,10702,3190,12989,1924,15182,649,17905,,21055,xe" fillcolor="black" stroked="f" strokeweight="0">
                  <v:stroke miterlimit="83231f" joinstyle="miter"/>
                  <v:path arrowok="t" textboxrect="0,0,63173,44405"/>
                </v:shape>
                <v:shape id="Shape 2790" o:spid="_x0000_s1682" style="position:absolute;left:30719;top:8911;width:183;height:281;visibility:visible;mso-wrap-style:square;v-text-anchor:top" coordsize="18273,28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" path="m18273,r,5945l10448,7242c8224,8603,7108,10796,7108,13978v,2541,807,4615,2446,6032c11224,21529,13512,22234,16385,22234r1888,-836l18273,27299r-3804,784c10045,28083,6491,26904,3863,24466,1267,21989,,18680,,14445,,9625,1575,5976,4884,3435l18273,xe" fillcolor="black" stroked="f" strokeweight="0">
                  <v:stroke miterlimit="83231f" joinstyle="miter"/>
                  <v:path arrowok="t" textboxrect="0,0,18273,28083"/>
                </v:shape>
                <v:shape id="Shape 2791" o:spid="_x0000_s1683" style="position:absolute;left:30750;top:8738;width:152;height:96;visibility:visible;mso-wrap-style:square;v-text-anchor:top" coordsize="15122,9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" path="m14723,r399,141l15122,6363,14010,6031v-2541,,-4915,309,-7266,958c4361,7607,2137,8477,,9585l,3032c2541,2074,5074,1274,7512,776,9989,340,12340,,14723,xe" fillcolor="black" stroked="f" strokeweight="0">
                  <v:stroke miterlimit="83231f" joinstyle="miter"/>
                  <v:path arrowok="t" textboxrect="0,0,15122,9585"/>
                </v:shape>
                <v:shape id="Shape 2792" o:spid="_x0000_s1684" style="position:absolute;left:30902;top:8739;width:182;height:445;visibility:visible;mso-wrap-style:square;v-text-anchor:top" coordsize="18273,44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" path="m,l13603,4783v3095,3245,4670,8160,4670,14746l18273,44265r-7108,l11165,37710c9495,40402,7452,42286,5070,43457l,44502,,38600,7603,35233v2382,-2778,3562,-6522,3562,-11192l11165,22466r-7053,l,23147,,17202r1176,-301l11165,16901r,-712c11165,12943,10049,10402,7912,8582l,6222,,xe" fillcolor="black" stroked="f" strokeweight="0">
                  <v:stroke miterlimit="83231f" joinstyle="miter"/>
                  <v:path arrowok="t" textboxrect="0,0,18273,44502"/>
                </v:shape>
                <v:shape id="Shape 33883" o:spid="_x0000_s1685" style="position:absolute;left:31231;top:8579;width:92;height:603;visibility:visible;mso-wrap-style:square;v-text-anchor:top" coordsize="9144,60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" path="m,l9144,r,60260l,60260,,e" fillcolor="black" stroked="f" strokeweight="0">
                  <v:stroke miterlimit="83231f" joinstyle="miter"/>
                  <v:path arrowok="t" textboxrect="0,0,9144,60260"/>
                </v:shape>
                <v:shape id="Shape 2794" o:spid="_x0000_s1686" style="position:absolute;left:31647;top:8579;width:275;height:603;visibility:visible;mso-wrap-style:square;v-text-anchor:top" coordsize="27546,60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" path="m20801,r6745,l27546,5936r-6800,c18205,5936,16385,6490,15427,7543v-1021,1021,-1520,2842,-1520,5533l13907,16875r11723,l25630,22440r-11723,l13907,60260r-7108,l6799,22440,,22440,,16875r6799,l6799,13852v,-4734,1116,-8288,3341,-10520c12332,1108,15886,,20801,xe" fillcolor="black" stroked="f" strokeweight="0">
                  <v:stroke miterlimit="83231f" joinstyle="miter"/>
                  <v:path arrowok="t" textboxrect="0,0,27546,60260"/>
                </v:shape>
                <v:shape id="Shape 33884" o:spid="_x0000_s1687" style="position:absolute;left:31982;top:8579;width:91;height:603;visibility:visible;mso-wrap-style:square;v-text-anchor:top" coordsize="9144,60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" path="m,l9144,r,60260l,60260,,e" fillcolor="black" stroked="f" strokeweight="0">
                  <v:stroke miterlimit="83231f" joinstyle="miter"/>
                  <v:path arrowok="t" textboxrect="0,0,9144,60260"/>
                </v:shape>
                <v:shape id="Shape 2796" o:spid="_x0000_s1688" style="position:absolute;left:32194;top:8748;width:363;height:444;visibility:visible;mso-wrap-style:square;v-text-anchor:top" coordsize="36245,4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" path="m,l7116,r,26002c7116,30118,7915,33150,9499,35224v1575,2066,3957,3087,7203,3087c20501,38311,23564,37139,25788,34662v2233,-2470,3341,-5778,3341,-10077l29129,r7116,l36245,43385r-7116,l29129,36704v-1766,2723,-3800,4607,-6032,5873c20810,43788,18182,44405,15182,44405v-4971,,-8779,-1487,-11311,-4574c1274,36830,,32279,,26255l,xe" fillcolor="black" stroked="f" strokeweight="0">
                  <v:stroke miterlimit="83231f" joinstyle="miter"/>
                  <v:path arrowok="t" textboxrect="0,0,36245,44405"/>
                </v:shape>
                <v:shape id="Shape 2797" o:spid="_x0000_s1689" style="position:absolute;left:32672;top:8741;width:204;height:443;visibility:visible;mso-wrap-style:square;v-text-anchor:top" coordsize="20323,4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" path="m20323,r,6014l11778,9078c9396,11302,7971,14461,7662,18505r12661,l20323,24070r-12906,c7757,28985,9182,32761,11873,35326r8450,2924l20323,44295,5992,39133c1979,35144,,29698,,22803,,15727,1884,10099,5683,5920l20323,xe" fillcolor="black" stroked="f" strokeweight="0">
                  <v:stroke miterlimit="83231f" joinstyle="miter"/>
                  <v:path arrowok="t" textboxrect="0,0,20323,44295"/>
                </v:shape>
                <v:shape id="Shape 2798" o:spid="_x0000_s1690" style="position:absolute;left:32876;top:9092;width:181;height:100;visibility:visible;mso-wrap-style:square;v-text-anchor:top" coordsize="18138,9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" path="m18138,r,6744c15605,7852,13001,8723,10318,9214,7595,9681,4840,9989,2149,9989l,9215,,3170r2553,883c5244,4053,7935,3744,10468,3127,13001,2478,15605,1457,18138,xe" fillcolor="black" stroked="f" strokeweight="0">
                  <v:stroke miterlimit="83231f" joinstyle="miter"/>
                  <v:path arrowok="t" textboxrect="0,0,18138,9989"/>
                </v:shape>
                <v:shape id="Shape 2799" o:spid="_x0000_s1691" style="position:absolute;left:32876;top:8738;width:198;height:244;visibility:visible;mso-wrap-style:square;v-text-anchor:top" coordsize="19808,24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" path="m883,c6724,,11339,1924,14734,5628v3309,3807,5074,8873,5074,15308l19808,24427,,24427,,18862r12661,c12605,14968,11489,11873,9415,9530,7286,7211,4437,6031,946,6031l,6371,,357,883,xe" fillcolor="black" stroked="f" strokeweight="0">
                  <v:stroke miterlimit="83231f" joinstyle="miter"/>
                  <v:path arrowok="t" textboxrect="0,0,19808,24427"/>
                </v:shape>
                <v:shape id="Shape 2800" o:spid="_x0000_s1692" style="position:absolute;left:33188;top:8738;width:362;height:444;visibility:visible;mso-wrap-style:square;v-text-anchor:top" coordsize="36237,4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" path="m21118,v4916,,8723,1615,11256,4670c34907,7765,36237,12277,36237,18213r,26192l29129,44405r,-25915c29129,14351,28266,11319,26683,9277,25076,7211,22725,6190,19543,6190v-3863,,-6862,1266,-9087,3704c8224,12372,7116,15680,7116,19884r,24521l,44405,,1021r7116,l7116,7765c8786,5232,10765,3253,13140,1979,15427,681,18118,,21118,xe" fillcolor="black" stroked="f" strokeweight="0">
                  <v:stroke miterlimit="83231f" joinstyle="miter"/>
                  <v:path arrowok="t" textboxrect="0,0,36237,44405"/>
                </v:shape>
                <v:shape id="Shape 2801" o:spid="_x0000_s1693" style="position:absolute;left:33661;top:8738;width:343;height:454;visibility:visible;mso-wrap-style:square;v-text-anchor:top" coordsize="34258,45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" path="m21767,v2193,,4362,253,6396,681c30237,1211,32279,1828,34258,2691r,6649c32215,8256,30237,7456,28163,6902,26129,6340,24150,6031,22076,6031v-4575,,-8224,1520,-10765,4425c8778,13393,7512,17533,7512,22757v,5319,1266,9435,3799,12340c13852,38033,17501,39490,22076,39490v2074,,4053,-222,6087,-776c30237,38160,32215,37289,34258,36149r,6586c32215,43693,30142,44405,28108,44809v-2169,396,-4457,617,-6839,617c14810,45426,9585,43447,5778,39332,1884,35311,,29714,,22757,,15680,1884,10147,5778,6126,9641,2074,14960,,21767,xe" fillcolor="black" stroked="f" strokeweight="0">
                  <v:stroke miterlimit="83231f" joinstyle="miter"/>
                  <v:path arrowok="t" textboxrect="0,0,34258,45426"/>
                </v:shape>
                <v:shape id="Shape 2802" o:spid="_x0000_s1694" style="position:absolute;left:34097;top:8741;width:203;height:443;visibility:visible;mso-wrap-style:square;v-text-anchor:top" coordsize="20327,4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" path="m20327,r,6014l11778,9080c9396,11304,7979,14462,7662,18507r12665,l20327,24071r-12910,c7757,28987,9182,32762,11873,35327r8454,2926l20327,44295,6000,39134c1979,35145,,29699,,22805,,15728,1884,10101,5683,5921l20327,xe" fillcolor="black" stroked="f" strokeweight="0">
                  <v:stroke miterlimit="83231f" joinstyle="miter"/>
                  <v:path arrowok="t" textboxrect="0,0,20327,44295"/>
                </v:shape>
                <v:shape id="Shape 2803" o:spid="_x0000_s1695" style="position:absolute;left:34300;top:9092;width:181;height:100;visibility:visible;mso-wrap-style:square;v-text-anchor:top" coordsize="18134,9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" path="m18134,r,6744c15601,7852,13005,8723,10314,9214,7591,9681,4836,9989,2153,9989l,9214,,3171r2549,882c5240,4053,7931,3744,10464,3127,13005,2478,15601,1457,18134,xe" fillcolor="black" stroked="f" strokeweight="0">
                  <v:stroke miterlimit="83231f" joinstyle="miter"/>
                  <v:path arrowok="t" textboxrect="0,0,18134,9989"/>
                </v:shape>
                <v:shape id="Shape 2804" o:spid="_x0000_s1696" style="position:absolute;left:34300;top:8738;width:198;height:244;visibility:visible;mso-wrap-style:square;v-text-anchor:top" coordsize="19804,24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" path="m879,c6728,,11335,1924,14730,5628v3309,3807,5074,8873,5074,15308l19804,24427,,24427,,18862r12664,c12601,14968,11485,11873,9419,9530,7282,7211,4440,6031,942,6031l,6369,,355,879,xe" fillcolor="black" stroked="f" strokeweight="0">
                  <v:stroke miterlimit="83231f" joinstyle="miter"/>
                  <v:path arrowok="t" textboxrect="0,0,19804,24427"/>
                </v:shape>
                <v:shape id="Shape 2805" o:spid="_x0000_s1697" style="position:absolute;left:26028;top:8904;width:1583;height:0;visibility:visible;mso-wrap-style:square;v-text-anchor:top" coordsize="15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" path="m,l158310,e" filled="f" strokecolor="red" strokeweight="1.0994mm">
                  <v:stroke opacity="49087f" endcap="square"/>
                  <v:path arrowok="t" textboxrect="0,0,158310,0"/>
                </v:shape>
                <v:shape id="Shape 2806" o:spid="_x0000_s1698" style="position:absolute;left:26028;top:10068;width:1583;height:0;visibility:visible;mso-wrap-style:square;v-text-anchor:top" coordsize="15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" path="m,l158310,e" filled="f" strokeweight=".32981mm">
                  <v:stroke endcap="square"/>
                  <v:path arrowok="t" textboxrect="0,0,158310,0"/>
                </v:shape>
                <v:shape id="Shape 2807" o:spid="_x0000_s1699" style="position:absolute;left:28322;top:9767;width:241;height:578;visibility:visible;mso-wrap-style:square;v-text-anchor:top" coordsize="24051,57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" path="m,l16077,r7974,2265l24051,8528,17248,6435r-9428,l7820,51419r9428,l24051,49317r,6242l16077,57822,,57822,,xe" fillcolor="black" stroked="f" strokeweight="0">
                  <v:stroke miterlimit="83231f" joinstyle="miter"/>
                  <v:path arrowok="t" textboxrect="0,0,24051,57822"/>
                </v:shape>
                <v:shape id="Shape 2808" o:spid="_x0000_s1700" style="position:absolute;left:28563;top:9790;width:244;height:533;visibility:visible;mso-wrap-style:square;v-text-anchor:top" coordsize="24455,53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" path="m,l16635,4725v5224,4669,7820,11967,7820,21893c24455,36600,21772,43929,16540,48600l,53294,,47052,10698,43747v3617,-3649,5533,-9372,5533,-17129c16231,18854,14315,13194,10698,9553l,6263,,xe" fillcolor="black" stroked="f" strokeweight="0">
                  <v:stroke miterlimit="83231f" joinstyle="miter"/>
                  <v:path arrowok="t" textboxrect="0,0,24455,53294"/>
                </v:shape>
                <v:shape id="Shape 2809" o:spid="_x0000_s1701" style="position:absolute;left:28898;top:9905;width:203;height:442;visibility:visible;mso-wrap-style:square;v-text-anchor:top" coordsize="20331,44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" path="m20331,r,6006l11778,9070c9403,11358,7979,14484,7670,18561r12661,l20331,24070r-12906,c7765,29017,9182,32817,11873,35349r8458,2901l20331,44288,6000,39125c1979,35167,,29730,,22827,,15751,1884,10123,5691,5920l20331,xe" fillcolor="black" stroked="f" strokeweight="0">
                  <v:stroke miterlimit="83231f" joinstyle="miter"/>
                  <v:path arrowok="t" textboxrect="0,0,20331,44288"/>
                </v:shape>
                <v:shape id="Shape 2810" o:spid="_x0000_s1702" style="position:absolute;left:29101;top:10256;width:181;height:99;visibility:visible;mso-wrap-style:square;v-text-anchor:top" coordsize="18130,9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" path="m18130,r,6680c15597,7820,13001,8691,10310,9182,7587,9617,4840,9926,2149,9926l,9152,,3114r2553,875c5244,3989,7927,3680,10468,3063,13001,2414,15597,1393,18130,xe" fillcolor="black" stroked="f" strokeweight="0">
                  <v:stroke miterlimit="83231f" joinstyle="miter"/>
                  <v:path arrowok="t" textboxrect="0,0,18130,9926"/>
                </v:shape>
                <v:shape id="Shape 2811" o:spid="_x0000_s1703" style="position:absolute;left:29101;top:9901;width:198;height:244;visibility:visible;mso-wrap-style:square;v-text-anchor:top" coordsize="19800,24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" path="m883,c6724,,11331,1915,14735,5628v3308,3799,5065,8905,5065,15332l19800,24427,,24427,,18918r12661,c12597,15024,11489,11873,9415,9554,7278,7203,4437,6024,946,6024l,6363,,357,883,xe" fillcolor="black" stroked="f" strokeweight="0">
                  <v:stroke miterlimit="83231f" joinstyle="miter"/>
                  <v:path arrowok="t" textboxrect="0,0,19800,24427"/>
                </v:shape>
                <v:shape id="Shape 33885" o:spid="_x0000_s1704" style="position:absolute;left:29415;top:9742;width:92;height:603;visibility:visible;mso-wrap-style:square;v-text-anchor:top" coordsize="9144,6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" path="m,l9144,r,60292l,60292,,e" fillcolor="black" stroked="f" strokeweight="0">
                  <v:stroke miterlimit="83231f" joinstyle="miter"/>
                  <v:path arrowok="t" textboxrect="0,0,9144,60292"/>
                </v:shape>
                <v:shape id="Shape 33886" o:spid="_x0000_s1705" style="position:absolute;left:29635;top:9912;width:92;height:433;visibility:visible;mso-wrap-style:square;v-text-anchor:top" coordsize="9144,43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" path="m,l9144,r,43376l,43376,,e" fillcolor="black" stroked="f" strokeweight="0">
                  <v:stroke miterlimit="83231f" joinstyle="miter"/>
                  <v:path arrowok="t" textboxrect="0,0,9144,43376"/>
                </v:shape>
                <v:shape id="Shape 33887" o:spid="_x0000_s1706" style="position:absolute;left:29635;top:9742;width:92;height:92;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" path="m,l9144,r,9144l,9144,,e" fillcolor="black" stroked="f" strokeweight="0">
                  <v:stroke miterlimit="83231f" joinstyle="miter"/>
                  <v:path arrowok="t" textboxrect="0,0,9144,9144"/>
                </v:shape>
                <v:shape id="Shape 2815" o:spid="_x0000_s1707" style="position:absolute;left:29805;top:9912;width:421;height:433;visibility:visible;mso-wrap-style:square;v-text-anchor:top" coordsize="42110,43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" path="m,l7512,,21055,36419,34598,r7512,l25883,43376r-9648,l,xe" fillcolor="black" stroked="f" strokeweight="0">
                  <v:stroke miterlimit="83231f" joinstyle="miter"/>
                  <v:path arrowok="t" textboxrect="0,0,42110,43376"/>
                </v:shape>
                <v:shape id="Shape 2816" o:spid="_x0000_s1708" style="position:absolute;left:30293;top:9905;width:203;height:442;visibility:visible;mso-wrap-style:square;v-text-anchor:top" coordsize="20331,44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" path="m20331,r,6003l11778,9070c9396,11358,7979,14484,7670,18561r12661,l20331,24070r-12914,c7757,29017,9182,32817,11873,35349r8458,2901l20331,44288,6000,39125c1979,35167,,29730,,22827,,15751,1884,10123,5691,5920l20331,xe" fillcolor="black" stroked="f" strokeweight="0">
                  <v:stroke miterlimit="83231f" joinstyle="miter"/>
                  <v:path arrowok="t" textboxrect="0,0,20331,44288"/>
                </v:shape>
                <v:shape id="Shape 2817" o:spid="_x0000_s1709" style="position:absolute;left:30496;top:10256;width:182;height:99;visibility:visible;mso-wrap-style:square;v-text-anchor:top" coordsize="18130,9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" path="m18130,r,6680c15597,7820,13001,8691,10310,9182,7587,9617,4840,9926,2149,9926l,9152,,3114r2553,875c5236,3989,7927,3680,10468,3063,13001,2414,15597,1393,18130,xe" fillcolor="black" stroked="f" strokeweight="0">
                  <v:stroke miterlimit="83231f" joinstyle="miter"/>
                  <v:path arrowok="t" textboxrect="0,0,18130,9926"/>
                </v:shape>
                <v:shape id="Shape 2818" o:spid="_x0000_s1710" style="position:absolute;left:30496;top:9901;width:198;height:244;visibility:visible;mso-wrap-style:square;v-text-anchor:top" coordsize="19800,24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" path="m883,c6724,,11331,1915,14734,5628v3309,3799,5066,8905,5066,15332l19800,24427,,24427,,18918r12661,c12597,15024,11481,11873,9415,9554,7278,7203,4437,6024,938,6024l,6360,,357,883,xe" fillcolor="black" stroked="f" strokeweight="0">
                  <v:stroke miterlimit="83231f" joinstyle="miter"/>
                  <v:path arrowok="t" textboxrect="0,0,19800,24427"/>
                </v:shape>
                <v:shape id="Shape 2819" o:spid="_x0000_s1711" style="position:absolute;left:30808;top:9901;width:253;height:444;visibility:visible;mso-wrap-style:square;v-text-anchor:top" coordsize="25321,44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" path="m21672,v499,,1053,87,1670,87c23896,182,24545,245,25321,403r,7322c24545,7203,23651,6894,22725,6649v-958,-158,-1979,-309,-3095,-309c15577,6340,12490,7725,10353,10321,8161,12981,7108,16694,7108,21609r,22820l,44429,,1053r7108,l7108,7757c8532,5161,10511,3182,12894,1915,15268,649,18213,,21672,xe" fillcolor="black" stroked="f" strokeweight="0">
                  <v:stroke miterlimit="83231f" joinstyle="miter"/>
                  <v:path arrowok="t" textboxrect="0,0,25321,44429"/>
                </v:shape>
                <v:shape id="Shape 2820" o:spid="_x0000_s1712" style="position:absolute;left:31088;top:9905;width:203;height:442;visibility:visible;mso-wrap-style:square;v-text-anchor:top" coordsize="20331,44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" path="m20331,r,6003l11778,9070c9396,11358,7979,14484,7670,18561r12661,l20331,24070r-12914,c7757,29017,9182,32817,11873,35349r8458,2901l20331,44288,6000,39125c1979,35167,,29730,,22827,,15751,1884,10123,5691,5920l20331,xe" fillcolor="black" stroked="f" strokeweight="0">
                  <v:stroke miterlimit="83231f" joinstyle="miter"/>
                  <v:path arrowok="t" textboxrect="0,0,20331,44288"/>
                </v:shape>
                <v:shape id="Shape 2821" o:spid="_x0000_s1713" style="position:absolute;left:31291;top:10256;width:181;height:99;visibility:visible;mso-wrap-style:square;v-text-anchor:top" coordsize="18130,9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" path="m18130,r,6680c15597,7820,13001,8691,10309,9182,7587,9617,4840,9926,2149,9926l,9152,,3114r2553,875c5236,3989,7927,3680,10468,3063,13001,2414,15597,1393,18130,xe" fillcolor="black" stroked="f" strokeweight="0">
                  <v:stroke miterlimit="83231f" joinstyle="miter"/>
                  <v:path arrowok="t" textboxrect="0,0,18130,9926"/>
                </v:shape>
                <v:shape id="Shape 2822" o:spid="_x0000_s1714" style="position:absolute;left:31291;top:9901;width:198;height:244;visibility:visible;mso-wrap-style:square;v-text-anchor:top" coordsize="19800,24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" path="m883,c6724,,11331,1915,14734,5628v3309,3799,5066,8905,5066,15332l19800,24427,,24427,,18918r12660,c12597,15024,11489,11873,9415,9554,7278,7203,4436,6024,938,6024l,6360,,357,883,xe" fillcolor="black" stroked="f" strokeweight="0">
                  <v:stroke miterlimit="83231f" joinstyle="miter"/>
                  <v:path arrowok="t" textboxrect="0,0,19800,24427"/>
                </v:shape>
                <v:shape id="Shape 2823" o:spid="_x0000_s1715" style="position:absolute;left:31575;top:9901;width:194;height:454;visibility:visible;mso-wrap-style:square;v-text-anchor:top" coordsize="19468,45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" path="m17723,r1745,410l19468,5975r-75,-39c15585,5936,12649,7448,10512,10480,8382,13512,7361,17533,7361,22757v,5256,1021,9395,3151,12396c12649,38152,15585,39609,19393,39609r75,-38l19468,45034r-1745,385c12491,45419,8224,43408,4916,39300,1583,35153,,29588,,22757,,15981,1583,10480,4916,6277,8224,2161,12491,,17723,xe" fillcolor="black" stroked="f" strokeweight="0">
                  <v:stroke miterlimit="83231f" joinstyle="miter"/>
                  <v:path arrowok="t" textboxrect="0,0,19468,45419"/>
                </v:shape>
                <v:shape id="Shape 2824" o:spid="_x0000_s1716" style="position:absolute;left:31769;top:9742;width:193;height:609;visibility:visible;mso-wrap-style:square;v-text-anchor:top" coordsize="19247,60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" path="m12107,r7140,l19247,60292r-7140,l12107,53769v-1488,2628,-3404,4544,-5691,5715l,60897,,55434,8854,51015v2137,-3000,3253,-7140,3253,-12396c12107,33395,10991,29374,8854,26343l,21837,,16272r6416,1506c8703,19045,10619,20960,12107,23469l12107,xe" fillcolor="black" stroked="f" strokeweight="0">
                  <v:stroke miterlimit="83231f" joinstyle="miter"/>
                  <v:path arrowok="t" textboxrect="0,0,19247,60897"/>
                </v:shape>
                <v:shape id="Shape 2825" o:spid="_x0000_s1717" style="position:absolute;left:32304;top:9742;width:275;height:603;visibility:visible;mso-wrap-style:square;v-text-anchor:top" coordsize="27554,6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" path="m20810,r6744,l27554,5936r-6808,c18214,5936,16393,6491,15435,7575v-1021,1021,-1520,2842,-1520,5533l13915,16915r11723,l25638,22448r-11723,l13915,60292r-7108,l6807,22448,,22448,,16915r6807,l6807,13884v,-4734,1108,-8319,3341,-10544c12340,1108,15894,,20810,xe" fillcolor="black" stroked="f" strokeweight="0">
                  <v:stroke miterlimit="83231f" joinstyle="miter"/>
                  <v:path arrowok="t" textboxrect="0,0,27554,60292"/>
                </v:shape>
                <v:shape id="Shape 33888" o:spid="_x0000_s1718" style="position:absolute;left:32639;top:9742;width:91;height:603;visibility:visible;mso-wrap-style:square;v-text-anchor:top" coordsize="9144,60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" path="m,l9144,r,60292l,60292,,e" fillcolor="black" stroked="f" strokeweight="0">
                  <v:stroke miterlimit="83231f" joinstyle="miter"/>
                  <v:path arrowok="t" textboxrect="0,0,9144,60292"/>
                </v:shape>
                <v:shape id="Shape 2827" o:spid="_x0000_s1719" style="position:absolute;left:32851;top:9912;width:363;height:443;visibility:visible;mso-wrap-style:square;v-text-anchor:top" coordsize="36237,44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" path="m,l7116,r,25971c7116,30142,7915,33142,9491,35184v1582,2106,3957,3119,7210,3119c20501,38303,23564,37100,25788,34654v2224,-2470,3340,-5779,3340,-10108l29128,r7109,l36237,43376r-7109,l29128,36728v-1765,2691,-3807,4575,-6031,5841c20810,43748,18181,44366,15182,44366v-4979,,-8779,-1457,-11312,-4575c1266,36791,,32311,,26216l,xe" fillcolor="black" stroked="f" strokeweight="0">
                  <v:stroke miterlimit="83231f" joinstyle="miter"/>
                  <v:path arrowok="t" textboxrect="0,0,36237,44366"/>
                </v:shape>
                <v:shape id="Shape 2828" o:spid="_x0000_s1720" style="position:absolute;left:33329;top:9905;width:204;height:442;visibility:visible;mso-wrap-style:square;v-text-anchor:top" coordsize="20331,44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" path="m20331,r,6006l11786,9070c9403,11358,7979,14484,7670,18561r12661,l20331,24070r-12906,c7765,29017,9182,32817,11873,35349r8458,2901l20331,44288,6000,39125c1979,35167,,29730,,22827,,15751,1892,10123,5691,5920l20331,xe" fillcolor="black" stroked="f" strokeweight="0">
                  <v:stroke miterlimit="83231f" joinstyle="miter"/>
                  <v:path arrowok="t" textboxrect="0,0,20331,44288"/>
                </v:shape>
                <v:shape id="Shape 2829" o:spid="_x0000_s1721" style="position:absolute;left:33533;top:10256;width:181;height:99;visibility:visible;mso-wrap-style:square;v-text-anchor:top" coordsize="18138,9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" path="m18138,r,6680c15597,7820,13001,8691,10310,9182,7595,9617,4840,9926,2149,9926l,9152,,3114r2553,875c5244,3989,7935,3680,10468,3063,13001,2414,15597,1393,18138,xe" fillcolor="black" stroked="f" strokeweight="0">
                  <v:stroke miterlimit="83231f" joinstyle="miter"/>
                  <v:path arrowok="t" textboxrect="0,0,18138,9926"/>
                </v:shape>
                <v:shape id="Shape 2830" o:spid="_x0000_s1722" style="position:absolute;left:33533;top:9901;width:198;height:244;visibility:visible;mso-wrap-style:square;v-text-anchor:top" coordsize="19808,24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" path="m883,c6724,,11331,1915,14735,5628v3308,3799,5073,8905,5073,15332l19808,24427,,24427,,18918r12661,c12598,15024,11489,11873,9416,9554,7286,7203,4437,6024,946,6024l,6363,,357,883,xe" fillcolor="black" stroked="f" strokeweight="0">
                  <v:stroke miterlimit="83231f" joinstyle="miter"/>
                  <v:path arrowok="t" textboxrect="0,0,19808,24427"/>
                </v:shape>
                <v:shape id="Shape 2831" o:spid="_x0000_s1723" style="position:absolute;left:33845;top:9901;width:362;height:444;visibility:visible;mso-wrap-style:square;v-text-anchor:top" coordsize="36237,44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" path="m21118,v4916,,8723,1607,11256,4670c34907,7757,36237,12332,36237,18269r,26160l29129,44429r,-25939c29129,14374,28258,11375,26683,9277,25076,7203,22725,6182,19543,6182v-3863,,-6862,1266,-9094,3712c8224,12396,7108,15704,7108,19939r,24490l,44429,,1053r7108,l7108,7757c8779,5224,10757,3245,13140,1979,15427,712,18118,,21118,xe" fillcolor="black" stroked="f" strokeweight="0">
                  <v:stroke miterlimit="83231f" joinstyle="miter"/>
                  <v:path arrowok="t" textboxrect="0,0,36237,44429"/>
                </v:shape>
                <v:shape id="Shape 2832" o:spid="_x0000_s1724" style="position:absolute;left:34318;top:9901;width:343;height:454;visibility:visible;mso-wrap-style:square;v-text-anchor:top" coordsize="34258,45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" path="m21768,v2192,,4353,245,6395,712c30237,1203,32279,1820,34258,2691r,6673c32216,8256,30237,7448,28163,6894,26121,6340,24142,6024,22076,6024v-4583,,-8224,1519,-10765,4456c8778,13417,7512,17533,7512,22757v,5351,1266,9458,3799,12396c13852,38089,17493,39482,22076,39482v2066,,4045,-182,6087,-744c30237,38152,32216,37321,34258,36173r,6586c32216,43717,30142,44429,28100,44801v-2161,459,-4449,618,-6831,618c14810,45419,9578,43440,5778,39355,1884,35342,,29746,,22757,,15704,1884,10171,5778,6119,9641,2066,14960,,21768,xe" fillcolor="black" stroked="f" strokeweight="0">
                  <v:stroke miterlimit="83231f" joinstyle="miter"/>
                  <v:path arrowok="t" textboxrect="0,0,34258,45419"/>
                </v:shape>
                <v:shape id="Shape 2833" o:spid="_x0000_s1725" style="position:absolute;left:34754;top:9905;width:203;height:442;visibility:visible;mso-wrap-style:square;v-text-anchor:top" coordsize="20322,44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" path="m20322,r,6006l11778,9070c9396,11358,7970,14484,7662,18561r12660,l20322,24070r-12905,c7757,29017,9182,32817,11873,35349r8449,2900l20322,44287,5992,39125c1979,35167,,29730,,22827,,15751,1884,10123,5683,5920l20322,xe" fillcolor="black" stroked="f" strokeweight="0">
                  <v:stroke miterlimit="83231f" joinstyle="miter"/>
                  <v:path arrowok="t" textboxrect="0,0,20322,44287"/>
                </v:shape>
                <v:shape id="Shape 2834" o:spid="_x0000_s1726" style="position:absolute;left:34957;top:10256;width:181;height:99;visibility:visible;mso-wrap-style:square;v-text-anchor:top" coordsize="18138,9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" path="m18138,r,6680c15605,7820,13002,8691,10318,9182,7595,9617,4840,9926,2149,9926l,9151,,3113r2553,876c5244,3989,7936,3680,10468,3063,13002,2414,15605,1393,18138,xe" fillcolor="black" stroked="f" strokeweight="0">
                  <v:stroke miterlimit="83231f" joinstyle="miter"/>
                  <v:path arrowok="t" textboxrect="0,0,18138,9926"/>
                </v:shape>
                <v:shape id="Shape 2835" o:spid="_x0000_s1727" style="position:absolute;left:34957;top:9901;width:198;height:244;visibility:visible;mso-wrap-style:square;v-text-anchor:top" coordsize="19808,24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" path="m883,c6724,,11339,1915,14735,5628v3308,3799,5073,8905,5073,15332l19808,24427,,24427,,18918r12661,c12605,15024,11490,11873,9416,9554,7286,7203,4437,6024,946,6024l,6363,,357,883,xe" fillcolor="black" stroked="f" strokeweight="0">
                  <v:stroke miterlimit="83231f" joinstyle="miter"/>
                  <v:path arrowok="t" textboxrect="0,0,19808,24427"/>
                </v:shape>
                <v:shape id="Shape 2838" o:spid="_x0000_s1728" style="position:absolute;left:38358;top:20900;width:22061;height:16987;visibility:visible;mso-wrap-style:square;v-text-anchor:top" coordsize="2206155,1698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" path="m,l22284,4708,44569,9417r22284,4708l89138,18834r22284,4709l133706,28251r22284,4709l178275,37668r22284,4708l222844,47086r22284,4708l267412,56502r22285,4709l311981,65919r22285,4708l356550,75336r22285,4709l401119,84753r22284,4709l445688,94170r22284,4709l490257,103587r22284,4709l534825,113005r22284,4708l579394,122422r22284,4708l623963,131838r22284,4709l668531,141256r22285,4708l713100,150673r22285,4708l757669,160090r22285,4708l802238,176383r22284,20386l846806,225296r22285,35730l891375,302771r22285,46366l935944,398575r22284,50861l980513,500036r22284,48677l1025082,593892r22284,40254l1069650,668251r22285,26989l1114219,714439r22285,11068l1158788,730216r22285,4708l1203357,739632r22284,4709l1247925,749050r22285,4708l1292494,758467r22285,4708l1337063,767884r22284,4708l1381632,777301r22284,4708l1426201,786718r22284,9783l1470769,814908r22285,26781l1515339,876228r22283,41363l1559907,964595r22284,51297l1604476,1070042r22284,55566l1649044,1181225r22285,54436l1693613,1287868r22285,49141l1738182,1382472r22284,41398l1782751,1461019r22284,32900l1827320,1522716r22284,24956l1871888,1569129r22285,18347l1916458,1603118r22283,13341l1961026,1627881r22285,9853l2005595,1646327r22284,7598l2050163,1660754r22285,6240l2094732,1672794r22285,5476l2139301,1683510r22284,5071l2183870,1693534r22285,4870l2206155,1698693r-22285,-4709l2161585,1689276r-22284,-4708l2117017,1679859r-22285,-4708l2072448,1670442r-22285,-4709l2027879,1661025r-22284,-4709l1983311,1651608r-22285,-4708l1938741,1642191r-22283,-4709l1894173,1632773r-22285,-4708l1849604,1623357r-22284,-4709l1805035,1613940r-22284,-4709l1760466,1604522r-22284,-4708l1715898,1595105r-22285,-4708l1671329,1585689r-22285,-4709l1626760,1576271r-22284,-4708l1582191,1566854r-22284,-4708l1537622,1557437r-22283,-4708l1493054,1548020r-22285,-4708l1448485,1538603r-22284,-4709l1403916,1525786r-22284,-16034l1359347,1486725r-22284,-28751l1314779,1425041r-22285,-35381l1270210,1353667r-22285,-34758l1225641,1287145r-22284,-27173l1181073,1238749r-22285,-14211l1136504,1218072r-22285,-4709l1091935,1208655r-22285,-4709l1047366,1199238r-22284,-4709l1002797,1189820r-22284,-4708l958228,1180404r-22284,-4709l913660,1170987r-22285,-4709l869091,1161569r-22285,-4708l824522,1152152r-22284,-4708l779954,1142735r-22285,-6994l735385,1119531r-22285,-25183l690816,1060716r-22285,-41310l646247,971395,623963,917815,601678,859903,579394,798947,557109,736228,534825,672976,512541,610327,490257,549288,467972,490713,445688,435292,423403,383539,401119,335804,378835,292274,356550,253000,334266,217905,311981,186818,289697,159488,267412,135611,245128,114853,222844,96861,200559,81284,178275,67784,155990,56043,133706,45772,111422,36712,89138,28635,66853,21350,44569,14690,22284,8519,,2727,,xe" fillcolor="gray" strokecolor="gray" strokeweight=".19678mm">
                  <v:fill opacity="13107f"/>
                  <v:stroke opacity="13107f"/>
                  <v:path arrowok="t" textboxrect="0,0,2206155,1698693"/>
                </v:shape>
                <v:shape id="Shape 2839" o:spid="_x0000_s1729" style="position:absolute;left:37531;top:20900;width:551;height:18282;visibility:visible;mso-wrap-style:square;v-text-anchor:top" coordsize="55154,1828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" path="m27301,r552,l27853,1783628r27301,l27577,1828219,,1783628r27301,l27301,xe" fillcolor="black" strokeweight=".19678mm">
                  <v:stroke miterlimit="83231f" joinstyle="miter"/>
                  <v:path arrowok="t" textboxrect="0,0,55154,1828219"/>
                </v:shape>
                <v:shape id="Shape 2840" o:spid="_x0000_s1730" style="position:absolute;left:38358;top:20927;width:22061;height:16960;visibility:visible;mso-wrap-style:square;v-text-anchor:top" coordsize="2206155,1695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" path="m,l22284,5792r22285,6170l66853,18623r22285,7285l111422,33984r22284,9061l155990,53316r22285,11740l200559,78557r22285,15576l245128,112126r22284,20758l289697,156760r22284,27330l334266,215178r22284,35095l378835,289547r22284,43529l423403,380812r22285,51752l467972,487986r22285,58574l512541,607600r22284,62649l557109,733501r22285,62719l601678,857176r22285,57911l646247,968667r22284,48012l690816,1057989r22284,33631l735385,1116803r22284,16211l779954,1140008r22284,4709l824522,1149425r22284,4708l869091,1158842r22284,4709l913660,1168259r22284,4709l958228,1177676r22285,4709l1002797,1187093r22285,4709l1047366,1196510r22284,4709l1091935,1205928r22284,4708l1136504,1215344r22284,6467l1181073,1236022r22284,21223l1225641,1284418r22284,31763l1270210,1350940r22284,35992l1314779,1422314r22284,32933l1359347,1483998r22285,23027l1403916,1523059r22285,8108l1448485,1535876r22284,4708l1493054,1545293r22285,4708l1537622,1554710r22285,4708l1582191,1564127r22285,4708l1626760,1573544r22284,4709l1671329,1582961r22284,4708l1715898,1592378r22284,4709l1760466,1601795r22285,4709l1805035,1611212r22285,4708l1849604,1620629r22284,4709l1894173,1630046r22285,4709l1938741,1639463r22285,4709l1983311,1648880r22284,4709l2027879,1658298r22284,4708l2072448,1667715r22284,4708l2117017,1677131r22284,4709l2161585,1686549r22285,4708l2206155,1695966e" filled="f" strokecolor="#1f77b4" strokeweight=".29517mm">
                  <v:stroke endcap="square"/>
                  <v:path arrowok="t" textboxrect="0,0,2206155,1695966"/>
                </v:shape>
                <v:shape id="Shape 2841" o:spid="_x0000_s1731" style="position:absolute;left:38358;top:20900;width:22061;height:16984;visibility:visible;mso-wrap-style:square;v-text-anchor:top" coordsize="2206155,1698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" path="m,l22284,4708,44569,9417r22284,4708l89138,18834r22284,4709l133706,28251r22284,4709l178275,37668r22284,4708l222844,47086r22284,4708l267412,56502r22285,4709l311981,65919r22285,4708l356550,75336r22285,4709l401119,84753r22284,4709l445688,94170r22284,4709l490257,103587r22284,4709l534825,113005r22284,4708l579394,122422r22284,4708l623963,131838r22284,4709l668531,141256r22285,4708l713100,150673r22285,4708l757669,160090r22285,4708l802238,176383r22284,20386l846806,225296r22285,35730l891375,302771r22285,46366l935944,398575r22284,50861l980513,500036r22284,48677l1025082,593892r22284,40254l1069650,668251r22285,26989l1114219,714439r22285,11068l1158788,730216r22285,4708l1203357,739632r22284,4709l1247925,749050r22285,4708l1292494,758467r22285,4708l1337063,767884r22284,4708l1381632,777301r22284,4708l1426201,786718r22284,9783l1470769,814908r22285,26781l1515339,876228r22283,41363l1559907,964595r22284,51297l1604476,1070042r22284,55566l1649044,1181225r22285,54436l1693613,1287868r22285,49141l1738182,1382472r22284,41398l1782751,1461019r22284,32900l1827320,1522716r22284,24956l1871888,1569129r22285,18347l1916458,1603118r22283,13341l1961026,1627881r22285,9853l2005595,1646327r22284,7598l2050163,1660754r22285,6240l2094732,1672794r22285,5476l2139301,1683510r22284,5071l2183870,1693534r22285,4870e" filled="f" strokecolor="#1faf59" strokeweight=".29517mm">
                  <v:stroke endcap="square"/>
                  <v:path arrowok="t" textboxrect="0,0,2206155,1698404"/>
                </v:shape>
                <v:rect id="Rectangle 2842" o:spid="_x0000_s1732" style="position:absolute;left:36937;top:19687;width:2307;height:1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" filled="f" stroked="f">
                  <v:textbox inset="0,0,0,0">
                    <w:txbxContent>
                      <w:p w14:paraId="79D038ED" w14:textId="77777777" w:rsidR="000B4D66" w:rsidRDefault="00000000">
                        <w:pPr>
                          <w:spacing w:after="160" w:line="259" w:lineRule="auto"/>
                          <w:ind w:left="0" w:firstLine="0"/>
                          <w:jc w:val="left"/>
                        </w:pPr>
                        <w:r>
                          <w:rPr>
                            <w:w w:val="123"/>
                            <w:sz w:val="11"/>
                          </w:rPr>
                          <w:t>Time</w:t>
                        </w:r>
                      </w:p>
                    </w:txbxContent>
                  </v:textbox>
                </v:rect>
                <v:rect id="Rectangle 2843" o:spid="_x0000_s1733" style="position:absolute;left:44573;top:37993;width:12808;height:1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6kc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9OPvL3i8CU9ATu4AAAD//wMAUEsBAi0AFAAGAAgAAAAhANvh9svuAAAAhQEAABMAAAAAAAAA&#10;AAAAAAAAAAAAAFtDb250ZW50X1R5cGVzXS54bWxQSwECLQAUAAYACAAAACEAWvQsW78AAAAVAQAA&#10;CwAAAAAAAAAAAAAAAAAfAQAAX3JlbHMvLnJlbHNQSwECLQAUAAYACAAAACEAgGepHMYAAADdAAAA&#10;DwAAAAAAAAAAAAAAAAAHAgAAZHJzL2Rvd25yZXYueG1sUEsFBgAAAAADAAMAtwAAAPoCAAAAAA==&#10;" filled="f" stroked="f">
                  <v:textbox inset="0,0,0,0">
                    <w:txbxContent>
                      <w:p w14:paraId="54FC0987" w14:textId="77777777" w:rsidR="000B4D66" w:rsidRDefault="00000000">
                        <w:pPr>
                          <w:spacing w:after="160" w:line="259" w:lineRule="auto"/>
                          <w:ind w:left="0" w:firstLine="0"/>
                          <w:jc w:val="left"/>
                        </w:pPr>
                        <w:r>
                          <w:rPr>
                            <w:w w:val="124"/>
                            <w:sz w:val="13"/>
                          </w:rPr>
                          <w:t>Optimal</w:t>
                        </w:r>
                        <w:r>
                          <w:rPr>
                            <w:spacing w:val="12"/>
                            <w:w w:val="124"/>
                            <w:sz w:val="13"/>
                          </w:rPr>
                          <w:t xml:space="preserve"> </w:t>
                        </w:r>
                        <w:r>
                          <w:rPr>
                            <w:w w:val="124"/>
                            <w:sz w:val="13"/>
                          </w:rPr>
                          <w:t>leaves</w:t>
                        </w:r>
                        <w:r>
                          <w:rPr>
                            <w:spacing w:val="12"/>
                            <w:w w:val="124"/>
                            <w:sz w:val="13"/>
                          </w:rPr>
                          <w:t xml:space="preserve"> </w:t>
                        </w:r>
                        <w:r>
                          <w:rPr>
                            <w:w w:val="124"/>
                            <w:sz w:val="13"/>
                          </w:rPr>
                          <w:t>motion</w:t>
                        </w:r>
                      </w:p>
                    </w:txbxContent>
                  </v:textbox>
                </v:rect>
                <v:shape id="Shape 2845" o:spid="_x0000_s1734" style="position:absolute;left:38358;top:8592;width:22061;height:9779;visibility:visible;mso-wrap-style:square;v-text-anchor:top" coordsize="2206155,977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" path="m779954,r22284,6876l824522,22553r22284,23819l869091,77394r22284,37036l913660,156087r22284,44729l958228,246970r22285,45891l1002797,336829r22285,40470l1047366,412845r22284,29397l1091935,464522r22284,14490l1136504,485372r22284,-1758l1181073,474112r22284,-16515l1225641,435133r22284,-27055l1270210,378028r22284,-31284l1314779,316071r22284,-28224l1359347,263804r22285,-18319l1403916,234161r22285,-3401l1448485,235836r22284,13698l1493054,271606r22285,29830l1537622,338091r22285,42296l1582191,426974r22285,49442l1626760,527274r22284,50908l1671329,627909r22284,47499l1715898,719840r22284,40755l1760466,797285r22285,32440l1805035,857916r22285,24089l1849604,902253r22284,16749l1894173,932639r22285,10933l1938741,952205r22285,6714l1983311,964063r22284,3885l2027879,970838r22284,2119l2072448,974489r22284,1091l2117017,976348r22284,531l2161585,977242r22285,244l2206155,977648r,289l,977937r,-2727l22284,974126r22285,-1462l66853,970712r22285,-2577l111422,964768r22284,-4352l155990,954853r22285,-7032l200559,939030r22285,-10869l245128,914878r22284,-16050l289697,879660r22284,-22621l334266,830660r22284,-30387l378835,765707r22284,-38820l423403,683860r22285,-47044l467972,586103r22285,-53866l512541,475906r22284,-57941l557109,359422r22285,-58011l601678,245164r22285,-53203l646247,143089,668531,99787,690816,63185,713100,34262,735385,13788,757669,2286,779954,xe" fillcolor="gray" strokecolor="gray" strokeweight=".19678mm">
                  <v:fill opacity="6425f"/>
                  <v:stroke opacity="6425f"/>
                  <v:path arrowok="t" textboxrect="0,0,2206155,977937"/>
                </v:shape>
                <v:shape id="Shape 2846" o:spid="_x0000_s1735" style="position:absolute;left:38634;top:8595;width:21510;height:9771;visibility:visible;mso-wrap-style:square;v-text-anchor:top" coordsize="2151000,977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" path="m,973514r21727,-1522l43454,969979r21728,-2635l86909,963930r21727,-4378l130363,953998r21728,-6974l173818,938359r21727,-10651l217273,914757r21727,-15576l260727,880653r21727,-21792l304182,833520r21727,-29126l347636,771310r21728,-37123l391091,693045r21727,-45011l434545,599442r21728,-51735l478000,493423r21727,-56085l521455,380342r21727,-56894l564909,267768r21727,-53291l608364,164771r21727,-44947l651818,80739,673545,48499,695273,23925,717000,7633,738727,r21728,1143l782182,10907r21727,17951l825636,54299r21727,31986l869091,123658r21727,41429l912545,209110r21728,45077l956000,298755r21727,42527l999455,380323r21727,34248l1042909,442909r21727,21541l1086364,478579r21727,6400l1129818,483654r21728,-8720l1173273,459472r21727,-21247l1216727,412420r21728,-28912l1260182,353101r21727,-30202l1303636,294616r21728,-24725l1347091,250210r21727,-13377l1390546,230731r21727,1811l1434000,242543r21727,18105l1477454,286426r21728,32710l1520909,357784r21728,43399l1564364,448037r21727,48964l1607819,546764r21727,49338l1651273,643933r21727,45420l1694727,731653r21728,38675l1738182,805074r21727,30692l1781637,862436r21727,22809l1825091,904452r21727,15929l1868545,933395r21728,10478l1912000,952186r21727,6504l1955455,963705r21727,3813l1998909,970379r21728,2116l2042364,974038r21728,1111l2085819,975938r21727,553l2129273,976873r21727,261e" filled="f" strokecolor="red" strokeweight=".98383mm">
                  <v:stroke opacity="49087f" endcap="square"/>
                  <v:path arrowok="t" textboxrect="0,0,2151000,977134"/>
                </v:shape>
                <v:shape id="Shape 2847" o:spid="_x0000_s1736" style="position:absolute;left:38358;top:8592;width:22061;height:9776;visibility:visible;mso-wrap-style:square;v-text-anchor:top" coordsize="2206155,977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" path="m,975210r22284,-1084l44569,972664r22284,-1952l89138,968135r22284,-3367l133706,960416r22284,-5563l178275,947821r22284,-8791l222844,928161r22284,-13283l267412,898828r22285,-19168l311981,857039r22285,-26379l356550,800273r22285,-34566l401119,726887r22284,-43027l445688,636816r22284,-50713l490257,532237r22284,-56331l534825,417965r22284,-58543l579394,301411r22284,-56247l623963,191961r22284,-48872l668531,99787,690816,63185,713100,34262,735385,13788,757669,2286,779954,r22284,6876l824522,22553r22284,23819l869091,77394r22284,37036l913660,156087r22284,44729l958228,246970r22285,45891l1002797,336829r22285,40470l1047366,412845r22284,29397l1091935,464522r22284,14490l1136504,485372r22284,-1758l1181073,474112r22284,-16515l1225641,435133r22284,-27055l1270210,378028r22284,-31284l1314779,316071r22284,-28224l1359347,263804r22285,-18319l1403916,234161r22285,-3401l1448485,235836r22284,13698l1493054,271606r22285,29830l1537622,338091r22285,42296l1582191,426974r22285,49442l1626760,527274r22284,50908l1671329,627909r22284,47499l1715898,719840r22284,40755l1760466,797285r22285,32440l1805035,857916r22285,24089l1849604,902253r22284,16749l1894173,932639r22285,10933l1938741,952205r22285,6714l1983311,964063r22284,3885l2027879,970838r22284,2119l2072448,974489r22284,1091l2117017,976348r22284,531l2161585,977242r22285,244l2206155,977648e" filled="f" strokeweight=".29517mm">
                  <v:stroke endcap="square"/>
                  <v:path arrowok="t" textboxrect="0,0,2206155,977648"/>
                </v:shape>
                <v:shape id="Shape 2848" o:spid="_x0000_s1737" style="position:absolute;left:37531;top:19441;width:23716;height:0;visibility:visible;mso-wrap-style:square;v-text-anchor:top" coordsize="23716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" path="m,l2371616,e" filled="f" strokeweight=".15742mm">
                  <v:stroke endcap="square"/>
                  <v:path arrowok="t" textboxrect="0,0,2371616,0"/>
                </v:shape>
                <v:shape id="Shape 2849" o:spid="_x0000_s1738" style="position:absolute;left:37531;width:23716;height:0;visibility:visible;mso-wrap-style:square;v-text-anchor:top" coordsize="23716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" path="m,l2371616,e" filled="f" strokeweight=".15742mm">
                  <v:stroke endcap="square"/>
                  <v:path arrowok="t" textboxrect="0,0,2371616,0"/>
                </v:shape>
                <v:shape id="Shape 2850" o:spid="_x0000_s1739" style="position:absolute;left:37531;width:0;height:19441;visibility:visible;mso-wrap-style:square;v-text-anchor:top" coordsize="0,1944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" path="m,1944154l,e" filled="f" strokeweight=".15742mm">
                  <v:stroke endcap="square"/>
                  <v:path arrowok="t" textboxrect="0,0,0,1944154"/>
                </v:shape>
                <v:shape id="Shape 2851" o:spid="_x0000_s1740" style="position:absolute;left:61247;width:0;height:19441;visibility:visible;mso-wrap-style:square;v-text-anchor:top" coordsize="0,1944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" path="m,1944154l,e" filled="f" strokeweight=".15742mm">
                  <v:stroke endcap="square"/>
                  <v:path arrowok="t" textboxrect="0,0,0,1944154"/>
                </v:shape>
                <w10:wrap type="topAndBottom" anchorx="margin"/>
              </v:group>
            </w:pict>
          </mc:Fallback>
        </mc:AlternateContent>
      </w:r>
      <w:r>
        <w:rPr>
          <w:sz w:val="13"/>
        </w:rPr>
        <w:t>Fluence 100-pieces linear approximation</w:t>
      </w:r>
    </w:p>
    <w:p w14:paraId="60962EBA" w14:textId="77777777" w:rsidR="000B4D66" w:rsidRDefault="00000000">
      <w:pPr>
        <w:numPr>
          <w:ilvl w:val="0"/>
          <w:numId w:val="2"/>
        </w:numPr>
        <w:spacing w:before="193" w:after="2" w:line="253" w:lineRule="auto"/>
        <w:jc w:val="center"/>
      </w:pPr>
      <w:r>
        <w:rPr>
          <w:sz w:val="18"/>
        </w:rPr>
        <w:t>Example of a</w:t>
      </w:r>
      <w:r>
        <w:rPr>
          <w:sz w:val="18"/>
        </w:rPr>
        <w:tab/>
        <w:t>uence curve leaf sequencing, with the</w:t>
      </w:r>
      <w:r>
        <w:rPr>
          <w:sz w:val="18"/>
        </w:rPr>
        <w:tab/>
        <w:t>uence approximated by a 100-pieces linear function.</w:t>
      </w:r>
    </w:p>
    <w:p w14:paraId="7C8B76F9" w14:textId="77777777" w:rsidR="000B4D66" w:rsidRDefault="000B4D66">
      <w:pPr>
        <w:sectPr w:rsidR="000B4D66">
          <w:type w:val="continuous"/>
          <w:pgSz w:w="12240" w:h="15840"/>
          <w:pgMar w:top="1440" w:right="1310" w:bottom="1440" w:left="1315" w:header="720" w:footer="720" w:gutter="0"/>
          <w:cols w:num="2" w:space="2020"/>
        </w:sectPr>
      </w:pPr>
    </w:p>
    <w:p w14:paraId="0D6033C2" w14:textId="77777777" w:rsidR="000B4D66" w:rsidRDefault="00000000">
      <w:pPr>
        <w:spacing w:after="10"/>
        <w:ind w:left="2086"/>
      </w:pPr>
      <w:r>
        <w:lastRenderedPageBreak/>
        <w:t>Figure 9: Fluence curve can be approximated with arbitrary error.</w:t>
      </w:r>
    </w:p>
    <w:p w14:paraId="3EAE5259" w14:textId="77777777" w:rsidR="000B4D66" w:rsidRDefault="00000000">
      <w:pPr>
        <w:pStyle w:val="Heading1"/>
        <w:tabs>
          <w:tab w:val="center" w:pos="2475"/>
        </w:tabs>
        <w:ind w:left="-15" w:firstLine="0"/>
      </w:pPr>
      <w:r>
        <w:t>9</w:t>
      </w:r>
      <w:r>
        <w:tab/>
        <w:t>Treatment Planning Systems</w:t>
      </w:r>
    </w:p>
    <w:p w14:paraId="4099F500" w14:textId="77777777" w:rsidR="000B4D66" w:rsidRDefault="00000000">
      <w:pPr>
        <w:spacing w:after="324"/>
        <w:ind w:left="-5"/>
      </w:pPr>
      <w:r>
        <w:t>Treatment Planning Systems (TPS) are the crucial tools that calculate the precise machine (MLC) motions according to the dosimetrists priorities and the irradiation technique chosen.</w:t>
      </w:r>
    </w:p>
    <w:p w14:paraId="6D58E494" w14:textId="77777777" w:rsidR="000B4D66" w:rsidRDefault="00000000">
      <w:pPr>
        <w:pStyle w:val="Heading2"/>
        <w:tabs>
          <w:tab w:val="center" w:pos="1415"/>
        </w:tabs>
        <w:spacing w:after="186"/>
        <w:ind w:left="-15" w:firstLine="0"/>
      </w:pPr>
      <w:r>
        <w:t>9.1</w:t>
      </w:r>
      <w:r>
        <w:tab/>
        <w:t>Manufacturer</w:t>
      </w:r>
    </w:p>
    <w:p w14:paraId="0645EAF8" w14:textId="77777777" w:rsidR="000B4D66" w:rsidRDefault="00000000">
      <w:pPr>
        <w:tabs>
          <w:tab w:val="center" w:pos="1351"/>
        </w:tabs>
        <w:spacing w:after="10"/>
        <w:ind w:left="-15" w:firstLine="0"/>
        <w:jc w:val="left"/>
      </w:pPr>
      <w:r>
        <w:rPr>
          <w:noProof/>
        </w:rPr>
        <w:drawing>
          <wp:anchor distT="0" distB="0" distL="114300" distR="114300" simplePos="0" relativeHeight="251660288" behindDoc="0" locked="0" layoutInCell="1" allowOverlap="0" wp14:anchorId="24CAC615" wp14:editId="121DCFA6">
            <wp:simplePos x="0" y="0"/>
            <wp:positionH relativeFrom="column">
              <wp:posOffset>3229458</wp:posOffset>
            </wp:positionH>
            <wp:positionV relativeFrom="paragraph">
              <wp:posOffset>-32071</wp:posOffset>
            </wp:positionV>
            <wp:extent cx="3102830" cy="1960554"/>
            <wp:effectExtent l="0" t="0" r="0" b="0"/>
            <wp:wrapSquare wrapText="bothSides"/>
            <wp:docPr id="2888" name="Picture 2888"/>
            <wp:cNvGraphicFramePr/>
            <a:graphic xmlns:a="http://schemas.openxmlformats.org/drawingml/2006/main">
              <a:graphicData uri="http://schemas.openxmlformats.org/drawingml/2006/picture">
                <pic:pic xmlns:pic="http://schemas.openxmlformats.org/drawingml/2006/picture">
                  <pic:nvPicPr>
                    <pic:cNvPr id="2888" name="Picture 2888"/>
                    <pic:cNvPicPr/>
                  </pic:nvPicPr>
                  <pic:blipFill>
                    <a:blip r:embed="rId40"/>
                    <a:stretch>
                      <a:fillRect/>
                    </a:stretch>
                  </pic:blipFill>
                  <pic:spPr>
                    <a:xfrm>
                      <a:off x="0" y="0"/>
                      <a:ext cx="3102830" cy="1960554"/>
                    </a:xfrm>
                    <a:prstGeom prst="rect">
                      <a:avLst/>
                    </a:prstGeom>
                  </pic:spPr>
                </pic:pic>
              </a:graphicData>
            </a:graphic>
          </wp:anchor>
        </w:drawing>
      </w:r>
      <w:r>
        <w:t>Eclipse</w:t>
      </w:r>
      <w:r>
        <w:tab/>
        <w:t>(Varian)</w:t>
      </w:r>
    </w:p>
    <w:p w14:paraId="4353E078" w14:textId="77777777" w:rsidR="000B4D66" w:rsidRDefault="00000000">
      <w:pPr>
        <w:spacing w:after="1443"/>
        <w:ind w:left="-5"/>
      </w:pPr>
      <w:r>
        <w:t>Eclipse [</w:t>
      </w:r>
      <w:r>
        <w:rPr>
          <w:color w:val="63003C"/>
        </w:rPr>
        <w:t>Var24</w:t>
      </w:r>
      <w:r>
        <w:t>], developed by Varian, is one of the most widely used TPS globally. It supports VMAT with one or multiple arcs, and IMRT with any number of beams. Eclipse integrates with Varian’s suite of treatment machines, and integrates an automatic contouring tool [</w:t>
      </w:r>
      <w:r>
        <w:rPr>
          <w:color w:val="63003C"/>
        </w:rPr>
        <w:t>Var</w:t>
      </w:r>
      <w:r>
        <w:t>].</w:t>
      </w:r>
    </w:p>
    <w:p w14:paraId="03D7342A" w14:textId="77777777" w:rsidR="000B4D66" w:rsidRDefault="00000000">
      <w:pPr>
        <w:spacing w:after="530" w:line="260" w:lineRule="auto"/>
        <w:ind w:left="5701" w:right="1203"/>
        <w:jc w:val="right"/>
      </w:pPr>
      <w:r>
        <w:t>Advertisement screenshot of Eclipse</w:t>
      </w:r>
      <w:r>
        <w:tab/>
        <w:t>(Varian’s TPS).</w:t>
      </w:r>
    </w:p>
    <w:p w14:paraId="71F8D731" w14:textId="77777777" w:rsidR="000B4D66" w:rsidRDefault="00000000">
      <w:pPr>
        <w:spacing w:after="10"/>
        <w:ind w:left="-5"/>
      </w:pPr>
      <w:r>
        <w:rPr>
          <w:noProof/>
        </w:rPr>
        <w:drawing>
          <wp:anchor distT="0" distB="0" distL="114300" distR="114300" simplePos="0" relativeHeight="251661312" behindDoc="0" locked="0" layoutInCell="1" allowOverlap="0" wp14:anchorId="1CB3D9BD" wp14:editId="3AB4F79C">
            <wp:simplePos x="0" y="0"/>
            <wp:positionH relativeFrom="column">
              <wp:posOffset>3229458</wp:posOffset>
            </wp:positionH>
            <wp:positionV relativeFrom="paragraph">
              <wp:posOffset>-31989</wp:posOffset>
            </wp:positionV>
            <wp:extent cx="3102914" cy="2423365"/>
            <wp:effectExtent l="0" t="0" r="0" b="0"/>
            <wp:wrapSquare wrapText="bothSides"/>
            <wp:docPr id="2905" name="Picture 2905"/>
            <wp:cNvGraphicFramePr/>
            <a:graphic xmlns:a="http://schemas.openxmlformats.org/drawingml/2006/main">
              <a:graphicData uri="http://schemas.openxmlformats.org/drawingml/2006/picture">
                <pic:pic xmlns:pic="http://schemas.openxmlformats.org/drawingml/2006/picture">
                  <pic:nvPicPr>
                    <pic:cNvPr id="2905" name="Picture 2905"/>
                    <pic:cNvPicPr/>
                  </pic:nvPicPr>
                  <pic:blipFill>
                    <a:blip r:embed="rId41"/>
                    <a:stretch>
                      <a:fillRect/>
                    </a:stretch>
                  </pic:blipFill>
                  <pic:spPr>
                    <a:xfrm>
                      <a:off x="0" y="0"/>
                      <a:ext cx="3102914" cy="2423365"/>
                    </a:xfrm>
                    <a:prstGeom prst="rect">
                      <a:avLst/>
                    </a:prstGeom>
                  </pic:spPr>
                </pic:pic>
              </a:graphicData>
            </a:graphic>
          </wp:anchor>
        </w:drawing>
      </w:r>
      <w:r>
        <w:t>ONEfi | Planning (Elekta)</w:t>
      </w:r>
    </w:p>
    <w:p w14:paraId="72646BE2" w14:textId="77777777" w:rsidR="000B4D66" w:rsidRDefault="00000000">
      <w:pPr>
        <w:spacing w:after="2651"/>
        <w:ind w:left="-5"/>
      </w:pPr>
      <w:r>
        <w:t>ONEfi | Planning [</w:t>
      </w:r>
      <w:r>
        <w:rPr>
          <w:color w:val="63003C"/>
        </w:rPr>
        <w:t>Ele24</w:t>
      </w:r>
      <w:r>
        <w:t xml:space="preserve">] is Elekta’s TPS, and is also widely used, supporting IMRT and VMAT. It is renowned for its speed with high-precision dose calculation using the </w:t>
      </w:r>
      <w:commentRangeStart w:id="45"/>
      <w:r>
        <w:t>Monte Carlo method.</w:t>
      </w:r>
      <w:commentRangeEnd w:id="45"/>
      <w:r w:rsidR="00454BA8">
        <w:rPr>
          <w:rStyle w:val="CommentReference"/>
        </w:rPr>
        <w:commentReference w:id="45"/>
      </w:r>
    </w:p>
    <w:p w14:paraId="118BAB53" w14:textId="77777777" w:rsidR="000B4D66" w:rsidRDefault="00000000">
      <w:pPr>
        <w:spacing w:after="3" w:line="260" w:lineRule="auto"/>
        <w:ind w:left="5701" w:right="1203"/>
        <w:jc w:val="right"/>
      </w:pPr>
      <w:r>
        <w:t>Advertisement screenshot of</w:t>
      </w:r>
    </w:p>
    <w:p w14:paraId="36384A1F" w14:textId="77777777" w:rsidR="000B4D66" w:rsidRDefault="00000000">
      <w:pPr>
        <w:spacing w:after="3" w:line="260" w:lineRule="auto"/>
        <w:ind w:left="5701" w:right="1015"/>
        <w:jc w:val="right"/>
      </w:pPr>
      <w:r>
        <w:t>ONEfi | Planning (Elekta’s TPS).</w:t>
      </w:r>
    </w:p>
    <w:p w14:paraId="28805F3B" w14:textId="77777777" w:rsidR="000B4D66" w:rsidRDefault="00000000">
      <w:pPr>
        <w:spacing w:after="10"/>
        <w:ind w:left="-5"/>
      </w:pPr>
      <w:r>
        <w:rPr>
          <w:noProof/>
        </w:rPr>
        <w:lastRenderedPageBreak/>
        <w:drawing>
          <wp:anchor distT="0" distB="0" distL="114300" distR="114300" simplePos="0" relativeHeight="251662336" behindDoc="0" locked="0" layoutInCell="1" allowOverlap="0" wp14:anchorId="4B8BEE3E" wp14:editId="523FA0CE">
            <wp:simplePos x="0" y="0"/>
            <wp:positionH relativeFrom="column">
              <wp:posOffset>3229458</wp:posOffset>
            </wp:positionH>
            <wp:positionV relativeFrom="paragraph">
              <wp:posOffset>-31933</wp:posOffset>
            </wp:positionV>
            <wp:extent cx="3102891" cy="2121706"/>
            <wp:effectExtent l="0" t="0" r="0" b="0"/>
            <wp:wrapSquare wrapText="bothSides"/>
            <wp:docPr id="2936" name="Picture 2936"/>
            <wp:cNvGraphicFramePr/>
            <a:graphic xmlns:a="http://schemas.openxmlformats.org/drawingml/2006/main">
              <a:graphicData uri="http://schemas.openxmlformats.org/drawingml/2006/picture">
                <pic:pic xmlns:pic="http://schemas.openxmlformats.org/drawingml/2006/picture">
                  <pic:nvPicPr>
                    <pic:cNvPr id="2936" name="Picture 2936"/>
                    <pic:cNvPicPr/>
                  </pic:nvPicPr>
                  <pic:blipFill>
                    <a:blip r:embed="rId42"/>
                    <a:stretch>
                      <a:fillRect/>
                    </a:stretch>
                  </pic:blipFill>
                  <pic:spPr>
                    <a:xfrm>
                      <a:off x="0" y="0"/>
                      <a:ext cx="3102891" cy="2121706"/>
                    </a:xfrm>
                    <a:prstGeom prst="rect">
                      <a:avLst/>
                    </a:prstGeom>
                  </pic:spPr>
                </pic:pic>
              </a:graphicData>
            </a:graphic>
          </wp:anchor>
        </w:drawing>
      </w:r>
      <w:r>
        <w:t>Precisionfi (Accuray)</w:t>
      </w:r>
    </w:p>
    <w:p w14:paraId="5FD21759" w14:textId="77777777" w:rsidR="000B4D66" w:rsidRDefault="00000000">
      <w:pPr>
        <w:spacing w:after="2653"/>
        <w:ind w:left="-5"/>
      </w:pPr>
      <w:r>
        <w:t>Developed by Accuray, Precisionfi [</w:t>
      </w:r>
      <w:r>
        <w:rPr>
          <w:color w:val="63003C"/>
        </w:rPr>
        <w:t>Acc24</w:t>
      </w:r>
      <w:r>
        <w:t>] is the dedicated TPS for CyberKnife and TomoTherapy systems.</w:t>
      </w:r>
    </w:p>
    <w:p w14:paraId="19D6A506" w14:textId="77777777" w:rsidR="000B4D66" w:rsidRDefault="00000000">
      <w:pPr>
        <w:spacing w:after="472"/>
        <w:ind w:left="6136" w:right="207" w:firstLine="168"/>
      </w:pPr>
      <w:r>
        <w:t>Advertisement screenshot of Precisionfi (Accuray’s TPS).</w:t>
      </w:r>
    </w:p>
    <w:p w14:paraId="5A859C0A" w14:textId="77777777" w:rsidR="000B4D66" w:rsidRDefault="00000000">
      <w:pPr>
        <w:pStyle w:val="Heading2"/>
        <w:tabs>
          <w:tab w:val="center" w:pos="1692"/>
        </w:tabs>
        <w:spacing w:after="172"/>
        <w:ind w:left="-15" w:firstLine="0"/>
      </w:pPr>
      <w:r>
        <w:t>9.2</w:t>
      </w:r>
      <w:r>
        <w:tab/>
        <w:t>Non-manufacturer</w:t>
      </w:r>
    </w:p>
    <w:p w14:paraId="52C002B3" w14:textId="77777777" w:rsidR="000B4D66" w:rsidRDefault="00000000">
      <w:pPr>
        <w:spacing w:after="10"/>
        <w:ind w:left="-5"/>
      </w:pPr>
      <w:r>
        <w:rPr>
          <w:noProof/>
        </w:rPr>
        <w:drawing>
          <wp:anchor distT="0" distB="0" distL="114300" distR="114300" simplePos="0" relativeHeight="251663360" behindDoc="0" locked="0" layoutInCell="1" allowOverlap="0" wp14:anchorId="6E08E855" wp14:editId="66C5FB7D">
            <wp:simplePos x="0" y="0"/>
            <wp:positionH relativeFrom="column">
              <wp:posOffset>3229458</wp:posOffset>
            </wp:positionH>
            <wp:positionV relativeFrom="paragraph">
              <wp:posOffset>-32110</wp:posOffset>
            </wp:positionV>
            <wp:extent cx="3102971" cy="2327228"/>
            <wp:effectExtent l="0" t="0" r="0" b="0"/>
            <wp:wrapSquare wrapText="bothSides"/>
            <wp:docPr id="2954" name="Picture 2954"/>
            <wp:cNvGraphicFramePr/>
            <a:graphic xmlns:a="http://schemas.openxmlformats.org/drawingml/2006/main">
              <a:graphicData uri="http://schemas.openxmlformats.org/drawingml/2006/picture">
                <pic:pic xmlns:pic="http://schemas.openxmlformats.org/drawingml/2006/picture">
                  <pic:nvPicPr>
                    <pic:cNvPr id="2954" name="Picture 2954"/>
                    <pic:cNvPicPr/>
                  </pic:nvPicPr>
                  <pic:blipFill>
                    <a:blip r:embed="rId43"/>
                    <a:stretch>
                      <a:fillRect/>
                    </a:stretch>
                  </pic:blipFill>
                  <pic:spPr>
                    <a:xfrm>
                      <a:off x="0" y="0"/>
                      <a:ext cx="3102971" cy="2327228"/>
                    </a:xfrm>
                    <a:prstGeom prst="rect">
                      <a:avLst/>
                    </a:prstGeom>
                  </pic:spPr>
                </pic:pic>
              </a:graphicData>
            </a:graphic>
          </wp:anchor>
        </w:drawing>
      </w:r>
      <w:r>
        <w:t>RayStation (RaySearch)</w:t>
      </w:r>
    </w:p>
    <w:tbl>
      <w:tblPr>
        <w:tblStyle w:val="TableGrid"/>
        <w:tblpPr w:vertAnchor="page" w:horzAnchor="page" w:tblpX="1134" w:tblpY="13679"/>
        <w:tblOverlap w:val="never"/>
        <w:tblW w:w="9972" w:type="dxa"/>
        <w:tblInd w:w="0" w:type="dxa"/>
        <w:tblCellMar>
          <w:top w:w="4" w:type="dxa"/>
        </w:tblCellMar>
        <w:tblLook w:val="04A0" w:firstRow="1" w:lastRow="0" w:firstColumn="1" w:lastColumn="0" w:noHBand="0" w:noVBand="1"/>
      </w:tblPr>
      <w:tblGrid>
        <w:gridCol w:w="1253"/>
        <w:gridCol w:w="5727"/>
        <w:gridCol w:w="2992"/>
      </w:tblGrid>
      <w:tr w:rsidR="000B4D66" w14:paraId="3FAD54D5" w14:textId="77777777">
        <w:trPr>
          <w:trHeight w:val="286"/>
        </w:trPr>
        <w:tc>
          <w:tcPr>
            <w:tcW w:w="1253" w:type="dxa"/>
            <w:tcBorders>
              <w:top w:val="nil"/>
              <w:left w:val="nil"/>
              <w:bottom w:val="nil"/>
              <w:right w:val="nil"/>
            </w:tcBorders>
          </w:tcPr>
          <w:p w14:paraId="2B34696A" w14:textId="77777777" w:rsidR="000B4D66" w:rsidRDefault="00000000">
            <w:pPr>
              <w:spacing w:after="0" w:line="259" w:lineRule="auto"/>
              <w:ind w:left="0" w:firstLine="0"/>
              <w:jc w:val="left"/>
            </w:pPr>
            <w:r>
              <w:t>[Acc24]</w:t>
            </w:r>
          </w:p>
        </w:tc>
        <w:tc>
          <w:tcPr>
            <w:tcW w:w="5728" w:type="dxa"/>
            <w:tcBorders>
              <w:top w:val="nil"/>
              <w:left w:val="nil"/>
              <w:bottom w:val="nil"/>
              <w:right w:val="nil"/>
            </w:tcBorders>
          </w:tcPr>
          <w:p w14:paraId="14BCDFED" w14:textId="77777777" w:rsidR="000B4D66" w:rsidRDefault="00000000">
            <w:pPr>
              <w:spacing w:after="0" w:line="259" w:lineRule="auto"/>
              <w:ind w:left="0" w:firstLine="0"/>
              <w:jc w:val="left"/>
            </w:pPr>
            <w:r>
              <w:t>Accuray. Precisionfi, 2024.</w:t>
            </w:r>
          </w:p>
        </w:tc>
        <w:tc>
          <w:tcPr>
            <w:tcW w:w="2992" w:type="dxa"/>
            <w:tcBorders>
              <w:top w:val="nil"/>
              <w:left w:val="nil"/>
              <w:bottom w:val="nil"/>
              <w:right w:val="nil"/>
            </w:tcBorders>
          </w:tcPr>
          <w:p w14:paraId="2CE74776" w14:textId="77777777" w:rsidR="000B4D66" w:rsidRDefault="000B4D66">
            <w:pPr>
              <w:spacing w:after="160" w:line="259" w:lineRule="auto"/>
              <w:ind w:left="0" w:firstLine="0"/>
              <w:jc w:val="left"/>
            </w:pPr>
          </w:p>
        </w:tc>
      </w:tr>
      <w:tr w:rsidR="000B4D66" w14:paraId="06101702" w14:textId="77777777">
        <w:trPr>
          <w:trHeight w:val="516"/>
        </w:trPr>
        <w:tc>
          <w:tcPr>
            <w:tcW w:w="1253" w:type="dxa"/>
            <w:tcBorders>
              <w:top w:val="nil"/>
              <w:left w:val="nil"/>
              <w:bottom w:val="nil"/>
              <w:right w:val="nil"/>
            </w:tcBorders>
          </w:tcPr>
          <w:p w14:paraId="779C367C" w14:textId="77777777" w:rsidR="000B4D66" w:rsidRDefault="00000000">
            <w:pPr>
              <w:spacing w:after="0" w:line="259" w:lineRule="auto"/>
              <w:ind w:left="0" w:firstLine="0"/>
              <w:jc w:val="left"/>
            </w:pPr>
            <w:r>
              <w:lastRenderedPageBreak/>
              <w:t>[Bee52]</w:t>
            </w:r>
          </w:p>
        </w:tc>
        <w:tc>
          <w:tcPr>
            <w:tcW w:w="5728" w:type="dxa"/>
            <w:tcBorders>
              <w:top w:val="nil"/>
              <w:left w:val="nil"/>
              <w:bottom w:val="nil"/>
              <w:right w:val="nil"/>
            </w:tcBorders>
          </w:tcPr>
          <w:p w14:paraId="3EE31B59" w14:textId="77777777" w:rsidR="000B4D66" w:rsidRDefault="00000000">
            <w:pPr>
              <w:spacing w:after="0" w:line="259" w:lineRule="auto"/>
              <w:ind w:left="0" w:firstLine="0"/>
            </w:pPr>
            <w:r>
              <w:t>Beer. Bestimmung der absorption des rothen lichts in farbigen 162(5):78 88, 1852.</w:t>
            </w:r>
          </w:p>
        </w:tc>
        <w:tc>
          <w:tcPr>
            <w:tcW w:w="2992" w:type="dxa"/>
            <w:tcBorders>
              <w:top w:val="nil"/>
              <w:left w:val="nil"/>
              <w:bottom w:val="nil"/>
              <w:right w:val="nil"/>
            </w:tcBorders>
          </w:tcPr>
          <w:p w14:paraId="299CF92E" w14:textId="77777777" w:rsidR="000B4D66" w:rsidRDefault="00000000">
            <w:pPr>
              <w:spacing w:after="0" w:line="259" w:lineRule="auto"/>
              <w:ind w:left="179" w:firstLine="0"/>
              <w:jc w:val="left"/>
            </w:pPr>
            <w:r>
              <w:t>ssigkeiten. Annalen der Physik,</w:t>
            </w:r>
          </w:p>
        </w:tc>
      </w:tr>
    </w:tbl>
    <w:p w14:paraId="324F4B2B" w14:textId="77777777" w:rsidR="000B4D66" w:rsidRDefault="00000000">
      <w:pPr>
        <w:spacing w:after="1782"/>
        <w:ind w:left="-5"/>
      </w:pPr>
      <w:r>
        <w:t>RayStation [</w:t>
      </w:r>
      <w:r>
        <w:rPr>
          <w:color w:val="63003C"/>
        </w:rPr>
        <w:t>Lab24</w:t>
      </w:r>
      <w:r>
        <w:t>], developed by RaySearch Laboratories, is a TPS known for its advanced optimization algorithms. Unlike manufacturer-speci c systems, RayStation can output plans for a wide range of linear accelerators and imaging devices. It o ers robust support for various treatment techniques, including VMAT, IMRT, 3D-CRT, Cyberknife, and TomoTherapy.</w:t>
      </w:r>
    </w:p>
    <w:p w14:paraId="2703873D" w14:textId="77777777" w:rsidR="000B4D66" w:rsidRDefault="00000000">
      <w:pPr>
        <w:spacing w:after="3" w:line="260" w:lineRule="auto"/>
        <w:ind w:left="5701" w:right="1203"/>
        <w:jc w:val="right"/>
      </w:pPr>
      <w:r>
        <w:t>Advertisement screenshot of</w:t>
      </w:r>
    </w:p>
    <w:p w14:paraId="4D680819" w14:textId="77777777" w:rsidR="000B4D66" w:rsidRDefault="00000000">
      <w:pPr>
        <w:spacing w:after="395" w:line="260" w:lineRule="auto"/>
        <w:ind w:left="5701" w:right="1203"/>
        <w:jc w:val="right"/>
      </w:pPr>
      <w:r>
        <w:t>RayStation (RaySearch’s TPS).</w:t>
      </w:r>
    </w:p>
    <w:p w14:paraId="2B0B983A" w14:textId="77777777" w:rsidR="000B4D66" w:rsidRDefault="00000000">
      <w:pPr>
        <w:ind w:left="-5"/>
      </w:pPr>
      <w:r>
        <w:rPr>
          <w:noProof/>
        </w:rPr>
        <w:drawing>
          <wp:anchor distT="0" distB="0" distL="114300" distR="114300" simplePos="0" relativeHeight="251664384" behindDoc="0" locked="0" layoutInCell="1" allowOverlap="0" wp14:anchorId="544DD8EE" wp14:editId="4987F93A">
            <wp:simplePos x="0" y="0"/>
            <wp:positionH relativeFrom="column">
              <wp:posOffset>4432656</wp:posOffset>
            </wp:positionH>
            <wp:positionV relativeFrom="paragraph">
              <wp:posOffset>170038</wp:posOffset>
            </wp:positionV>
            <wp:extent cx="1899764" cy="497041"/>
            <wp:effectExtent l="0" t="0" r="0" b="0"/>
            <wp:wrapSquare wrapText="bothSides"/>
            <wp:docPr id="2958" name="Picture 2958"/>
            <wp:cNvGraphicFramePr/>
            <a:graphic xmlns:a="http://schemas.openxmlformats.org/drawingml/2006/main">
              <a:graphicData uri="http://schemas.openxmlformats.org/drawingml/2006/picture">
                <pic:pic xmlns:pic="http://schemas.openxmlformats.org/drawingml/2006/picture">
                  <pic:nvPicPr>
                    <pic:cNvPr id="2958" name="Picture 2958"/>
                    <pic:cNvPicPr/>
                  </pic:nvPicPr>
                  <pic:blipFill>
                    <a:blip r:embed="rId44"/>
                    <a:stretch>
                      <a:fillRect/>
                    </a:stretch>
                  </pic:blipFill>
                  <pic:spPr>
                    <a:xfrm>
                      <a:off x="0" y="0"/>
                      <a:ext cx="1899764" cy="497041"/>
                    </a:xfrm>
                    <a:prstGeom prst="rect">
                      <a:avLst/>
                    </a:prstGeom>
                  </pic:spPr>
                </pic:pic>
              </a:graphicData>
            </a:graphic>
          </wp:anchor>
        </w:drawing>
      </w:r>
      <w:r>
        <w:t>matRad (German Cancer Research Center - DKFZ) matRad [</w:t>
      </w:r>
      <w:r>
        <w:rPr>
          <w:color w:val="63003C"/>
        </w:rPr>
        <w:t>DKF24</w:t>
      </w:r>
      <w:r>
        <w:t>] is an open-source TPS developed by the German Cancer Research Center (DKFZ) for research and education. While not intended for clinical use, matRad o ers a exible platform for testing and developing new treatment-planning algorithms.</w:t>
      </w:r>
    </w:p>
    <w:p w14:paraId="76DBA72F" w14:textId="77777777" w:rsidR="000B4D66" w:rsidRDefault="00000000">
      <w:pPr>
        <w:spacing w:after="10"/>
        <w:ind w:left="-5"/>
      </w:pPr>
      <w:r>
        <w:t>AutoPlan (TheraPanacea - Unpublished)</w:t>
      </w:r>
    </w:p>
    <w:p w14:paraId="63A9A62A" w14:textId="77777777" w:rsidR="000B4D66" w:rsidRDefault="00000000">
      <w:pPr>
        <w:spacing w:after="410"/>
        <w:ind w:left="-5" w:right="2880"/>
      </w:pPr>
      <w:r>
        <w:t>AutoPlan is the upcoming TPS from TheraPanacea, designed to incorporate arti cial intelligence and machine learning into the treatment planning process.</w:t>
      </w:r>
    </w:p>
    <w:p w14:paraId="7E588F44" w14:textId="77777777" w:rsidR="000B4D66" w:rsidRDefault="00000000">
      <w:pPr>
        <w:pStyle w:val="Heading1"/>
        <w:ind w:left="-5"/>
      </w:pPr>
      <w:r>
        <w:t>References</w:t>
      </w:r>
    </w:p>
    <w:p w14:paraId="267D2721" w14:textId="77777777" w:rsidR="000B4D66" w:rsidRDefault="000B4D66">
      <w:pPr>
        <w:spacing w:after="0" w:line="259" w:lineRule="auto"/>
        <w:ind w:left="-1134" w:right="11106" w:firstLine="0"/>
        <w:jc w:val="left"/>
      </w:pPr>
    </w:p>
    <w:tbl>
      <w:tblPr>
        <w:tblStyle w:val="TableGrid"/>
        <w:tblW w:w="9972" w:type="dxa"/>
        <w:tblInd w:w="0" w:type="dxa"/>
        <w:tblLook w:val="04A0" w:firstRow="1" w:lastRow="0" w:firstColumn="1" w:lastColumn="0" w:noHBand="0" w:noVBand="1"/>
      </w:tblPr>
      <w:tblGrid>
        <w:gridCol w:w="1253"/>
        <w:gridCol w:w="8719"/>
      </w:tblGrid>
      <w:tr w:rsidR="000B4D66" w14:paraId="60B5A7D9" w14:textId="77777777">
        <w:trPr>
          <w:trHeight w:val="508"/>
        </w:trPr>
        <w:tc>
          <w:tcPr>
            <w:tcW w:w="1253" w:type="dxa"/>
            <w:tcBorders>
              <w:top w:val="nil"/>
              <w:left w:val="nil"/>
              <w:bottom w:val="nil"/>
              <w:right w:val="nil"/>
            </w:tcBorders>
          </w:tcPr>
          <w:p w14:paraId="2A52E765" w14:textId="77777777" w:rsidR="000B4D66" w:rsidRDefault="00000000">
            <w:pPr>
              <w:spacing w:after="0" w:line="259" w:lineRule="auto"/>
              <w:ind w:left="0" w:firstLine="0"/>
              <w:jc w:val="left"/>
            </w:pPr>
            <w:r>
              <w:t>[Bor09]</w:t>
            </w:r>
          </w:p>
        </w:tc>
        <w:tc>
          <w:tcPr>
            <w:tcW w:w="8720" w:type="dxa"/>
            <w:tcBorders>
              <w:top w:val="nil"/>
              <w:left w:val="nil"/>
              <w:bottom w:val="nil"/>
              <w:right w:val="nil"/>
            </w:tcBorders>
          </w:tcPr>
          <w:p w14:paraId="4983CF54" w14:textId="77777777" w:rsidR="000B4D66" w:rsidRDefault="00000000">
            <w:pPr>
              <w:spacing w:after="0" w:line="259" w:lineRule="auto"/>
              <w:ind w:left="0" w:firstLine="0"/>
            </w:pPr>
            <w:r>
              <w:t>Thomas Bortfeld. The number of beams in imrt theoretical investigations and implications for single-arc imrt. Physics in Medicine &amp; Biology, 55(1):83, nov 2009.</w:t>
            </w:r>
          </w:p>
        </w:tc>
      </w:tr>
      <w:tr w:rsidR="000B4D66" w14:paraId="57EAC321" w14:textId="77777777">
        <w:trPr>
          <w:trHeight w:val="1086"/>
        </w:trPr>
        <w:tc>
          <w:tcPr>
            <w:tcW w:w="1253" w:type="dxa"/>
            <w:tcBorders>
              <w:top w:val="nil"/>
              <w:left w:val="nil"/>
              <w:bottom w:val="nil"/>
              <w:right w:val="nil"/>
            </w:tcBorders>
          </w:tcPr>
          <w:p w14:paraId="33F523F9" w14:textId="77777777" w:rsidR="000B4D66" w:rsidRDefault="00000000">
            <w:pPr>
              <w:spacing w:after="0" w:line="259" w:lineRule="auto"/>
              <w:ind w:left="0" w:firstLine="0"/>
              <w:jc w:val="left"/>
            </w:pPr>
            <w:r>
              <w:t>[BTK</w:t>
            </w:r>
            <w:r>
              <w:rPr>
                <w:rFonts w:ascii="Cambria" w:eastAsia="Cambria" w:hAnsi="Cambria" w:cs="Cambria"/>
                <w:vertAlign w:val="superscript"/>
              </w:rPr>
              <w:t>+</w:t>
            </w:r>
            <w:r>
              <w:t>13]</w:t>
            </w:r>
          </w:p>
        </w:tc>
        <w:tc>
          <w:tcPr>
            <w:tcW w:w="8720" w:type="dxa"/>
            <w:tcBorders>
              <w:top w:val="nil"/>
              <w:left w:val="nil"/>
              <w:bottom w:val="nil"/>
              <w:right w:val="nil"/>
            </w:tcBorders>
          </w:tcPr>
          <w:p w14:paraId="5E71CFC3" w14:textId="77777777" w:rsidR="000B4D66" w:rsidRDefault="00000000">
            <w:pPr>
              <w:spacing w:after="0" w:line="259" w:lineRule="auto"/>
              <w:ind w:left="0" w:firstLine="0"/>
            </w:pPr>
            <w:r>
              <w:t>Erjona Bakiu, Ervis Telhaj, Elvisa Kozma, Ferdinand Ru i, and Partizan Malkaj. Comparison of</w:t>
            </w:r>
          </w:p>
          <w:p w14:paraId="4F3C508B" w14:textId="77777777" w:rsidR="000B4D66" w:rsidRDefault="00000000">
            <w:pPr>
              <w:spacing w:after="0" w:line="259" w:lineRule="auto"/>
              <w:ind w:left="0" w:firstLine="0"/>
            </w:pPr>
            <w:r>
              <w:t>3d crt and imrt tratment plans. Acta informatica medica: AIM: journal of the Society for Medical Informatics of Bosnia &amp; Herzegovina: casopis Drustva za medicinsku informatiku BiH, 21(3):211 212, 2013. PMC3804479.</w:t>
            </w:r>
          </w:p>
        </w:tc>
      </w:tr>
      <w:tr w:rsidR="000B4D66" w14:paraId="2E6C3042" w14:textId="77777777">
        <w:trPr>
          <w:trHeight w:val="598"/>
        </w:trPr>
        <w:tc>
          <w:tcPr>
            <w:tcW w:w="1253" w:type="dxa"/>
            <w:tcBorders>
              <w:top w:val="nil"/>
              <w:left w:val="nil"/>
              <w:bottom w:val="nil"/>
              <w:right w:val="nil"/>
            </w:tcBorders>
          </w:tcPr>
          <w:p w14:paraId="644CB2A3" w14:textId="77777777" w:rsidR="000B4D66" w:rsidRDefault="00000000">
            <w:pPr>
              <w:spacing w:after="0" w:line="259" w:lineRule="auto"/>
              <w:ind w:left="0" w:firstLine="0"/>
              <w:jc w:val="left"/>
            </w:pPr>
            <w:r>
              <w:t>[CAG13]</w:t>
            </w:r>
          </w:p>
        </w:tc>
        <w:tc>
          <w:tcPr>
            <w:tcW w:w="8720" w:type="dxa"/>
            <w:tcBorders>
              <w:top w:val="nil"/>
              <w:left w:val="nil"/>
              <w:bottom w:val="nil"/>
              <w:right w:val="nil"/>
            </w:tcBorders>
          </w:tcPr>
          <w:p w14:paraId="6D6DF566" w14:textId="77777777" w:rsidR="000B4D66" w:rsidRDefault="00000000">
            <w:pPr>
              <w:spacing w:after="0" w:line="259" w:lineRule="auto"/>
              <w:ind w:left="0" w:firstLine="0"/>
            </w:pPr>
            <w:r>
              <w:t>Roger Chammas, Cell Adhesion, and Cancer Group. Tumors as complex organs: are cancers manageable through the modi cation of their microenvironment? BMC Proceedings, 7(2):K16, Apr 2013.</w:t>
            </w:r>
          </w:p>
        </w:tc>
      </w:tr>
      <w:tr w:rsidR="000B4D66" w14:paraId="2C438888" w14:textId="77777777">
        <w:trPr>
          <w:trHeight w:val="359"/>
        </w:trPr>
        <w:tc>
          <w:tcPr>
            <w:tcW w:w="1253" w:type="dxa"/>
            <w:tcBorders>
              <w:top w:val="nil"/>
              <w:left w:val="nil"/>
              <w:bottom w:val="nil"/>
              <w:right w:val="nil"/>
            </w:tcBorders>
          </w:tcPr>
          <w:p w14:paraId="07842487" w14:textId="77777777" w:rsidR="000B4D66" w:rsidRDefault="00000000">
            <w:pPr>
              <w:spacing w:after="0" w:line="259" w:lineRule="auto"/>
              <w:ind w:left="0" w:firstLine="0"/>
              <w:jc w:val="left"/>
            </w:pPr>
            <w:r>
              <w:t>[can]</w:t>
            </w:r>
          </w:p>
        </w:tc>
        <w:tc>
          <w:tcPr>
            <w:tcW w:w="8720" w:type="dxa"/>
            <w:tcBorders>
              <w:top w:val="nil"/>
              <w:left w:val="nil"/>
              <w:bottom w:val="nil"/>
              <w:right w:val="nil"/>
            </w:tcBorders>
          </w:tcPr>
          <w:p w14:paraId="737A0CA2" w14:textId="77777777" w:rsidR="000B4D66" w:rsidRDefault="00000000">
            <w:pPr>
              <w:spacing w:after="0" w:line="259" w:lineRule="auto"/>
              <w:ind w:left="0" w:firstLine="0"/>
              <w:jc w:val="left"/>
            </w:pPr>
            <w:r>
              <w:t>Stages of cancer.</w:t>
            </w:r>
          </w:p>
        </w:tc>
      </w:tr>
      <w:tr w:rsidR="000B4D66" w14:paraId="762BDCFB" w14:textId="77777777">
        <w:trPr>
          <w:trHeight w:val="588"/>
        </w:trPr>
        <w:tc>
          <w:tcPr>
            <w:tcW w:w="1253" w:type="dxa"/>
            <w:tcBorders>
              <w:top w:val="nil"/>
              <w:left w:val="nil"/>
              <w:bottom w:val="nil"/>
              <w:right w:val="nil"/>
            </w:tcBorders>
          </w:tcPr>
          <w:p w14:paraId="35D98F9D" w14:textId="77777777" w:rsidR="000B4D66" w:rsidRDefault="00000000">
            <w:pPr>
              <w:spacing w:after="0" w:line="259" w:lineRule="auto"/>
              <w:ind w:left="0" w:firstLine="0"/>
              <w:jc w:val="left"/>
            </w:pPr>
            <w:r>
              <w:t>[CBM99]</w:t>
            </w:r>
          </w:p>
        </w:tc>
        <w:tc>
          <w:tcPr>
            <w:tcW w:w="8720" w:type="dxa"/>
            <w:tcBorders>
              <w:top w:val="nil"/>
              <w:left w:val="nil"/>
              <w:bottom w:val="nil"/>
              <w:right w:val="nil"/>
            </w:tcBorders>
          </w:tcPr>
          <w:p w14:paraId="76675B70" w14:textId="77777777" w:rsidR="000B4D66" w:rsidRDefault="00000000">
            <w:pPr>
              <w:spacing w:after="0" w:line="259" w:lineRule="auto"/>
              <w:ind w:left="0" w:firstLine="0"/>
            </w:pPr>
            <w:r>
              <w:t>Elizabeth Cohen Jonathan, Eric J Bernhard, and W Gillies McKenna. How does radiation kill cells? Current Opinion in Chemical Biology, 3(1):77 83, 1999.</w:t>
            </w:r>
          </w:p>
        </w:tc>
      </w:tr>
      <w:tr w:rsidR="000B4D66" w14:paraId="552D2A9A" w14:textId="77777777">
        <w:trPr>
          <w:trHeight w:val="1086"/>
        </w:trPr>
        <w:tc>
          <w:tcPr>
            <w:tcW w:w="1253" w:type="dxa"/>
            <w:tcBorders>
              <w:top w:val="nil"/>
              <w:left w:val="nil"/>
              <w:bottom w:val="nil"/>
              <w:right w:val="nil"/>
            </w:tcBorders>
          </w:tcPr>
          <w:p w14:paraId="0BC98EC9" w14:textId="77777777" w:rsidR="000B4D66" w:rsidRDefault="00000000">
            <w:pPr>
              <w:spacing w:after="0" w:line="259" w:lineRule="auto"/>
              <w:ind w:left="0" w:firstLine="0"/>
              <w:jc w:val="left"/>
            </w:pPr>
            <w:r>
              <w:t>[CDB</w:t>
            </w:r>
            <w:r>
              <w:rPr>
                <w:rFonts w:ascii="Cambria" w:eastAsia="Cambria" w:hAnsi="Cambria" w:cs="Cambria"/>
                <w:vertAlign w:val="superscript"/>
              </w:rPr>
              <w:t>+</w:t>
            </w:r>
            <w:r>
              <w:t>19]</w:t>
            </w:r>
          </w:p>
        </w:tc>
        <w:tc>
          <w:tcPr>
            <w:tcW w:w="8720" w:type="dxa"/>
            <w:tcBorders>
              <w:top w:val="nil"/>
              <w:left w:val="nil"/>
              <w:bottom w:val="nil"/>
              <w:right w:val="nil"/>
            </w:tcBorders>
          </w:tcPr>
          <w:p w14:paraId="4E776366" w14:textId="77777777" w:rsidR="000B4D66" w:rsidRDefault="00000000">
            <w:pPr>
              <w:spacing w:after="0" w:line="259" w:lineRule="auto"/>
              <w:ind w:left="0" w:firstLine="0"/>
            </w:pPr>
            <w:r>
              <w:t>Cyrus Chargari, Eric Deutsch, Pierre Blanchard, Sebastien Gouy, HØlŁne Martelli, Florent GuØrin, Isabelle Dumas, Alberto Bossi, Philippe Morice, Akila N. Viswanathan, and Christine Haie-Meder. Brachytherapy: An overview for clinicians. CA: A Cancer Journal for Clinicians, 69(5):386 401, 2019.</w:t>
            </w:r>
          </w:p>
        </w:tc>
      </w:tr>
      <w:tr w:rsidR="000B4D66" w14:paraId="2F82824B" w14:textId="77777777">
        <w:trPr>
          <w:trHeight w:val="356"/>
        </w:trPr>
        <w:tc>
          <w:tcPr>
            <w:tcW w:w="1253" w:type="dxa"/>
            <w:tcBorders>
              <w:top w:val="nil"/>
              <w:left w:val="nil"/>
              <w:bottom w:val="nil"/>
              <w:right w:val="nil"/>
            </w:tcBorders>
          </w:tcPr>
          <w:p w14:paraId="40C83B06" w14:textId="77777777" w:rsidR="000B4D66" w:rsidRDefault="00000000">
            <w:pPr>
              <w:spacing w:after="0" w:line="259" w:lineRule="auto"/>
              <w:ind w:left="0" w:firstLine="0"/>
              <w:jc w:val="left"/>
            </w:pPr>
            <w:r>
              <w:t>[DKF24]</w:t>
            </w:r>
          </w:p>
        </w:tc>
        <w:tc>
          <w:tcPr>
            <w:tcW w:w="8720" w:type="dxa"/>
            <w:tcBorders>
              <w:top w:val="nil"/>
              <w:left w:val="nil"/>
              <w:bottom w:val="nil"/>
              <w:right w:val="nil"/>
            </w:tcBorders>
          </w:tcPr>
          <w:p w14:paraId="5C8D304B" w14:textId="77777777" w:rsidR="000B4D66" w:rsidRDefault="00000000">
            <w:pPr>
              <w:spacing w:after="0" w:line="259" w:lineRule="auto"/>
              <w:ind w:left="0" w:firstLine="0"/>
              <w:jc w:val="left"/>
            </w:pPr>
            <w:r>
              <w:t>DKFZ. matrad, 2024.</w:t>
            </w:r>
          </w:p>
        </w:tc>
      </w:tr>
      <w:tr w:rsidR="000B4D66" w14:paraId="4951020D" w14:textId="77777777">
        <w:trPr>
          <w:trHeight w:val="363"/>
        </w:trPr>
        <w:tc>
          <w:tcPr>
            <w:tcW w:w="1253" w:type="dxa"/>
            <w:tcBorders>
              <w:top w:val="nil"/>
              <w:left w:val="nil"/>
              <w:bottom w:val="nil"/>
              <w:right w:val="nil"/>
            </w:tcBorders>
          </w:tcPr>
          <w:p w14:paraId="3CCD30F1" w14:textId="77777777" w:rsidR="000B4D66" w:rsidRDefault="00000000">
            <w:pPr>
              <w:spacing w:after="0" w:line="259" w:lineRule="auto"/>
              <w:ind w:left="0" w:firstLine="0"/>
              <w:jc w:val="left"/>
            </w:pPr>
            <w:r>
              <w:t>[Ele24]</w:t>
            </w:r>
          </w:p>
        </w:tc>
        <w:tc>
          <w:tcPr>
            <w:tcW w:w="8720" w:type="dxa"/>
            <w:tcBorders>
              <w:top w:val="nil"/>
              <w:left w:val="nil"/>
              <w:bottom w:val="nil"/>
              <w:right w:val="nil"/>
            </w:tcBorders>
          </w:tcPr>
          <w:p w14:paraId="26DB6226" w14:textId="77777777" w:rsidR="000B4D66" w:rsidRDefault="00000000">
            <w:pPr>
              <w:spacing w:after="0" w:line="259" w:lineRule="auto"/>
              <w:ind w:left="0" w:firstLine="0"/>
              <w:jc w:val="left"/>
            </w:pPr>
            <w:r>
              <w:t>Elekta. Onefi | planning, 2024.</w:t>
            </w:r>
          </w:p>
        </w:tc>
      </w:tr>
      <w:tr w:rsidR="000B4D66" w14:paraId="4E920F82" w14:textId="77777777">
        <w:trPr>
          <w:trHeight w:val="595"/>
        </w:trPr>
        <w:tc>
          <w:tcPr>
            <w:tcW w:w="1253" w:type="dxa"/>
            <w:tcBorders>
              <w:top w:val="nil"/>
              <w:left w:val="nil"/>
              <w:bottom w:val="nil"/>
              <w:right w:val="nil"/>
            </w:tcBorders>
          </w:tcPr>
          <w:p w14:paraId="43C89A0B" w14:textId="77777777" w:rsidR="000B4D66" w:rsidRDefault="00000000">
            <w:pPr>
              <w:spacing w:after="0" w:line="259" w:lineRule="auto"/>
              <w:ind w:left="0" w:firstLine="0"/>
              <w:jc w:val="left"/>
            </w:pPr>
            <w:r>
              <w:t>[Eva58]</w:t>
            </w:r>
          </w:p>
        </w:tc>
        <w:tc>
          <w:tcPr>
            <w:tcW w:w="8720" w:type="dxa"/>
            <w:tcBorders>
              <w:top w:val="nil"/>
              <w:left w:val="nil"/>
              <w:bottom w:val="nil"/>
              <w:right w:val="nil"/>
            </w:tcBorders>
          </w:tcPr>
          <w:p w14:paraId="01CA725D" w14:textId="77777777" w:rsidR="000B4D66" w:rsidRDefault="00000000">
            <w:pPr>
              <w:spacing w:after="0" w:line="259" w:lineRule="auto"/>
              <w:ind w:left="0" w:firstLine="0"/>
            </w:pPr>
            <w:r>
              <w:t>Robley D. Evans. Compton E ect, pages 218 298. Springer Berlin Heidelberg, Berlin, Heidelberg, 1958.</w:t>
            </w:r>
          </w:p>
        </w:tc>
      </w:tr>
      <w:tr w:rsidR="000B4D66" w14:paraId="7200B449" w14:textId="77777777">
        <w:trPr>
          <w:trHeight w:val="598"/>
        </w:trPr>
        <w:tc>
          <w:tcPr>
            <w:tcW w:w="1253" w:type="dxa"/>
            <w:tcBorders>
              <w:top w:val="nil"/>
              <w:left w:val="nil"/>
              <w:bottom w:val="nil"/>
              <w:right w:val="nil"/>
            </w:tcBorders>
          </w:tcPr>
          <w:p w14:paraId="5469D122" w14:textId="77777777" w:rsidR="000B4D66" w:rsidRDefault="00000000">
            <w:pPr>
              <w:spacing w:after="0" w:line="259" w:lineRule="auto"/>
              <w:ind w:left="0" w:firstLine="0"/>
              <w:jc w:val="left"/>
            </w:pPr>
            <w:r>
              <w:lastRenderedPageBreak/>
              <w:t>[FPM11]</w:t>
            </w:r>
          </w:p>
        </w:tc>
        <w:tc>
          <w:tcPr>
            <w:tcW w:w="8720" w:type="dxa"/>
            <w:tcBorders>
              <w:top w:val="nil"/>
              <w:left w:val="nil"/>
              <w:bottom w:val="nil"/>
              <w:right w:val="nil"/>
            </w:tcBorders>
          </w:tcPr>
          <w:p w14:paraId="7A88ED33" w14:textId="77777777" w:rsidR="000B4D66" w:rsidRDefault="00000000">
            <w:pPr>
              <w:spacing w:after="0" w:line="259" w:lineRule="auto"/>
              <w:ind w:left="0" w:firstLine="0"/>
            </w:pPr>
            <w:r>
              <w:t>John D. Fenwick and Juan Pardo-Montero. Numbers of beam angles required for near-optimal imrt: Theoretical limits and numerical studies. Medical Physics, 38(8):4518 4530, 2011.</w:t>
            </w:r>
          </w:p>
        </w:tc>
      </w:tr>
      <w:tr w:rsidR="000B4D66" w14:paraId="1845D878" w14:textId="77777777">
        <w:trPr>
          <w:trHeight w:val="598"/>
        </w:trPr>
        <w:tc>
          <w:tcPr>
            <w:tcW w:w="1253" w:type="dxa"/>
            <w:tcBorders>
              <w:top w:val="nil"/>
              <w:left w:val="nil"/>
              <w:bottom w:val="nil"/>
              <w:right w:val="nil"/>
            </w:tcBorders>
          </w:tcPr>
          <w:p w14:paraId="201150FA" w14:textId="77777777" w:rsidR="000B4D66" w:rsidRDefault="00000000">
            <w:pPr>
              <w:spacing w:after="0" w:line="259" w:lineRule="auto"/>
              <w:ind w:left="0" w:firstLine="0"/>
              <w:jc w:val="left"/>
            </w:pPr>
            <w:r>
              <w:t>[HK20]</w:t>
            </w:r>
          </w:p>
        </w:tc>
        <w:tc>
          <w:tcPr>
            <w:tcW w:w="8720" w:type="dxa"/>
            <w:tcBorders>
              <w:top w:val="nil"/>
              <w:left w:val="nil"/>
              <w:bottom w:val="nil"/>
              <w:right w:val="nil"/>
            </w:tcBorders>
          </w:tcPr>
          <w:p w14:paraId="535C556B" w14:textId="77777777" w:rsidR="000B4D66" w:rsidRDefault="00000000">
            <w:pPr>
              <w:spacing w:after="0" w:line="259" w:lineRule="auto"/>
              <w:ind w:left="0" w:firstLine="0"/>
            </w:pPr>
            <w:r>
              <w:t>Hyun Do Huh and Seonghoon Kim. History of radiation therapy technology. Progress in Medical Physics, 31(3):124 134, Sep 2020.</w:t>
            </w:r>
          </w:p>
        </w:tc>
      </w:tr>
      <w:tr w:rsidR="000B4D66" w14:paraId="39050652" w14:textId="77777777">
        <w:trPr>
          <w:trHeight w:val="348"/>
        </w:trPr>
        <w:tc>
          <w:tcPr>
            <w:tcW w:w="1253" w:type="dxa"/>
            <w:tcBorders>
              <w:top w:val="nil"/>
              <w:left w:val="nil"/>
              <w:bottom w:val="nil"/>
              <w:right w:val="nil"/>
            </w:tcBorders>
          </w:tcPr>
          <w:p w14:paraId="4A8E2AF7" w14:textId="77777777" w:rsidR="000B4D66" w:rsidRDefault="00000000">
            <w:pPr>
              <w:spacing w:after="0" w:line="259" w:lineRule="auto"/>
              <w:ind w:left="0" w:firstLine="0"/>
              <w:jc w:val="left"/>
            </w:pPr>
            <w:r>
              <w:t>[Hol95]</w:t>
            </w:r>
          </w:p>
        </w:tc>
        <w:tc>
          <w:tcPr>
            <w:tcW w:w="8720" w:type="dxa"/>
            <w:tcBorders>
              <w:top w:val="nil"/>
              <w:left w:val="nil"/>
              <w:bottom w:val="nil"/>
              <w:right w:val="nil"/>
            </w:tcBorders>
          </w:tcPr>
          <w:p w14:paraId="4B13287C" w14:textId="77777777" w:rsidR="000B4D66" w:rsidRDefault="00000000">
            <w:pPr>
              <w:spacing w:after="0" w:line="259" w:lineRule="auto"/>
              <w:ind w:left="0" w:firstLine="0"/>
              <w:jc w:val="left"/>
            </w:pPr>
            <w:r>
              <w:t>L R Holsti. Development of clinical radiotherapy since 1896. Acta Oncol, 34(8):995 1003, 1995.</w:t>
            </w:r>
          </w:p>
        </w:tc>
      </w:tr>
      <w:tr w:rsidR="000B4D66" w14:paraId="1CA8EFCE" w14:textId="77777777">
        <w:trPr>
          <w:trHeight w:val="837"/>
        </w:trPr>
        <w:tc>
          <w:tcPr>
            <w:tcW w:w="1253" w:type="dxa"/>
            <w:tcBorders>
              <w:top w:val="nil"/>
              <w:left w:val="nil"/>
              <w:bottom w:val="nil"/>
              <w:right w:val="nil"/>
            </w:tcBorders>
          </w:tcPr>
          <w:p w14:paraId="10D05980" w14:textId="77777777" w:rsidR="000B4D66" w:rsidRDefault="00000000">
            <w:pPr>
              <w:spacing w:after="0" w:line="259" w:lineRule="auto"/>
              <w:ind w:left="0" w:firstLine="0"/>
              <w:jc w:val="left"/>
            </w:pPr>
            <w:r>
              <w:t>[HTF</w:t>
            </w:r>
            <w:r>
              <w:rPr>
                <w:rFonts w:ascii="Cambria" w:eastAsia="Cambria" w:hAnsi="Cambria" w:cs="Cambria"/>
                <w:vertAlign w:val="superscript"/>
              </w:rPr>
              <w:t>+</w:t>
            </w:r>
            <w:r>
              <w:t>11]</w:t>
            </w:r>
          </w:p>
        </w:tc>
        <w:tc>
          <w:tcPr>
            <w:tcW w:w="8720" w:type="dxa"/>
            <w:tcBorders>
              <w:top w:val="nil"/>
              <w:left w:val="nil"/>
              <w:bottom w:val="nil"/>
              <w:right w:val="nil"/>
            </w:tcBorders>
          </w:tcPr>
          <w:p w14:paraId="24063195" w14:textId="77777777" w:rsidR="000B4D66" w:rsidRDefault="00000000">
            <w:pPr>
              <w:spacing w:after="0" w:line="259" w:lineRule="auto"/>
              <w:ind w:left="0" w:firstLine="0"/>
            </w:pPr>
            <w:r>
              <w:t>Nicholas Hardcastle, Wolfgang A. TomØ, Kerwyn Foo, Andrew Miller, Martin Carolan, and Peter Metcalfe. Comparison of prostate imrt and vmat biologically optimised treatment plans. Medical Dosimetry, 36(3):292 298, 2011.</w:t>
            </w:r>
          </w:p>
        </w:tc>
      </w:tr>
      <w:tr w:rsidR="000B4D66" w14:paraId="7889343B" w14:textId="77777777">
        <w:trPr>
          <w:trHeight w:val="1086"/>
        </w:trPr>
        <w:tc>
          <w:tcPr>
            <w:tcW w:w="1253" w:type="dxa"/>
            <w:tcBorders>
              <w:top w:val="nil"/>
              <w:left w:val="nil"/>
              <w:bottom w:val="nil"/>
              <w:right w:val="nil"/>
            </w:tcBorders>
          </w:tcPr>
          <w:p w14:paraId="1804810A" w14:textId="77777777" w:rsidR="000B4D66" w:rsidRDefault="00000000">
            <w:pPr>
              <w:spacing w:after="0" w:line="259" w:lineRule="auto"/>
              <w:ind w:left="0" w:firstLine="0"/>
              <w:jc w:val="left"/>
            </w:pPr>
            <w:r>
              <w:t>[HXL</w:t>
            </w:r>
            <w:r>
              <w:rPr>
                <w:rFonts w:ascii="Cambria" w:eastAsia="Cambria" w:hAnsi="Cambria" w:cs="Cambria"/>
                <w:vertAlign w:val="superscript"/>
              </w:rPr>
              <w:t>+</w:t>
            </w:r>
            <w:r>
              <w:t>21]</w:t>
            </w:r>
          </w:p>
        </w:tc>
        <w:tc>
          <w:tcPr>
            <w:tcW w:w="8720" w:type="dxa"/>
            <w:tcBorders>
              <w:top w:val="nil"/>
              <w:left w:val="nil"/>
              <w:bottom w:val="nil"/>
              <w:right w:val="nil"/>
            </w:tcBorders>
          </w:tcPr>
          <w:p w14:paraId="7FD70FE1" w14:textId="77777777" w:rsidR="000B4D66" w:rsidRDefault="00000000">
            <w:pPr>
              <w:spacing w:after="0" w:line="259" w:lineRule="auto"/>
              <w:ind w:left="0" w:firstLine="0"/>
            </w:pPr>
            <w:r>
              <w:t>Haihua He, Tangpeng Xu, Ping Li, Guohua Jia, Xiangpan Li, and Qibin Song. Anti-pd-1 immunotherapy combined with stereotactic body radiation therapy and gm-csf as salvage therapy in a pd-l1-positive patient with refractory metastatic thyroid h rthle cell carcinoma: A case report and literature review. Frontiers in Oncology, 11, 2021.</w:t>
            </w:r>
          </w:p>
        </w:tc>
      </w:tr>
      <w:tr w:rsidR="000B4D66" w14:paraId="124A7D37" w14:textId="77777777">
        <w:trPr>
          <w:trHeight w:val="1066"/>
        </w:trPr>
        <w:tc>
          <w:tcPr>
            <w:tcW w:w="1253" w:type="dxa"/>
            <w:tcBorders>
              <w:top w:val="nil"/>
              <w:left w:val="nil"/>
              <w:bottom w:val="nil"/>
              <w:right w:val="nil"/>
            </w:tcBorders>
          </w:tcPr>
          <w:p w14:paraId="42A5A143" w14:textId="77777777" w:rsidR="000B4D66" w:rsidRDefault="00000000">
            <w:pPr>
              <w:spacing w:after="0" w:line="259" w:lineRule="auto"/>
              <w:ind w:left="0" w:firstLine="0"/>
              <w:jc w:val="left"/>
            </w:pPr>
            <w:r>
              <w:t>[JDB]</w:t>
            </w:r>
          </w:p>
        </w:tc>
        <w:tc>
          <w:tcPr>
            <w:tcW w:w="8720" w:type="dxa"/>
            <w:tcBorders>
              <w:top w:val="nil"/>
              <w:left w:val="nil"/>
              <w:bottom w:val="nil"/>
              <w:right w:val="nil"/>
            </w:tcBorders>
          </w:tcPr>
          <w:p w14:paraId="67285B7B" w14:textId="77777777" w:rsidR="000B4D66" w:rsidRDefault="00000000">
            <w:pPr>
              <w:spacing w:after="0" w:line="259" w:lineRule="auto"/>
              <w:ind w:left="0" w:firstLine="0"/>
            </w:pPr>
            <w:r>
              <w:t>Christian Wittekind James D. Brierley, Mary K. Gospodarowicz. TNM Classi cation of Malignant Tumours, 8th Edition. Wiey Blackwell, 8th (2016) edition. TNM Classi cation of Malignant Tumours eighth edition provides the latest, internationally agreed-upon standards to describe and categorize cancer stage.</w:t>
            </w:r>
          </w:p>
        </w:tc>
      </w:tr>
      <w:tr w:rsidR="000B4D66" w14:paraId="2C653736" w14:textId="77777777">
        <w:trPr>
          <w:trHeight w:val="847"/>
        </w:trPr>
        <w:tc>
          <w:tcPr>
            <w:tcW w:w="1253" w:type="dxa"/>
            <w:tcBorders>
              <w:top w:val="nil"/>
              <w:left w:val="nil"/>
              <w:bottom w:val="nil"/>
              <w:right w:val="nil"/>
            </w:tcBorders>
          </w:tcPr>
          <w:p w14:paraId="4EB2604D" w14:textId="77777777" w:rsidR="000B4D66" w:rsidRDefault="00000000">
            <w:pPr>
              <w:spacing w:after="0" w:line="259" w:lineRule="auto"/>
              <w:ind w:left="0" w:firstLine="0"/>
              <w:jc w:val="left"/>
            </w:pPr>
            <w:r>
              <w:t>[JMB</w:t>
            </w:r>
            <w:r>
              <w:rPr>
                <w:rFonts w:ascii="Cambria" w:eastAsia="Cambria" w:hAnsi="Cambria" w:cs="Cambria"/>
                <w:vertAlign w:val="superscript"/>
              </w:rPr>
              <w:t>+</w:t>
            </w:r>
            <w:r>
              <w:t>04]</w:t>
            </w:r>
          </w:p>
        </w:tc>
        <w:tc>
          <w:tcPr>
            <w:tcW w:w="8720" w:type="dxa"/>
            <w:tcBorders>
              <w:top w:val="nil"/>
              <w:left w:val="nil"/>
              <w:bottom w:val="nil"/>
              <w:right w:val="nil"/>
            </w:tcBorders>
          </w:tcPr>
          <w:p w14:paraId="2C254217" w14:textId="77777777" w:rsidR="000B4D66" w:rsidRDefault="00000000">
            <w:pPr>
              <w:spacing w:after="0" w:line="259" w:lineRule="auto"/>
              <w:ind w:left="0" w:firstLine="0"/>
            </w:pPr>
            <w:r>
              <w:t>Robert Jeraj, Thomas R. Mackie, John Balog, Gustavo Olivera, Dave Pearson, Je Kapatoes, Ken Ruchala, and Paul Reckwerdt. Radiation characteristics of helical tomotherapy. Medical Physics, 31(2):396 404, 2004.</w:t>
            </w:r>
          </w:p>
        </w:tc>
      </w:tr>
      <w:tr w:rsidR="000B4D66" w14:paraId="72960205" w14:textId="77777777">
        <w:trPr>
          <w:trHeight w:val="1066"/>
        </w:trPr>
        <w:tc>
          <w:tcPr>
            <w:tcW w:w="1253" w:type="dxa"/>
            <w:tcBorders>
              <w:top w:val="nil"/>
              <w:left w:val="nil"/>
              <w:bottom w:val="nil"/>
              <w:right w:val="nil"/>
            </w:tcBorders>
          </w:tcPr>
          <w:p w14:paraId="4203D7B4" w14:textId="77777777" w:rsidR="000B4D66" w:rsidRDefault="00000000">
            <w:pPr>
              <w:spacing w:after="0" w:line="259" w:lineRule="auto"/>
              <w:ind w:left="0" w:firstLine="0"/>
              <w:jc w:val="left"/>
            </w:pPr>
            <w:r>
              <w:t>[KCKM09]</w:t>
            </w:r>
          </w:p>
        </w:tc>
        <w:tc>
          <w:tcPr>
            <w:tcW w:w="8720" w:type="dxa"/>
            <w:tcBorders>
              <w:top w:val="nil"/>
              <w:left w:val="nil"/>
              <w:bottom w:val="nil"/>
              <w:right w:val="nil"/>
            </w:tcBorders>
          </w:tcPr>
          <w:p w14:paraId="2876DA00" w14:textId="77777777" w:rsidR="000B4D66" w:rsidRDefault="00000000">
            <w:pPr>
              <w:spacing w:after="0" w:line="259" w:lineRule="auto"/>
              <w:ind w:left="0" w:firstLine="0"/>
            </w:pPr>
            <w:r>
              <w:t>Eric A. Klein, Jay Ciezki, Patrick A. Kupelian, and Arul Mahadevan. Outcomes for intermediate risk prostate cancer: Are there advantages for surgery, external radiation, or brachytherapy? Urologic Oncology: Seminars and Original Investigations, 27(1):67 71, 2009. Proceedings: Annual Meeting of the Society of Urologic Oncology/Society for Basic Urologic Research (May 2007).</w:t>
            </w:r>
          </w:p>
        </w:tc>
      </w:tr>
      <w:tr w:rsidR="000B4D66" w14:paraId="7286442E" w14:textId="77777777">
        <w:trPr>
          <w:trHeight w:val="847"/>
        </w:trPr>
        <w:tc>
          <w:tcPr>
            <w:tcW w:w="1253" w:type="dxa"/>
            <w:tcBorders>
              <w:top w:val="nil"/>
              <w:left w:val="nil"/>
              <w:bottom w:val="nil"/>
              <w:right w:val="nil"/>
            </w:tcBorders>
          </w:tcPr>
          <w:p w14:paraId="7FD879B7" w14:textId="77777777" w:rsidR="000B4D66" w:rsidRDefault="00000000">
            <w:pPr>
              <w:spacing w:after="0" w:line="259" w:lineRule="auto"/>
              <w:ind w:left="0" w:firstLine="0"/>
              <w:jc w:val="left"/>
            </w:pPr>
            <w:r>
              <w:t>[KND</w:t>
            </w:r>
            <w:r>
              <w:rPr>
                <w:rFonts w:ascii="Cambria" w:eastAsia="Cambria" w:hAnsi="Cambria" w:cs="Cambria"/>
                <w:vertAlign w:val="superscript"/>
              </w:rPr>
              <w:t>+</w:t>
            </w:r>
            <w:r>
              <w:t>20]</w:t>
            </w:r>
          </w:p>
        </w:tc>
        <w:tc>
          <w:tcPr>
            <w:tcW w:w="8720" w:type="dxa"/>
            <w:tcBorders>
              <w:top w:val="nil"/>
              <w:left w:val="nil"/>
              <w:bottom w:val="nil"/>
              <w:right w:val="nil"/>
            </w:tcBorders>
          </w:tcPr>
          <w:p w14:paraId="2EC26415" w14:textId="77777777" w:rsidR="000B4D66" w:rsidRDefault="00000000">
            <w:pPr>
              <w:spacing w:after="0" w:line="259" w:lineRule="auto"/>
              <w:ind w:left="0" w:firstLine="0"/>
            </w:pPr>
            <w:r>
              <w:t>Warren Kilby, Michael Naylor, John R. Dooley, Calvin R. Maurer, and Sohail Sayeh. 2 - a technical overview of the cyberknife system. In Mohammad H. Abedin-Nasab, editor, Handbook of Robotic and Image-Guided Surgery, pages 15 38. Elsevier, 2020.</w:t>
            </w:r>
          </w:p>
        </w:tc>
      </w:tr>
      <w:tr w:rsidR="000B4D66" w14:paraId="4F1AB394" w14:textId="77777777">
        <w:trPr>
          <w:trHeight w:val="279"/>
        </w:trPr>
        <w:tc>
          <w:tcPr>
            <w:tcW w:w="1253" w:type="dxa"/>
            <w:tcBorders>
              <w:top w:val="nil"/>
              <w:left w:val="nil"/>
              <w:bottom w:val="nil"/>
              <w:right w:val="nil"/>
            </w:tcBorders>
          </w:tcPr>
          <w:p w14:paraId="23F28EA6" w14:textId="77777777" w:rsidR="000B4D66" w:rsidRDefault="00000000">
            <w:pPr>
              <w:spacing w:after="0" w:line="259" w:lineRule="auto"/>
              <w:ind w:left="0" w:firstLine="0"/>
              <w:jc w:val="left"/>
            </w:pPr>
            <w:r>
              <w:t>[Lab24]</w:t>
            </w:r>
          </w:p>
        </w:tc>
        <w:tc>
          <w:tcPr>
            <w:tcW w:w="8720" w:type="dxa"/>
            <w:tcBorders>
              <w:top w:val="nil"/>
              <w:left w:val="nil"/>
              <w:bottom w:val="nil"/>
              <w:right w:val="nil"/>
            </w:tcBorders>
          </w:tcPr>
          <w:p w14:paraId="2B574C66" w14:textId="77777777" w:rsidR="000B4D66" w:rsidRDefault="00000000">
            <w:pPr>
              <w:spacing w:after="0" w:line="259" w:lineRule="auto"/>
              <w:ind w:left="0" w:firstLine="0"/>
              <w:jc w:val="left"/>
            </w:pPr>
            <w:r>
              <w:t>RaySearch Laboratories. Raystation, 2024.</w:t>
            </w:r>
          </w:p>
        </w:tc>
      </w:tr>
    </w:tbl>
    <w:p w14:paraId="4E681C64" w14:textId="77777777" w:rsidR="000B4D66" w:rsidRDefault="000B4D66">
      <w:pPr>
        <w:spacing w:after="0" w:line="259" w:lineRule="auto"/>
        <w:ind w:left="-1134" w:right="11106" w:firstLine="0"/>
        <w:jc w:val="left"/>
      </w:pPr>
    </w:p>
    <w:tbl>
      <w:tblPr>
        <w:tblStyle w:val="TableGrid"/>
        <w:tblW w:w="9972" w:type="dxa"/>
        <w:tblInd w:w="0" w:type="dxa"/>
        <w:tblCellMar>
          <w:top w:w="18" w:type="dxa"/>
        </w:tblCellMar>
        <w:tblLook w:val="04A0" w:firstRow="1" w:lastRow="0" w:firstColumn="1" w:lastColumn="0" w:noHBand="0" w:noVBand="1"/>
      </w:tblPr>
      <w:tblGrid>
        <w:gridCol w:w="1253"/>
        <w:gridCol w:w="8719"/>
      </w:tblGrid>
      <w:tr w:rsidR="000B4D66" w14:paraId="563941EF" w14:textId="77777777">
        <w:trPr>
          <w:trHeight w:val="777"/>
        </w:trPr>
        <w:tc>
          <w:tcPr>
            <w:tcW w:w="1253" w:type="dxa"/>
            <w:tcBorders>
              <w:top w:val="nil"/>
              <w:left w:val="nil"/>
              <w:bottom w:val="nil"/>
              <w:right w:val="nil"/>
            </w:tcBorders>
          </w:tcPr>
          <w:p w14:paraId="0B160A30" w14:textId="77777777" w:rsidR="000B4D66" w:rsidRDefault="00000000">
            <w:pPr>
              <w:spacing w:after="0" w:line="259" w:lineRule="auto"/>
              <w:ind w:left="0" w:firstLine="0"/>
              <w:jc w:val="left"/>
            </w:pPr>
            <w:r>
              <w:t>[MBR</w:t>
            </w:r>
            <w:r>
              <w:rPr>
                <w:rFonts w:ascii="Cambria" w:eastAsia="Cambria" w:hAnsi="Cambria" w:cs="Cambria"/>
                <w:vertAlign w:val="superscript"/>
              </w:rPr>
              <w:t>+</w:t>
            </w:r>
            <w:r>
              <w:t>99]</w:t>
            </w:r>
          </w:p>
        </w:tc>
        <w:tc>
          <w:tcPr>
            <w:tcW w:w="8720" w:type="dxa"/>
            <w:tcBorders>
              <w:top w:val="nil"/>
              <w:left w:val="nil"/>
              <w:bottom w:val="nil"/>
              <w:right w:val="nil"/>
            </w:tcBorders>
          </w:tcPr>
          <w:p w14:paraId="67918F74" w14:textId="77777777" w:rsidR="000B4D66" w:rsidRDefault="00000000">
            <w:pPr>
              <w:spacing w:after="0" w:line="259" w:lineRule="auto"/>
              <w:ind w:left="0" w:firstLine="0"/>
            </w:pPr>
            <w:r>
              <w:t>T. Rockwell Mackie, John Balog, Ken Ruchala, Dave Shepard, Stacy Aldridge, Ed Fitchard, Paul Reckwerdt, Gustavo Olivera, Todd McNutt, and Minesh Mehta. Tomotherapy. Seminars in Radiation Oncology, 9(1):108 117, Jan 1999.</w:t>
            </w:r>
          </w:p>
        </w:tc>
      </w:tr>
      <w:tr w:rsidR="000B4D66" w14:paraId="714B81CD" w14:textId="77777777">
        <w:trPr>
          <w:trHeight w:val="598"/>
        </w:trPr>
        <w:tc>
          <w:tcPr>
            <w:tcW w:w="1253" w:type="dxa"/>
            <w:tcBorders>
              <w:top w:val="nil"/>
              <w:left w:val="nil"/>
              <w:bottom w:val="nil"/>
              <w:right w:val="nil"/>
            </w:tcBorders>
          </w:tcPr>
          <w:p w14:paraId="6DA36422" w14:textId="77777777" w:rsidR="000B4D66" w:rsidRDefault="00000000">
            <w:pPr>
              <w:spacing w:after="0" w:line="259" w:lineRule="auto"/>
              <w:ind w:left="0" w:firstLine="0"/>
              <w:jc w:val="left"/>
            </w:pPr>
            <w:r>
              <w:t>[MT00]</w:t>
            </w:r>
          </w:p>
        </w:tc>
        <w:tc>
          <w:tcPr>
            <w:tcW w:w="8720" w:type="dxa"/>
            <w:tcBorders>
              <w:top w:val="nil"/>
              <w:left w:val="nil"/>
              <w:bottom w:val="nil"/>
              <w:right w:val="nil"/>
            </w:tcBorders>
          </w:tcPr>
          <w:p w14:paraId="30456549" w14:textId="77777777" w:rsidR="000B4D66" w:rsidRDefault="00000000">
            <w:pPr>
              <w:spacing w:after="0" w:line="259" w:lineRule="auto"/>
              <w:ind w:left="0" w:firstLine="0"/>
            </w:pPr>
            <w:r>
              <w:t>Francois EschwŁge Maurice Tubiana. Conformal radiotherapy and intensity-modulated radiotherapy: Clinical data. Acta Oncologica, 39(5):555 567, 2000. PMID: 11093364.</w:t>
            </w:r>
          </w:p>
        </w:tc>
      </w:tr>
      <w:tr w:rsidR="000B4D66" w14:paraId="1D7D75EA" w14:textId="77777777">
        <w:trPr>
          <w:trHeight w:val="348"/>
        </w:trPr>
        <w:tc>
          <w:tcPr>
            <w:tcW w:w="1253" w:type="dxa"/>
            <w:tcBorders>
              <w:top w:val="nil"/>
              <w:left w:val="nil"/>
              <w:bottom w:val="nil"/>
              <w:right w:val="nil"/>
            </w:tcBorders>
          </w:tcPr>
          <w:p w14:paraId="78BF7EF8" w14:textId="77777777" w:rsidR="000B4D66" w:rsidRDefault="00000000">
            <w:pPr>
              <w:spacing w:after="0" w:line="259" w:lineRule="auto"/>
              <w:ind w:left="0" w:firstLine="0"/>
              <w:jc w:val="left"/>
            </w:pPr>
            <w:r>
              <w:t>[NG]</w:t>
            </w:r>
          </w:p>
        </w:tc>
        <w:tc>
          <w:tcPr>
            <w:tcW w:w="8720" w:type="dxa"/>
            <w:tcBorders>
              <w:top w:val="nil"/>
              <w:left w:val="nil"/>
              <w:bottom w:val="nil"/>
              <w:right w:val="nil"/>
            </w:tcBorders>
          </w:tcPr>
          <w:p w14:paraId="6576E6B4" w14:textId="77777777" w:rsidR="000B4D66" w:rsidRDefault="00000000">
            <w:pPr>
              <w:spacing w:after="0" w:line="259" w:lineRule="auto"/>
              <w:ind w:left="0" w:firstLine="0"/>
              <w:jc w:val="left"/>
            </w:pPr>
            <w:r>
              <w:t>Liming XU Ning GE, Fuci CHEN. Comparison between sliding window and step and shoot. 6.</w:t>
            </w:r>
          </w:p>
        </w:tc>
      </w:tr>
      <w:tr w:rsidR="000B4D66" w14:paraId="537DB1CA" w14:textId="77777777">
        <w:trPr>
          <w:trHeight w:val="837"/>
        </w:trPr>
        <w:tc>
          <w:tcPr>
            <w:tcW w:w="1253" w:type="dxa"/>
            <w:tcBorders>
              <w:top w:val="nil"/>
              <w:left w:val="nil"/>
              <w:bottom w:val="nil"/>
              <w:right w:val="nil"/>
            </w:tcBorders>
          </w:tcPr>
          <w:p w14:paraId="71214269" w14:textId="77777777" w:rsidR="000B4D66" w:rsidRDefault="00000000">
            <w:pPr>
              <w:spacing w:after="0" w:line="259" w:lineRule="auto"/>
              <w:ind w:left="0" w:firstLine="0"/>
              <w:jc w:val="left"/>
            </w:pPr>
            <w:r>
              <w:t>[NXS</w:t>
            </w:r>
            <w:r>
              <w:rPr>
                <w:rFonts w:ascii="Cambria" w:eastAsia="Cambria" w:hAnsi="Cambria" w:cs="Cambria"/>
                <w:vertAlign w:val="superscript"/>
              </w:rPr>
              <w:t>+</w:t>
            </w:r>
            <w:r>
              <w:t>17]</w:t>
            </w:r>
          </w:p>
        </w:tc>
        <w:tc>
          <w:tcPr>
            <w:tcW w:w="8720" w:type="dxa"/>
            <w:tcBorders>
              <w:top w:val="nil"/>
              <w:left w:val="nil"/>
              <w:bottom w:val="nil"/>
              <w:right w:val="nil"/>
            </w:tcBorders>
          </w:tcPr>
          <w:p w14:paraId="23FD9D06" w14:textId="77777777" w:rsidR="000B4D66" w:rsidRDefault="00000000">
            <w:pPr>
              <w:spacing w:after="0" w:line="259" w:lineRule="auto"/>
              <w:ind w:left="0" w:firstLine="0"/>
            </w:pPr>
            <w:r>
              <w:t>Toshiaki Nakano, Xu Xu, Amir M.H. Salem, Mahmoud I. Shoulkamy, and Hiroshi Ide. Radiationinduced dna protein cross-links: Mechanisms and biological signi cance. Free Radical Biology and Medicine, 107:136 145, 2017. Oxidative DNA Damage &amp; Repair.</w:t>
            </w:r>
          </w:p>
        </w:tc>
      </w:tr>
      <w:tr w:rsidR="000B4D66" w14:paraId="2963F1D8" w14:textId="77777777">
        <w:trPr>
          <w:trHeight w:val="1076"/>
        </w:trPr>
        <w:tc>
          <w:tcPr>
            <w:tcW w:w="1253" w:type="dxa"/>
            <w:tcBorders>
              <w:top w:val="nil"/>
              <w:left w:val="nil"/>
              <w:bottom w:val="nil"/>
              <w:right w:val="nil"/>
            </w:tcBorders>
          </w:tcPr>
          <w:p w14:paraId="181A7E95" w14:textId="77777777" w:rsidR="000B4D66" w:rsidRDefault="00000000">
            <w:pPr>
              <w:spacing w:after="0" w:line="259" w:lineRule="auto"/>
              <w:ind w:left="0" w:firstLine="0"/>
              <w:jc w:val="left"/>
            </w:pPr>
            <w:r>
              <w:t>[QLL</w:t>
            </w:r>
            <w:r>
              <w:rPr>
                <w:rFonts w:ascii="Cambria" w:eastAsia="Cambria" w:hAnsi="Cambria" w:cs="Cambria"/>
                <w:vertAlign w:val="superscript"/>
              </w:rPr>
              <w:t>+</w:t>
            </w:r>
            <w:r>
              <w:t>12]</w:t>
            </w:r>
          </w:p>
        </w:tc>
        <w:tc>
          <w:tcPr>
            <w:tcW w:w="8720" w:type="dxa"/>
            <w:tcBorders>
              <w:top w:val="nil"/>
              <w:left w:val="nil"/>
              <w:bottom w:val="nil"/>
              <w:right w:val="nil"/>
            </w:tcBorders>
          </w:tcPr>
          <w:p w14:paraId="4B76D8B2" w14:textId="77777777" w:rsidR="000B4D66" w:rsidRDefault="00000000">
            <w:pPr>
              <w:spacing w:after="0" w:line="259" w:lineRule="auto"/>
              <w:ind w:left="0" w:firstLine="0"/>
            </w:pPr>
            <w:r>
              <w:t>Enzhuo M. Quan, Xiaoqiang Li, Yupeng Li, Xiaochun Wang, Rajat J. Kudchadker, Jennifer L. Johnson, Deborah A. Kuban, Andrew K. Lee, and Xiaodong Zhang. A comprehensive comparison of imrt and vmat plan quality for prostate cancer treatment. International Journal of Radiation Oncology*Biology*Physics, 83(4):1169 1178, 2012.</w:t>
            </w:r>
          </w:p>
        </w:tc>
      </w:tr>
      <w:tr w:rsidR="000B4D66" w14:paraId="66E809DA" w14:textId="77777777">
        <w:trPr>
          <w:trHeight w:val="847"/>
        </w:trPr>
        <w:tc>
          <w:tcPr>
            <w:tcW w:w="1253" w:type="dxa"/>
            <w:tcBorders>
              <w:top w:val="nil"/>
              <w:left w:val="nil"/>
              <w:bottom w:val="nil"/>
              <w:right w:val="nil"/>
            </w:tcBorders>
          </w:tcPr>
          <w:p w14:paraId="7A41A263" w14:textId="77777777" w:rsidR="000B4D66" w:rsidRDefault="00000000">
            <w:pPr>
              <w:spacing w:after="0" w:line="259" w:lineRule="auto"/>
              <w:ind w:left="0" w:firstLine="0"/>
              <w:jc w:val="left"/>
            </w:pPr>
            <w:r>
              <w:t>[RDV</w:t>
            </w:r>
            <w:r>
              <w:rPr>
                <w:rFonts w:ascii="Cambria" w:eastAsia="Cambria" w:hAnsi="Cambria" w:cs="Cambria"/>
                <w:vertAlign w:val="superscript"/>
              </w:rPr>
              <w:t>+</w:t>
            </w:r>
            <w:r>
              <w:t>19]</w:t>
            </w:r>
          </w:p>
        </w:tc>
        <w:tc>
          <w:tcPr>
            <w:tcW w:w="8720" w:type="dxa"/>
            <w:tcBorders>
              <w:top w:val="nil"/>
              <w:left w:val="nil"/>
              <w:bottom w:val="nil"/>
              <w:right w:val="nil"/>
            </w:tcBorders>
          </w:tcPr>
          <w:p w14:paraId="42FFB5A3" w14:textId="77777777" w:rsidR="000B4D66" w:rsidRDefault="00000000">
            <w:pPr>
              <w:spacing w:after="0" w:line="259" w:lineRule="auto"/>
              <w:ind w:left="0" w:firstLine="0"/>
            </w:pPr>
            <w:r>
              <w:t>Humberto Rocha, Joana Matos Dias, Tiago Ventura, Br gida da Costa Ferreira, and Maria do Carmo Lopes. Beam angle optimization in imrt: are we really optimizing what matters? International Transactions in Operational Research, 26(3):908 928, 2019.</w:t>
            </w:r>
          </w:p>
        </w:tc>
      </w:tr>
      <w:tr w:rsidR="000B4D66" w14:paraId="39B1D8D1" w14:textId="77777777">
        <w:trPr>
          <w:trHeight w:val="837"/>
        </w:trPr>
        <w:tc>
          <w:tcPr>
            <w:tcW w:w="1253" w:type="dxa"/>
            <w:tcBorders>
              <w:top w:val="nil"/>
              <w:left w:val="nil"/>
              <w:bottom w:val="nil"/>
              <w:right w:val="nil"/>
            </w:tcBorders>
          </w:tcPr>
          <w:p w14:paraId="6ECECFA7" w14:textId="77777777" w:rsidR="000B4D66" w:rsidRDefault="00000000">
            <w:pPr>
              <w:spacing w:after="0" w:line="259" w:lineRule="auto"/>
              <w:ind w:left="0" w:firstLine="0"/>
              <w:jc w:val="left"/>
            </w:pPr>
            <w:r>
              <w:t>[RKG85]</w:t>
            </w:r>
          </w:p>
        </w:tc>
        <w:tc>
          <w:tcPr>
            <w:tcW w:w="8720" w:type="dxa"/>
            <w:tcBorders>
              <w:top w:val="nil"/>
              <w:left w:val="nil"/>
              <w:bottom w:val="nil"/>
              <w:right w:val="nil"/>
            </w:tcBorders>
          </w:tcPr>
          <w:p w14:paraId="0F01233F" w14:textId="77777777" w:rsidR="000B4D66" w:rsidRDefault="00000000">
            <w:pPr>
              <w:spacing w:after="0" w:line="259" w:lineRule="auto"/>
              <w:ind w:left="0" w:firstLine="0"/>
            </w:pPr>
            <w:r>
              <w:t>R Roots, G Kraft, and E Gosschalk. The formation of radiation-induced dna breaks: The ratio of double-strand breaks to single-strand breaks. International Journal of Radiation Oncology*Biology*Physics, 11(2):259 265, 1985.</w:t>
            </w:r>
          </w:p>
        </w:tc>
      </w:tr>
      <w:tr w:rsidR="000B4D66" w14:paraId="238B8599" w14:textId="77777777">
        <w:trPr>
          <w:trHeight w:val="598"/>
        </w:trPr>
        <w:tc>
          <w:tcPr>
            <w:tcW w:w="1253" w:type="dxa"/>
            <w:tcBorders>
              <w:top w:val="nil"/>
              <w:left w:val="nil"/>
              <w:bottom w:val="nil"/>
              <w:right w:val="nil"/>
            </w:tcBorders>
          </w:tcPr>
          <w:p w14:paraId="76D794DA" w14:textId="77777777" w:rsidR="000B4D66" w:rsidRDefault="00000000">
            <w:pPr>
              <w:spacing w:after="0" w:line="259" w:lineRule="auto"/>
              <w:ind w:left="0" w:firstLine="0"/>
              <w:jc w:val="left"/>
            </w:pPr>
            <w:r>
              <w:lastRenderedPageBreak/>
              <w:t>[Sch14]</w:t>
            </w:r>
          </w:p>
        </w:tc>
        <w:tc>
          <w:tcPr>
            <w:tcW w:w="8720" w:type="dxa"/>
            <w:tcBorders>
              <w:top w:val="nil"/>
              <w:left w:val="nil"/>
              <w:bottom w:val="nil"/>
              <w:right w:val="nil"/>
            </w:tcBorders>
          </w:tcPr>
          <w:p w14:paraId="4776619C" w14:textId="77777777" w:rsidR="000B4D66" w:rsidRDefault="00000000">
            <w:pPr>
              <w:spacing w:after="0" w:line="259" w:lineRule="auto"/>
              <w:ind w:left="0" w:firstLine="0"/>
            </w:pPr>
            <w:r>
              <w:t>G. Scholes. Radiation e ects on dna. the silvanus thompson memorial lecture, april 1982. British Journal of Radiology, 56(664):221 231, 05 2014.</w:t>
            </w:r>
          </w:p>
        </w:tc>
      </w:tr>
      <w:tr w:rsidR="000B4D66" w14:paraId="0E48CF48" w14:textId="77777777">
        <w:trPr>
          <w:trHeight w:val="359"/>
        </w:trPr>
        <w:tc>
          <w:tcPr>
            <w:tcW w:w="1253" w:type="dxa"/>
            <w:tcBorders>
              <w:top w:val="nil"/>
              <w:left w:val="nil"/>
              <w:bottom w:val="nil"/>
              <w:right w:val="nil"/>
            </w:tcBorders>
          </w:tcPr>
          <w:p w14:paraId="3A9115F3" w14:textId="77777777" w:rsidR="000B4D66" w:rsidRDefault="00000000">
            <w:pPr>
              <w:spacing w:after="0" w:line="259" w:lineRule="auto"/>
              <w:ind w:left="0" w:firstLine="0"/>
              <w:jc w:val="left"/>
            </w:pPr>
            <w:r>
              <w:t>[Som00]</w:t>
            </w:r>
          </w:p>
        </w:tc>
        <w:tc>
          <w:tcPr>
            <w:tcW w:w="8720" w:type="dxa"/>
            <w:tcBorders>
              <w:top w:val="nil"/>
              <w:left w:val="nil"/>
              <w:bottom w:val="nil"/>
              <w:right w:val="nil"/>
            </w:tcBorders>
          </w:tcPr>
          <w:p w14:paraId="6B03DD2C" w14:textId="77777777" w:rsidR="000B4D66" w:rsidRDefault="00000000">
            <w:pPr>
              <w:spacing w:after="0" w:line="259" w:lineRule="auto"/>
              <w:ind w:left="0" w:firstLine="0"/>
              <w:jc w:val="left"/>
            </w:pPr>
            <w:r>
              <w:t>Z. Somosy. Radiation response of cell organelles. Micron, 31(2):165 181, 2000.</w:t>
            </w:r>
          </w:p>
        </w:tc>
      </w:tr>
      <w:tr w:rsidR="000B4D66" w14:paraId="53D84113" w14:textId="77777777">
        <w:trPr>
          <w:trHeight w:val="518"/>
        </w:trPr>
        <w:tc>
          <w:tcPr>
            <w:tcW w:w="1253" w:type="dxa"/>
            <w:tcBorders>
              <w:top w:val="nil"/>
              <w:left w:val="nil"/>
              <w:bottom w:val="nil"/>
              <w:right w:val="nil"/>
            </w:tcBorders>
          </w:tcPr>
          <w:p w14:paraId="1A44BF05" w14:textId="77777777" w:rsidR="000B4D66" w:rsidRDefault="00000000">
            <w:pPr>
              <w:spacing w:after="0" w:line="259" w:lineRule="auto"/>
              <w:ind w:left="0" w:firstLine="0"/>
              <w:jc w:val="left"/>
            </w:pPr>
            <w:r>
              <w:t>[Ste06]</w:t>
            </w:r>
          </w:p>
        </w:tc>
        <w:tc>
          <w:tcPr>
            <w:tcW w:w="8720" w:type="dxa"/>
            <w:tcBorders>
              <w:top w:val="nil"/>
              <w:left w:val="nil"/>
              <w:bottom w:val="nil"/>
              <w:right w:val="nil"/>
            </w:tcBorders>
          </w:tcPr>
          <w:p w14:paraId="5A60EFB1" w14:textId="77777777" w:rsidR="000B4D66" w:rsidRDefault="00000000">
            <w:pPr>
              <w:spacing w:after="0" w:line="259" w:lineRule="auto"/>
              <w:ind w:left="0" w:firstLine="0"/>
            </w:pPr>
            <w:r>
              <w:t>Patricia S Steeg. Tumor metastasis: mechanistic insights and clinical challenges. Nat. Med., 12(8):895 904, aug 2006.</w:t>
            </w:r>
          </w:p>
        </w:tc>
      </w:tr>
      <w:tr w:rsidR="000B4D66" w14:paraId="0D8A1BBF" w14:textId="77777777">
        <w:trPr>
          <w:trHeight w:val="5619"/>
        </w:trPr>
        <w:tc>
          <w:tcPr>
            <w:tcW w:w="9972" w:type="dxa"/>
            <w:gridSpan w:val="2"/>
            <w:tcBorders>
              <w:top w:val="nil"/>
              <w:left w:val="nil"/>
              <w:bottom w:val="nil"/>
              <w:right w:val="nil"/>
            </w:tcBorders>
            <w:vAlign w:val="bottom"/>
          </w:tcPr>
          <w:p w14:paraId="2A4565B2" w14:textId="77777777" w:rsidR="000B4D66" w:rsidRDefault="00000000">
            <w:pPr>
              <w:spacing w:after="111" w:line="258" w:lineRule="auto"/>
              <w:ind w:left="1253" w:hanging="1253"/>
            </w:pPr>
            <w:r>
              <w:t>[THLSM</w:t>
            </w:r>
            <w:r>
              <w:rPr>
                <w:rFonts w:ascii="Cambria" w:eastAsia="Cambria" w:hAnsi="Cambria" w:cs="Cambria"/>
                <w:vertAlign w:val="superscript"/>
              </w:rPr>
              <w:t>+</w:t>
            </w:r>
            <w:r>
              <w:t>13] Juliette Thariat, Jean-Michel Hannoun-Levi, Arthur Sun Myint, Te Vuong, and Jean-Pierre GØrard. Past, present, and future of radiotherapy for the bene t of patients. Nature Reviews Clinical Oncology, 10(1):52 60, Jan 2013.</w:t>
            </w:r>
          </w:p>
          <w:p w14:paraId="435B37CE" w14:textId="77777777" w:rsidR="000B4D66" w:rsidRDefault="00000000">
            <w:pPr>
              <w:tabs>
                <w:tab w:val="center" w:pos="1919"/>
                <w:tab w:val="center" w:pos="4340"/>
              </w:tabs>
              <w:spacing w:after="110" w:line="259" w:lineRule="auto"/>
              <w:ind w:left="0" w:firstLine="0"/>
              <w:jc w:val="left"/>
            </w:pPr>
            <w:r>
              <w:t>[Var]</w:t>
            </w:r>
            <w:r>
              <w:tab/>
              <w:t>Varian. Eclipse</w:t>
            </w:r>
            <w:r>
              <w:tab/>
              <w:t>treatment planning system. Online.</w:t>
            </w:r>
          </w:p>
          <w:p w14:paraId="1D78A105" w14:textId="77777777" w:rsidR="000B4D66" w:rsidRDefault="00000000">
            <w:pPr>
              <w:tabs>
                <w:tab w:val="center" w:pos="1919"/>
                <w:tab w:val="center" w:pos="3044"/>
              </w:tabs>
              <w:spacing w:after="104" w:line="259" w:lineRule="auto"/>
              <w:ind w:left="0" w:firstLine="0"/>
              <w:jc w:val="left"/>
            </w:pPr>
            <w:r>
              <w:t>[Var24]</w:t>
            </w:r>
            <w:r>
              <w:tab/>
              <w:t>Varian. Eclipse</w:t>
            </w:r>
            <w:r>
              <w:tab/>
              <w:t>2024.</w:t>
            </w:r>
          </w:p>
          <w:p w14:paraId="37C605B9" w14:textId="77777777" w:rsidR="000B4D66" w:rsidRDefault="00000000">
            <w:pPr>
              <w:spacing w:after="119" w:line="250" w:lineRule="auto"/>
              <w:ind w:left="1253" w:hanging="1253"/>
            </w:pPr>
            <w:r>
              <w:t>[VBPW</w:t>
            </w:r>
            <w:r>
              <w:rPr>
                <w:rFonts w:ascii="Cambria" w:eastAsia="Cambria" w:hAnsi="Cambria" w:cs="Cambria"/>
                <w:vertAlign w:val="superscript"/>
              </w:rPr>
              <w:t>+</w:t>
            </w:r>
            <w:r>
              <w:t>15] Claire Vanpouille-Box, Karsten A. Pilones, Erik Wennerberg, Silvia C. Formenti, and Sandra Demaria. In situ vaccination by radiotherapy to improve responses to anti-ctla-4 treatment. Vaccine, 33(51):7415 7422, 2015.</w:t>
            </w:r>
          </w:p>
          <w:p w14:paraId="42D659EE" w14:textId="77777777" w:rsidR="000B4D66" w:rsidRDefault="00000000">
            <w:pPr>
              <w:spacing w:after="127" w:line="242" w:lineRule="auto"/>
              <w:ind w:left="1253" w:hanging="1253"/>
            </w:pPr>
            <w:r>
              <w:t>[WHCI20] Richard C. Walshaw, Jamie Honeychurch, Ananya Choudhury, and Timothy M. Illidge. Toll-like receptor agonists and radiation therapy combinations: An untapped opportunity to induce anticancer immunity and improve tumor control. International Journal of Radiation Oncology*Biology*Physics, 108(1):27 37, 2020. Radiation Therapy and the Immune Response.</w:t>
            </w:r>
          </w:p>
          <w:p w14:paraId="3444E37E" w14:textId="77777777" w:rsidR="000B4D66" w:rsidRDefault="00000000">
            <w:pPr>
              <w:tabs>
                <w:tab w:val="center" w:pos="4140"/>
              </w:tabs>
              <w:spacing w:after="110" w:line="259" w:lineRule="auto"/>
              <w:ind w:left="0" w:firstLine="0"/>
              <w:jc w:val="left"/>
            </w:pPr>
            <w:r>
              <w:t>[who]</w:t>
            </w:r>
            <w:r>
              <w:tab/>
              <w:t>Global cancer burden growing, amidst mounting need for services.</w:t>
            </w:r>
          </w:p>
          <w:p w14:paraId="51D81F0E" w14:textId="77777777" w:rsidR="000B4D66" w:rsidRDefault="00000000">
            <w:pPr>
              <w:spacing w:after="135" w:line="236" w:lineRule="auto"/>
              <w:ind w:left="1253" w:hanging="1253"/>
            </w:pPr>
            <w:r>
              <w:t>[WSY10] Esther Witsch, Michael Sela, and Yosef Yarden. Roles for growth factors in cancer progression. Physiology, 25(2):85 101, 2010. PMID: 20430953.</w:t>
            </w:r>
          </w:p>
          <w:p w14:paraId="6B2C4475" w14:textId="77777777" w:rsidR="000B4D66" w:rsidRDefault="00000000">
            <w:pPr>
              <w:spacing w:after="137" w:line="236" w:lineRule="auto"/>
              <w:ind w:left="1253" w:hanging="1253"/>
            </w:pPr>
            <w:r>
              <w:t>[WWQ18] Jin-Song Wang, Hai-Juan Wang, and Hai-Li Qian. Biological e ects of radiation on cancer cells. Mil. Med. Res., 5(1), dec 2018.</w:t>
            </w:r>
          </w:p>
          <w:p w14:paraId="1C4B3DAF" w14:textId="77777777" w:rsidR="000B4D66" w:rsidRDefault="00000000">
            <w:pPr>
              <w:spacing w:after="0" w:line="259" w:lineRule="auto"/>
              <w:ind w:left="1253" w:hanging="1253"/>
              <w:jc w:val="left"/>
            </w:pPr>
            <w:r>
              <w:t>[XLLJ17]</w:t>
            </w:r>
            <w:r>
              <w:tab/>
              <w:t>Dandan Xu, Guowen Li, Hongfei Li, and Fei Jia. Comparison of imrt versus 3d-crt in the treatment of esophagus cancer. Medicine, 96(31):e7685, Aug 2017.</w:t>
            </w:r>
          </w:p>
        </w:tc>
      </w:tr>
    </w:tbl>
    <w:p w14:paraId="06573892" w14:textId="77777777" w:rsidR="00755DC8" w:rsidRDefault="00755DC8"/>
    <w:sectPr w:rsidR="00755DC8">
      <w:type w:val="continuous"/>
      <w:pgSz w:w="12240" w:h="15840"/>
      <w:pgMar w:top="1164" w:right="1134" w:bottom="1359" w:left="1134"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Mélanie KOJAARTINIAN" w:date="2024-09-15T13:10:00Z" w:initials="MK">
    <w:p w14:paraId="6286EAD2" w14:textId="77777777" w:rsidR="00502BFE" w:rsidRDefault="00502BFE" w:rsidP="00502BFE">
      <w:pPr>
        <w:jc w:val="left"/>
      </w:pPr>
      <w:r>
        <w:rPr>
          <w:rStyle w:val="CommentReference"/>
        </w:rPr>
        <w:annotationRef/>
      </w:r>
      <w:r>
        <w:rPr>
          <w:szCs w:val="20"/>
        </w:rPr>
        <w:t xml:space="preserve">1er paragraphe très intéressant qui explique et contextualise le cancer. </w:t>
      </w:r>
    </w:p>
    <w:p w14:paraId="6CEB7492" w14:textId="77777777" w:rsidR="00502BFE" w:rsidRDefault="00502BFE" w:rsidP="00502BFE">
      <w:pPr>
        <w:jc w:val="left"/>
      </w:pPr>
    </w:p>
    <w:p w14:paraId="1FE3EFAA" w14:textId="77777777" w:rsidR="00502BFE" w:rsidRDefault="00502BFE" w:rsidP="00502BFE">
      <w:pPr>
        <w:jc w:val="left"/>
      </w:pPr>
      <w:r>
        <w:rPr>
          <w:szCs w:val="20"/>
          <w:u w:val="single"/>
        </w:rPr>
        <w:t>Mon conseil</w:t>
      </w:r>
      <w:r>
        <w:rPr>
          <w:szCs w:val="20"/>
        </w:rPr>
        <w:t xml:space="preserve"> : Réorganiser ce paragraphe qui, en l’état, alterne définition du cancer et stats. Je recommande de définir la maladie puis de donner des infos chiffrées.</w:t>
      </w:r>
    </w:p>
    <w:p w14:paraId="066E1285" w14:textId="77777777" w:rsidR="00502BFE" w:rsidRDefault="00502BFE" w:rsidP="00502BFE">
      <w:pPr>
        <w:jc w:val="left"/>
      </w:pPr>
    </w:p>
    <w:p w14:paraId="47C92FEA" w14:textId="77777777" w:rsidR="00502BFE" w:rsidRDefault="00502BFE" w:rsidP="00502BFE">
      <w:pPr>
        <w:jc w:val="left"/>
      </w:pPr>
      <w:r>
        <w:rPr>
          <w:szCs w:val="20"/>
          <w:u w:val="single"/>
        </w:rPr>
        <w:t>Proposition</w:t>
      </w:r>
      <w:r>
        <w:rPr>
          <w:szCs w:val="20"/>
        </w:rPr>
        <w:t xml:space="preserve"> : </w:t>
      </w:r>
    </w:p>
    <w:p w14:paraId="0C3FF54F" w14:textId="77777777" w:rsidR="00502BFE" w:rsidRDefault="00502BFE" w:rsidP="00502BFE">
      <w:pPr>
        <w:jc w:val="left"/>
      </w:pPr>
      <w:r>
        <w:rPr>
          <w:szCs w:val="20"/>
        </w:rPr>
        <w:t xml:space="preserve">“Cancer is a complex disease that can affect many parts of the body. It is characterized by the uncontrolled growth of cells that can invade and destroy surrounding tissues. Cancer is a leader cause of death worldwide. In 2022 </w:t>
      </w:r>
      <w:r>
        <w:rPr>
          <w:i/>
          <w:iCs/>
          <w:szCs w:val="20"/>
        </w:rPr>
        <w:t xml:space="preserve">(mettre l’année en début de phrase pour éviter de la repéter 2 fois), </w:t>
      </w:r>
      <w:r>
        <w:rPr>
          <w:szCs w:val="20"/>
        </w:rPr>
        <w:t xml:space="preserve">the World Health Organization (WHO) estimated 20 million new cancer cases and 9.6 million deaths linked to cancer [who]. Cancer </w:t>
      </w:r>
      <w:r>
        <w:rPr>
          <w:b/>
          <w:bCs/>
          <w:szCs w:val="20"/>
        </w:rPr>
        <w:t>affects</w:t>
      </w:r>
      <w:r>
        <w:rPr>
          <w:szCs w:val="20"/>
        </w:rPr>
        <w:t xml:space="preserve"> </w:t>
      </w:r>
      <w:r>
        <w:rPr>
          <w:i/>
          <w:iCs/>
          <w:szCs w:val="20"/>
        </w:rPr>
        <w:t xml:space="preserve">(instead of touches) </w:t>
      </w:r>
      <w:r>
        <w:rPr>
          <w:szCs w:val="20"/>
        </w:rPr>
        <w:t>about 20% of the population, and is responsible for 1 in 10 deaths.</w:t>
      </w:r>
    </w:p>
    <w:p w14:paraId="70049932" w14:textId="77777777" w:rsidR="00502BFE" w:rsidRDefault="00502BFE" w:rsidP="00502BFE">
      <w:pPr>
        <w:jc w:val="left"/>
      </w:pPr>
    </w:p>
  </w:comment>
  <w:comment w:id="1" w:author="Mélanie KOJAARTINIAN" w:date="2024-09-15T17:04:00Z" w:initials="MK">
    <w:p w14:paraId="2682A9CB" w14:textId="77777777" w:rsidR="00DA56C9" w:rsidRDefault="00DA56C9" w:rsidP="00DA56C9">
      <w:pPr>
        <w:jc w:val="left"/>
      </w:pPr>
      <w:r>
        <w:rPr>
          <w:rStyle w:val="CommentReference"/>
        </w:rPr>
        <w:annotationRef/>
      </w:r>
      <w:r>
        <w:rPr>
          <w:szCs w:val="20"/>
        </w:rPr>
        <w:t xml:space="preserve">J’aurais plutôt commencé par expliquer ce que sont les “cancer markers” avant de dire qu’il y en a plusieurs. </w:t>
      </w:r>
    </w:p>
    <w:p w14:paraId="7DB8A08B" w14:textId="77777777" w:rsidR="00DA56C9" w:rsidRDefault="00DA56C9" w:rsidP="00DA56C9">
      <w:pPr>
        <w:jc w:val="left"/>
      </w:pPr>
    </w:p>
    <w:p w14:paraId="33B11CE5" w14:textId="77777777" w:rsidR="00DA56C9" w:rsidRDefault="00DA56C9" w:rsidP="00DA56C9">
      <w:pPr>
        <w:jc w:val="left"/>
      </w:pPr>
      <w:r>
        <w:rPr>
          <w:szCs w:val="20"/>
        </w:rPr>
        <w:t xml:space="preserve">Tu nous indiques qu’il y a plusieurs “cancer markers” mais tu ne donnes pas d’exemples. Cela pourrait être intéressant pour le lecteur d’avoir 1 ou 2 exemples de “cancer markers”. </w:t>
      </w:r>
    </w:p>
  </w:comment>
  <w:comment w:id="2" w:author="Mélanie KOJAARTINIAN" w:date="2024-09-15T17:08:00Z" w:initials="MK">
    <w:p w14:paraId="3A668F90" w14:textId="77777777" w:rsidR="00DA56C9" w:rsidRDefault="00DA56C9" w:rsidP="00DA56C9">
      <w:pPr>
        <w:jc w:val="left"/>
      </w:pPr>
      <w:r>
        <w:rPr>
          <w:rStyle w:val="CommentReference"/>
        </w:rPr>
        <w:annotationRef/>
      </w:r>
      <w:r>
        <w:rPr>
          <w:szCs w:val="20"/>
        </w:rPr>
        <w:t xml:space="preserve">Je ne saisis pas la logique entre la 1re et 2e phrase. J’ai l’impression que tu parles de 2 points qui ne sont pas liés. </w:t>
      </w:r>
    </w:p>
    <w:p w14:paraId="0B9E6653" w14:textId="77777777" w:rsidR="00DA56C9" w:rsidRDefault="00DA56C9" w:rsidP="00DA56C9">
      <w:pPr>
        <w:jc w:val="left"/>
      </w:pPr>
    </w:p>
    <w:p w14:paraId="77BDC55B" w14:textId="77777777" w:rsidR="00DA56C9" w:rsidRDefault="00DA56C9" w:rsidP="00DA56C9">
      <w:pPr>
        <w:jc w:val="left"/>
      </w:pPr>
      <w:r>
        <w:rPr>
          <w:szCs w:val="20"/>
        </w:rPr>
        <w:t xml:space="preserve">Il faudrait peut-être, dans ton écriture, des transitions plus fortes pour que le lecteur comprenne comment tu passes d’une idée à l’autre. </w:t>
      </w:r>
    </w:p>
  </w:comment>
  <w:comment w:id="3" w:author="Mélanie KOJAARTINIAN" w:date="2024-09-15T17:09:00Z" w:initials="MK">
    <w:p w14:paraId="16E2375B" w14:textId="77777777" w:rsidR="00DA56C9" w:rsidRDefault="00DA56C9" w:rsidP="00DA56C9">
      <w:pPr>
        <w:jc w:val="left"/>
      </w:pPr>
      <w:r>
        <w:rPr>
          <w:rStyle w:val="CommentReference"/>
        </w:rPr>
        <w:annotationRef/>
      </w:r>
      <w:r>
        <w:rPr>
          <w:szCs w:val="20"/>
        </w:rPr>
        <w:t xml:space="preserve">“They” porte à confusion : je ne comprends pas si l’on parle des “cancer markers” ou des “cancer cells”. </w:t>
      </w:r>
    </w:p>
  </w:comment>
  <w:comment w:id="5" w:author="Mélanie KOJAARTINIAN" w:date="2024-09-15T17:14:00Z" w:initials="MK">
    <w:p w14:paraId="1F0E7925" w14:textId="77777777" w:rsidR="00C3628F" w:rsidRDefault="00C3628F" w:rsidP="00C3628F">
      <w:pPr>
        <w:jc w:val="left"/>
      </w:pPr>
      <w:r>
        <w:rPr>
          <w:rStyle w:val="CommentReference"/>
        </w:rPr>
        <w:annotationRef/>
      </w:r>
      <w:r>
        <w:rPr>
          <w:szCs w:val="20"/>
        </w:rPr>
        <w:t xml:space="preserve">Je ne comprends pas ce qu’est le “cell growth arrest mechanisms”… </w:t>
      </w:r>
    </w:p>
  </w:comment>
  <w:comment w:id="6" w:author="Paul Dubois" w:date="2024-09-23T11:46:00Z" w:initials="PD">
    <w:p w14:paraId="1E9BA961" w14:textId="77777777" w:rsidR="007D684D" w:rsidRDefault="007D684D" w:rsidP="007D684D">
      <w:pPr>
        <w:pStyle w:val="CommentText"/>
        <w:ind w:left="0" w:firstLine="0"/>
        <w:jc w:val="left"/>
      </w:pPr>
      <w:r>
        <w:rPr>
          <w:rStyle w:val="CommentReference"/>
        </w:rPr>
        <w:annotationRef/>
      </w:r>
      <w:r>
        <w:t>C’est juste un méchanisme biologique pour empêcher la “cell growth” ^^’</w:t>
      </w:r>
    </w:p>
  </w:comment>
  <w:comment w:id="4" w:author="Mélanie KOJAARTINIAN" w:date="2024-09-15T17:13:00Z" w:initials="MK">
    <w:p w14:paraId="0EA7ED26" w14:textId="56FED0F3" w:rsidR="00C3628F" w:rsidRDefault="00C3628F" w:rsidP="00C3628F">
      <w:pPr>
        <w:jc w:val="left"/>
      </w:pPr>
      <w:r>
        <w:rPr>
          <w:rStyle w:val="CommentReference"/>
        </w:rPr>
        <w:annotationRef/>
      </w:r>
      <w:r>
        <w:rPr>
          <w:szCs w:val="20"/>
          <w:u w:val="single"/>
        </w:rPr>
        <w:t>Conseil</w:t>
      </w:r>
      <w:r>
        <w:rPr>
          <w:szCs w:val="20"/>
        </w:rPr>
        <w:t xml:space="preserve"> : On pourrait fusionner ces 3 phrases pour plus d’efficacité à la lecture. </w:t>
      </w:r>
    </w:p>
    <w:p w14:paraId="5B4196C8" w14:textId="77777777" w:rsidR="00C3628F" w:rsidRDefault="00C3628F" w:rsidP="00C3628F">
      <w:pPr>
        <w:jc w:val="left"/>
      </w:pPr>
    </w:p>
    <w:p w14:paraId="7E425789" w14:textId="77777777" w:rsidR="00C3628F" w:rsidRDefault="00C3628F" w:rsidP="00C3628F">
      <w:pPr>
        <w:jc w:val="left"/>
      </w:pPr>
      <w:r>
        <w:rPr>
          <w:szCs w:val="20"/>
          <w:u w:val="single"/>
        </w:rPr>
        <w:t>Proposition</w:t>
      </w:r>
      <w:r>
        <w:rPr>
          <w:szCs w:val="20"/>
        </w:rPr>
        <w:t xml:space="preserve"> : </w:t>
      </w:r>
    </w:p>
    <w:p w14:paraId="502D2EE2" w14:textId="77777777" w:rsidR="00C3628F" w:rsidRDefault="00C3628F" w:rsidP="00C3628F">
      <w:pPr>
        <w:jc w:val="left"/>
      </w:pPr>
      <w:r>
        <w:rPr>
          <w:szCs w:val="20"/>
        </w:rPr>
        <w:t>“</w:t>
      </w:r>
      <w:r>
        <w:rPr>
          <w:b/>
          <w:bCs/>
          <w:szCs w:val="20"/>
        </w:rPr>
        <w:t xml:space="preserve">Cancer markers have several roles : they </w:t>
      </w:r>
      <w:r>
        <w:rPr>
          <w:szCs w:val="20"/>
        </w:rPr>
        <w:t>reprogram cellular metabolism to support their growth [CAG13], they stop cell growth arrest mechanisms, and usually manage to evade apoptosis (programmed cell death).”</w:t>
      </w:r>
    </w:p>
  </w:comment>
  <w:comment w:id="7" w:author="Mélanie KOJAARTINIAN" w:date="2024-09-15T17:16:00Z" w:initials="MK">
    <w:p w14:paraId="19EC0289" w14:textId="77777777" w:rsidR="00C3628F" w:rsidRDefault="00C3628F" w:rsidP="00C3628F">
      <w:pPr>
        <w:jc w:val="left"/>
      </w:pPr>
      <w:r>
        <w:rPr>
          <w:rStyle w:val="CommentReference"/>
        </w:rPr>
        <w:annotationRef/>
      </w:r>
      <w:r>
        <w:rPr>
          <w:szCs w:val="20"/>
        </w:rPr>
        <w:t xml:space="preserve">Je ne savais pas ce qu’était “senescence” avant ma recherche Google… </w:t>
      </w:r>
    </w:p>
    <w:p w14:paraId="0E2A0595" w14:textId="77777777" w:rsidR="00C3628F" w:rsidRDefault="00C3628F" w:rsidP="00C3628F">
      <w:pPr>
        <w:jc w:val="left"/>
      </w:pPr>
    </w:p>
    <w:p w14:paraId="0559062A" w14:textId="77777777" w:rsidR="00C3628F" w:rsidRDefault="00C3628F" w:rsidP="00C3628F">
      <w:pPr>
        <w:jc w:val="left"/>
      </w:pPr>
      <w:r>
        <w:rPr>
          <w:szCs w:val="20"/>
        </w:rPr>
        <w:t>A toi de voir si c’est pertinent ou non de l’expliquer… (peut-être que c’est moi l’inculte…)</w:t>
      </w:r>
    </w:p>
  </w:comment>
  <w:comment w:id="8" w:author="Mélanie KOJAARTINIAN" w:date="2024-09-15T17:24:00Z" w:initials="MK">
    <w:p w14:paraId="66416ADA" w14:textId="77777777" w:rsidR="00317CC4" w:rsidRDefault="00317CC4" w:rsidP="00317CC4">
      <w:pPr>
        <w:jc w:val="left"/>
      </w:pPr>
      <w:r>
        <w:rPr>
          <w:rStyle w:val="CommentReference"/>
        </w:rPr>
        <w:annotationRef/>
      </w:r>
      <w:r>
        <w:rPr>
          <w:szCs w:val="20"/>
        </w:rPr>
        <w:t xml:space="preserve">Le choix du verbe “embrace” m’empêche de saisir le sens de la phrase. Je ne sais pas si ma proposition a plus de sens… </w:t>
      </w:r>
    </w:p>
    <w:p w14:paraId="76AD17F7" w14:textId="77777777" w:rsidR="00317CC4" w:rsidRDefault="00317CC4" w:rsidP="00317CC4">
      <w:pPr>
        <w:jc w:val="left"/>
      </w:pPr>
    </w:p>
    <w:p w14:paraId="697D58B6" w14:textId="77777777" w:rsidR="00317CC4" w:rsidRDefault="00317CC4" w:rsidP="00317CC4">
      <w:pPr>
        <w:jc w:val="left"/>
      </w:pPr>
      <w:r>
        <w:rPr>
          <w:szCs w:val="20"/>
          <w:u w:val="single"/>
        </w:rPr>
        <w:t>Proposition</w:t>
      </w:r>
      <w:r>
        <w:rPr>
          <w:szCs w:val="20"/>
        </w:rPr>
        <w:t xml:space="preserve"> : </w:t>
      </w:r>
    </w:p>
    <w:p w14:paraId="2E2BE9A8" w14:textId="77777777" w:rsidR="00317CC4" w:rsidRDefault="00317CC4" w:rsidP="00317CC4">
      <w:pPr>
        <w:jc w:val="left"/>
      </w:pPr>
      <w:r>
        <w:rPr>
          <w:szCs w:val="20"/>
        </w:rPr>
        <w:t xml:space="preserve">“Cancer is </w:t>
      </w:r>
      <w:r>
        <w:rPr>
          <w:b/>
          <w:bCs/>
          <w:szCs w:val="20"/>
        </w:rPr>
        <w:t xml:space="preserve">the result of </w:t>
      </w:r>
      <w:r>
        <w:rPr>
          <w:szCs w:val="20"/>
        </w:rPr>
        <w:t>epigenetic reprogramming (…)”</w:t>
      </w:r>
    </w:p>
  </w:comment>
  <w:comment w:id="9" w:author="Mélanie KOJAARTINIAN" w:date="2024-09-15T17:26:00Z" w:initials="MK">
    <w:p w14:paraId="1419FDE2" w14:textId="77777777" w:rsidR="000A659A" w:rsidRDefault="000A659A" w:rsidP="000A659A">
      <w:pPr>
        <w:jc w:val="left"/>
      </w:pPr>
      <w:r>
        <w:rPr>
          <w:rStyle w:val="CommentReference"/>
        </w:rPr>
        <w:annotationRef/>
      </w:r>
      <w:r>
        <w:rPr>
          <w:szCs w:val="20"/>
        </w:rPr>
        <w:t>Je ne comprends pas cette partie…</w:t>
      </w:r>
    </w:p>
  </w:comment>
  <w:comment w:id="10" w:author="Paul Dubois" w:date="2024-09-23T11:55:00Z" w:initials="PD">
    <w:p w14:paraId="76D601A4" w14:textId="77777777" w:rsidR="00816AFB" w:rsidRDefault="00816AFB" w:rsidP="00816AFB">
      <w:pPr>
        <w:pStyle w:val="CommentText"/>
        <w:ind w:left="0" w:firstLine="0"/>
        <w:jc w:val="left"/>
      </w:pPr>
      <w:r>
        <w:rPr>
          <w:rStyle w:val="CommentReference"/>
        </w:rPr>
        <w:annotationRef/>
      </w:r>
      <w:r>
        <w:t>Notion de bio:</w:t>
      </w:r>
      <w:r>
        <w:br/>
        <w:t>les gènes permettent la création de protéines, qui font fonctionner la cellule.</w:t>
      </w:r>
      <w:r>
        <w:br/>
        <w:t>toutes les cellules ont de l’entièreté de ADN, mais elles n’utilisent qu’une partie de l’ADN (e.g.: les globules rouges vont faire des protéines en utilisant qu’un segment de l’ADN, alors que les globules blanc vont utiliser une autre portion de l’ADN)</w:t>
      </w:r>
    </w:p>
  </w:comment>
  <w:comment w:id="12" w:author="Mélanie KOJAARTINIAN" w:date="2024-09-15T22:38:00Z" w:initials="MK">
    <w:p w14:paraId="660E8113" w14:textId="464B8B88" w:rsidR="00694B60" w:rsidRDefault="00694B60" w:rsidP="00694B60">
      <w:pPr>
        <w:jc w:val="left"/>
      </w:pPr>
      <w:r>
        <w:rPr>
          <w:rStyle w:val="CommentReference"/>
        </w:rPr>
        <w:annotationRef/>
      </w:r>
      <w:r>
        <w:rPr>
          <w:szCs w:val="20"/>
        </w:rPr>
        <w:t>“Healthy” à la place de “normal” ?</w:t>
      </w:r>
    </w:p>
  </w:comment>
  <w:comment w:id="11" w:author="Mélanie KOJAARTINIAN" w:date="2024-09-15T22:40:00Z" w:initials="MK">
    <w:p w14:paraId="5059CA3B" w14:textId="77777777" w:rsidR="00694B60" w:rsidRDefault="00694B60" w:rsidP="00694B60">
      <w:pPr>
        <w:jc w:val="left"/>
      </w:pPr>
      <w:r>
        <w:rPr>
          <w:rStyle w:val="CommentReference"/>
        </w:rPr>
        <w:annotationRef/>
      </w:r>
      <w:r>
        <w:rPr>
          <w:szCs w:val="20"/>
          <w:u w:val="single"/>
        </w:rPr>
        <w:t>Proposition</w:t>
      </w:r>
      <w:r>
        <w:rPr>
          <w:szCs w:val="20"/>
        </w:rPr>
        <w:t xml:space="preserve"> pour une phrase plus concise : </w:t>
      </w:r>
    </w:p>
    <w:p w14:paraId="6076CAD8" w14:textId="77777777" w:rsidR="00694B60" w:rsidRDefault="00694B60" w:rsidP="00694B60">
      <w:pPr>
        <w:jc w:val="left"/>
      </w:pPr>
      <w:r>
        <w:rPr>
          <w:szCs w:val="20"/>
        </w:rPr>
        <w:t>“Mutations in the DNA transform a healthy cell into a cancer cell.”</w:t>
      </w:r>
    </w:p>
  </w:comment>
  <w:comment w:id="13" w:author="Mélanie KOJAARTINIAN" w:date="2024-09-15T22:44:00Z" w:initials="MK">
    <w:p w14:paraId="59B0D693" w14:textId="77777777" w:rsidR="00694B60" w:rsidRDefault="00694B60" w:rsidP="00694B60">
      <w:pPr>
        <w:jc w:val="left"/>
      </w:pPr>
      <w:r>
        <w:rPr>
          <w:rStyle w:val="CommentReference"/>
        </w:rPr>
        <w:annotationRef/>
      </w:r>
      <w:r>
        <w:rPr>
          <w:szCs w:val="20"/>
        </w:rPr>
        <w:t>Je ne pense pas qu’il y ait une majuscule après un “;”</w:t>
      </w:r>
    </w:p>
  </w:comment>
  <w:comment w:id="14" w:author="Mélanie KOJAARTINIAN" w:date="2024-09-15T22:45:00Z" w:initials="MK">
    <w:p w14:paraId="0BB80A11" w14:textId="77777777" w:rsidR="00694B60" w:rsidRDefault="00694B60" w:rsidP="00694B60">
      <w:pPr>
        <w:jc w:val="left"/>
      </w:pPr>
      <w:r>
        <w:rPr>
          <w:rStyle w:val="CommentReference"/>
        </w:rPr>
        <w:annotationRef/>
      </w:r>
      <w:r>
        <w:rPr>
          <w:szCs w:val="20"/>
        </w:rPr>
        <w:t>Idem “it”</w:t>
      </w:r>
    </w:p>
  </w:comment>
  <w:comment w:id="15" w:author="Mélanie KOJAARTINIAN" w:date="2024-09-15T22:46:00Z" w:initials="MK">
    <w:p w14:paraId="1239C5B0" w14:textId="77777777" w:rsidR="00694B60" w:rsidRDefault="00694B60" w:rsidP="00694B60">
      <w:pPr>
        <w:jc w:val="left"/>
      </w:pPr>
      <w:r>
        <w:rPr>
          <w:rStyle w:val="CommentReference"/>
        </w:rPr>
        <w:annotationRef/>
      </w:r>
      <w:r>
        <w:rPr>
          <w:szCs w:val="20"/>
          <w:u w:val="single"/>
        </w:rPr>
        <w:t>Proposition</w:t>
      </w:r>
      <w:r>
        <w:rPr>
          <w:szCs w:val="20"/>
        </w:rPr>
        <w:t xml:space="preserve"> : “cancer spread” (pour être plus succint)</w:t>
      </w:r>
    </w:p>
  </w:comment>
  <w:comment w:id="17" w:author="Mélanie KOJAARTINIAN" w:date="2024-09-15T22:51:00Z" w:initials="MK">
    <w:p w14:paraId="1D3D8169" w14:textId="77777777" w:rsidR="00CE39D4" w:rsidRDefault="00CE39D4" w:rsidP="00CE39D4">
      <w:pPr>
        <w:jc w:val="left"/>
      </w:pPr>
      <w:r>
        <w:rPr>
          <w:rStyle w:val="CommentReference"/>
        </w:rPr>
        <w:annotationRef/>
      </w:r>
      <w:r>
        <w:rPr>
          <w:szCs w:val="20"/>
        </w:rPr>
        <w:t xml:space="preserve">Cette partie de la phrase me dérange. Je comprends ce que tu cherches à dire mais on “n’oublie” jamais un cancer. L’opération retire les cellules cancéreuses mais le patient doit réapprendre à vivre après l’opération. </w:t>
      </w:r>
    </w:p>
  </w:comment>
  <w:comment w:id="19" w:author="Mélanie KOJAARTINIAN" w:date="2024-09-15T22:53:00Z" w:initials="MK">
    <w:p w14:paraId="328F8D61" w14:textId="77777777" w:rsidR="00CE39D4" w:rsidRDefault="00CE39D4" w:rsidP="00CE39D4">
      <w:pPr>
        <w:jc w:val="left"/>
      </w:pPr>
      <w:r>
        <w:rPr>
          <w:rStyle w:val="CommentReference"/>
        </w:rPr>
        <w:annotationRef/>
      </w:r>
      <w:r>
        <w:rPr>
          <w:szCs w:val="20"/>
        </w:rPr>
        <w:t>On pourrait mettre “only one session is needed” à la place de “the patient can forget about it” ?</w:t>
      </w:r>
    </w:p>
    <w:p w14:paraId="482F84ED" w14:textId="77777777" w:rsidR="00CE39D4" w:rsidRDefault="00CE39D4" w:rsidP="00CE39D4">
      <w:pPr>
        <w:jc w:val="left"/>
      </w:pPr>
    </w:p>
    <w:p w14:paraId="3B8085DF" w14:textId="77777777" w:rsidR="00CE39D4" w:rsidRDefault="00CE39D4" w:rsidP="00CE39D4">
      <w:pPr>
        <w:jc w:val="left"/>
      </w:pPr>
      <w:r>
        <w:rPr>
          <w:szCs w:val="20"/>
        </w:rPr>
        <w:t>Qu’en penses-tu ?</w:t>
      </w:r>
    </w:p>
  </w:comment>
  <w:comment w:id="25" w:author="Mélanie KOJAARTINIAN" w:date="2024-09-15T22:57:00Z" w:initials="MK">
    <w:p w14:paraId="7D7F70BD" w14:textId="77777777" w:rsidR="00FE415F" w:rsidRDefault="00FE415F" w:rsidP="00FE415F">
      <w:pPr>
        <w:jc w:val="left"/>
      </w:pPr>
      <w:r>
        <w:rPr>
          <w:rStyle w:val="CommentReference"/>
        </w:rPr>
        <w:annotationRef/>
      </w:r>
      <w:r>
        <w:rPr>
          <w:szCs w:val="20"/>
          <w:u w:val="single"/>
        </w:rPr>
        <w:t>Proposition</w:t>
      </w:r>
      <w:r>
        <w:rPr>
          <w:szCs w:val="20"/>
        </w:rPr>
        <w:t xml:space="preserve"> : </w:t>
      </w:r>
    </w:p>
    <w:p w14:paraId="6FFCCCA7" w14:textId="77777777" w:rsidR="00FE415F" w:rsidRDefault="00FE415F" w:rsidP="00FE415F">
      <w:pPr>
        <w:jc w:val="left"/>
      </w:pPr>
      <w:r>
        <w:rPr>
          <w:szCs w:val="20"/>
        </w:rPr>
        <w:t xml:space="preserve">“Chemotherapy is a heavy </w:t>
      </w:r>
      <w:r>
        <w:rPr>
          <w:b/>
          <w:bCs/>
          <w:szCs w:val="20"/>
        </w:rPr>
        <w:t>and expensive</w:t>
      </w:r>
      <w:r>
        <w:rPr>
          <w:szCs w:val="20"/>
        </w:rPr>
        <w:t xml:space="preserve"> treatment with strong side effects. It can weaken the immune system, making the patient more </w:t>
      </w:r>
      <w:r>
        <w:rPr>
          <w:b/>
          <w:bCs/>
          <w:szCs w:val="20"/>
        </w:rPr>
        <w:t>prone</w:t>
      </w:r>
      <w:r>
        <w:rPr>
          <w:szCs w:val="20"/>
        </w:rPr>
        <w:t xml:space="preserve"> to infections.”</w:t>
      </w:r>
    </w:p>
  </w:comment>
  <w:comment w:id="27" w:author="Mélanie KOJAARTINIAN" w:date="2024-09-15T23:10:00Z" w:initials="MK">
    <w:p w14:paraId="3FA49C4B" w14:textId="77777777" w:rsidR="00203E46" w:rsidRDefault="00203E46" w:rsidP="00203E46">
      <w:pPr>
        <w:jc w:val="left"/>
      </w:pPr>
      <w:r>
        <w:rPr>
          <w:rStyle w:val="CommentReference"/>
        </w:rPr>
        <w:annotationRef/>
      </w:r>
      <w:r>
        <w:rPr>
          <w:szCs w:val="20"/>
        </w:rPr>
        <w:t>Pas sûre que le commun des mortels comprenne ce que sont les process stochastiques…</w:t>
      </w:r>
    </w:p>
  </w:comment>
  <w:comment w:id="29" w:author="Mélanie KOJAARTINIAN" w:date="2024-09-15T23:16:00Z" w:initials="MK">
    <w:p w14:paraId="2F508C3A" w14:textId="77777777" w:rsidR="001B7F66" w:rsidRDefault="001B7F66" w:rsidP="001B7F66">
      <w:pPr>
        <w:jc w:val="left"/>
      </w:pPr>
      <w:r>
        <w:rPr>
          <w:rStyle w:val="CommentReference"/>
        </w:rPr>
        <w:annotationRef/>
      </w:r>
      <w:r>
        <w:rPr>
          <w:szCs w:val="20"/>
        </w:rPr>
        <w:t>Je ne sais pas ce que veulent dire ces termes…</w:t>
      </w:r>
    </w:p>
  </w:comment>
  <w:comment w:id="34" w:author="Mélanie KOJAARTINIAN" w:date="2024-09-18T15:31:00Z" w:initials="MK">
    <w:p w14:paraId="7189780D" w14:textId="77777777" w:rsidR="005C2936" w:rsidRDefault="005C2936" w:rsidP="005C2936">
      <w:pPr>
        <w:jc w:val="left"/>
      </w:pPr>
      <w:r>
        <w:rPr>
          <w:rStyle w:val="CommentReference"/>
        </w:rPr>
        <w:annotationRef/>
      </w:r>
      <w:r>
        <w:rPr>
          <w:szCs w:val="20"/>
        </w:rPr>
        <w:t xml:space="preserve">Je n’ai pas réussi à comprendre la partie 3.5, je pense que mon niveau en sciences n’est pas suffisant. </w:t>
      </w:r>
    </w:p>
    <w:p w14:paraId="41CF8F7F" w14:textId="77777777" w:rsidR="005C2936" w:rsidRDefault="005C2936" w:rsidP="005C2936">
      <w:pPr>
        <w:jc w:val="left"/>
      </w:pPr>
    </w:p>
    <w:p w14:paraId="2628DFA8" w14:textId="77777777" w:rsidR="005C2936" w:rsidRDefault="005C2936" w:rsidP="005C2936">
      <w:pPr>
        <w:jc w:val="left"/>
      </w:pPr>
      <w:r>
        <w:rPr>
          <w:szCs w:val="20"/>
        </w:rPr>
        <w:t>Par examples, les termes de “Anti-CTLA-4 Immunotherapy” et  “Anti PD-1/PD-L1 Immunotherapy</w:t>
      </w:r>
      <w:r>
        <w:rPr>
          <w:b/>
          <w:bCs/>
          <w:szCs w:val="20"/>
        </w:rPr>
        <w:t>”</w:t>
      </w:r>
      <w:r>
        <w:rPr>
          <w:szCs w:val="20"/>
        </w:rPr>
        <w:t xml:space="preserve"> sont trop complexes pour des non-initiés et rendent impossible notre compréhension. </w:t>
      </w:r>
    </w:p>
  </w:comment>
  <w:comment w:id="35" w:author="Mélanie KOJAARTINIAN" w:date="2024-09-18T15:22:00Z" w:initials="MK">
    <w:p w14:paraId="4ADD4B33" w14:textId="49F3D549" w:rsidR="00ED4FB2" w:rsidRDefault="00ED4FB2" w:rsidP="00ED4FB2">
      <w:pPr>
        <w:jc w:val="left"/>
      </w:pPr>
      <w:r>
        <w:rPr>
          <w:rStyle w:val="CommentReference"/>
        </w:rPr>
        <w:annotationRef/>
      </w:r>
      <w:r>
        <w:rPr>
          <w:szCs w:val="20"/>
        </w:rPr>
        <w:t xml:space="preserve">J’ai un peu de mal avec cette formulation… </w:t>
      </w:r>
    </w:p>
    <w:p w14:paraId="269AC9CE" w14:textId="77777777" w:rsidR="00ED4FB2" w:rsidRDefault="00ED4FB2" w:rsidP="00ED4FB2">
      <w:pPr>
        <w:jc w:val="left"/>
      </w:pPr>
    </w:p>
    <w:p w14:paraId="1B3CBB5B" w14:textId="77777777" w:rsidR="00ED4FB2" w:rsidRDefault="00ED4FB2" w:rsidP="00ED4FB2">
      <w:pPr>
        <w:jc w:val="left"/>
      </w:pPr>
      <w:r>
        <w:rPr>
          <w:szCs w:val="20"/>
          <w:u w:val="single"/>
        </w:rPr>
        <w:t>Proposition</w:t>
      </w:r>
      <w:r>
        <w:rPr>
          <w:szCs w:val="20"/>
        </w:rPr>
        <w:t xml:space="preserve"> : </w:t>
      </w:r>
    </w:p>
    <w:p w14:paraId="25DA04CE" w14:textId="77777777" w:rsidR="00ED4FB2" w:rsidRDefault="00ED4FB2" w:rsidP="00ED4FB2">
      <w:pPr>
        <w:jc w:val="left"/>
      </w:pPr>
      <w:r>
        <w:rPr>
          <w:szCs w:val="20"/>
        </w:rPr>
        <w:t>“</w:t>
      </w:r>
      <w:r>
        <w:rPr>
          <w:b/>
          <w:bCs/>
          <w:szCs w:val="20"/>
        </w:rPr>
        <w:t>Radiation can be used alongside immunotherapy</w:t>
      </w:r>
      <w:r>
        <w:rPr>
          <w:szCs w:val="20"/>
        </w:rPr>
        <w:t>. The effect of both treatments is more significant than the sum of their impact if used alone.”</w:t>
      </w:r>
    </w:p>
  </w:comment>
  <w:comment w:id="38" w:author="Mélanie KOJAARTINIAN" w:date="2024-09-18T15:45:00Z" w:initials="MK">
    <w:p w14:paraId="21F21135" w14:textId="77777777" w:rsidR="00E44EBB" w:rsidRDefault="00E44EBB" w:rsidP="00E44EBB">
      <w:pPr>
        <w:jc w:val="left"/>
      </w:pPr>
      <w:r>
        <w:rPr>
          <w:rStyle w:val="CommentReference"/>
        </w:rPr>
        <w:annotationRef/>
      </w:r>
      <w:r>
        <w:rPr>
          <w:szCs w:val="20"/>
        </w:rPr>
        <w:t xml:space="preserve">Serait-il possible mettre en violet le “Multi-Leaf Collimator” sur le schéma (b) ? </w:t>
      </w:r>
    </w:p>
    <w:p w14:paraId="5E8AE9A1" w14:textId="77777777" w:rsidR="00E44EBB" w:rsidRDefault="00E44EBB" w:rsidP="00E44EBB">
      <w:pPr>
        <w:jc w:val="left"/>
      </w:pPr>
    </w:p>
    <w:p w14:paraId="710750E0" w14:textId="77777777" w:rsidR="00E44EBB" w:rsidRDefault="00E44EBB" w:rsidP="00E44EBB">
      <w:pPr>
        <w:jc w:val="left"/>
      </w:pPr>
      <w:r>
        <w:rPr>
          <w:szCs w:val="20"/>
        </w:rPr>
        <w:t>Cela permettrait de faire le lien entre les 2 schémas… On pourrait se rendre plus facilement compte que le schéma (b) est un “zoom” du schéma de gauche</w:t>
      </w:r>
    </w:p>
  </w:comment>
  <w:comment w:id="40" w:author="Mélanie KOJAARTINIAN" w:date="2024-09-22T14:47:00Z" w:initials="MK">
    <w:p w14:paraId="2E04DD2F" w14:textId="77777777" w:rsidR="00873D51" w:rsidRDefault="00873D51" w:rsidP="00873D51">
      <w:pPr>
        <w:jc w:val="left"/>
      </w:pPr>
      <w:r>
        <w:rPr>
          <w:rStyle w:val="CommentReference"/>
        </w:rPr>
        <w:annotationRef/>
      </w:r>
      <w:r>
        <w:rPr>
          <w:szCs w:val="20"/>
        </w:rPr>
        <w:t xml:space="preserve">A partir de la partie 7, je suis complètement perdue et je ne comprends pas la suite du chapitre. </w:t>
      </w:r>
    </w:p>
    <w:p w14:paraId="0BA61E55" w14:textId="77777777" w:rsidR="00873D51" w:rsidRDefault="00873D51" w:rsidP="00873D51">
      <w:pPr>
        <w:jc w:val="left"/>
      </w:pPr>
    </w:p>
    <w:p w14:paraId="7EE65693" w14:textId="77777777" w:rsidR="00873D51" w:rsidRDefault="00873D51" w:rsidP="00873D51">
      <w:pPr>
        <w:jc w:val="left"/>
      </w:pPr>
      <w:r>
        <w:rPr>
          <w:szCs w:val="20"/>
        </w:rPr>
        <w:t xml:space="preserve">Je ne comprends pas comment la fin du chapitre s’articule avec le début du chapitre. </w:t>
      </w:r>
    </w:p>
    <w:p w14:paraId="65945257" w14:textId="77777777" w:rsidR="00873D51" w:rsidRDefault="00873D51" w:rsidP="00873D51">
      <w:pPr>
        <w:jc w:val="left"/>
      </w:pPr>
    </w:p>
    <w:p w14:paraId="12E68EC3" w14:textId="77777777" w:rsidR="00873D51" w:rsidRDefault="00873D51" w:rsidP="00873D51">
      <w:pPr>
        <w:jc w:val="left"/>
      </w:pPr>
      <w:r>
        <w:rPr>
          <w:szCs w:val="20"/>
        </w:rPr>
        <w:t>J’ai du mal à saisir les schémas qui suivent. Je lis le paragraphe explicatif et je regarde les schémas mais les concepts sont trop compliqués pour moi.</w:t>
      </w:r>
    </w:p>
  </w:comment>
  <w:comment w:id="42" w:author="Mélanie KOJAARTINIAN" w:date="2024-09-22T18:50:00Z" w:initials="MK">
    <w:p w14:paraId="2B646A01" w14:textId="77777777" w:rsidR="00A56F6E" w:rsidRDefault="00A56F6E" w:rsidP="00A56F6E">
      <w:pPr>
        <w:jc w:val="left"/>
      </w:pPr>
      <w:r>
        <w:rPr>
          <w:rStyle w:val="CommentReference"/>
        </w:rPr>
        <w:annotationRef/>
      </w:r>
      <w:r>
        <w:rPr>
          <w:szCs w:val="20"/>
        </w:rPr>
        <w:t>Phrase longue où le terme “fluente map” est utilisé à 3 reprises… Je n’ai pas compris cette phrase…</w:t>
      </w:r>
    </w:p>
  </w:comment>
  <w:comment w:id="43" w:author="Paul Dubois" w:date="2024-09-23T15:53:00Z" w:initials="PD">
    <w:p w14:paraId="4B9B985D" w14:textId="77777777" w:rsidR="00F8105C" w:rsidRDefault="00F8105C" w:rsidP="00F8105C">
      <w:pPr>
        <w:pStyle w:val="CommentText"/>
        <w:ind w:left="0" w:firstLine="0"/>
        <w:jc w:val="left"/>
      </w:pPr>
      <w:r>
        <w:rPr>
          <w:rStyle w:val="CommentReference"/>
        </w:rPr>
        <w:annotationRef/>
      </w:r>
      <w:r>
        <w:t>En meme temps, cette phrase aprle des fluence maps…</w:t>
      </w:r>
    </w:p>
  </w:comment>
  <w:comment w:id="45" w:author="Mélanie KOJAARTINIAN" w:date="2024-09-22T14:32:00Z" w:initials="MK">
    <w:p w14:paraId="2411B0DA" w14:textId="6CE950CB" w:rsidR="00454BA8" w:rsidRDefault="00454BA8" w:rsidP="00454BA8">
      <w:pPr>
        <w:jc w:val="left"/>
      </w:pPr>
      <w:r>
        <w:rPr>
          <w:rStyle w:val="CommentReference"/>
        </w:rPr>
        <w:annotationRef/>
      </w:r>
      <w:r>
        <w:rPr>
          <w:szCs w:val="20"/>
        </w:rPr>
        <w:t>Qu’est-ce que la méthode “Monte Carlo”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0049932" w15:done="1"/>
  <w15:commentEx w15:paraId="33B11CE5" w15:done="1"/>
  <w15:commentEx w15:paraId="77BDC55B" w15:done="1"/>
  <w15:commentEx w15:paraId="16E2375B" w15:done="1"/>
  <w15:commentEx w15:paraId="1F0E7925" w15:done="1"/>
  <w15:commentEx w15:paraId="1E9BA961" w15:paraIdParent="1F0E7925" w15:done="1"/>
  <w15:commentEx w15:paraId="502D2EE2" w15:done="1"/>
  <w15:commentEx w15:paraId="0559062A" w15:done="1"/>
  <w15:commentEx w15:paraId="2E2BE9A8" w15:done="1"/>
  <w15:commentEx w15:paraId="1419FDE2" w15:done="1"/>
  <w15:commentEx w15:paraId="76D601A4" w15:paraIdParent="1419FDE2" w15:done="1"/>
  <w15:commentEx w15:paraId="660E8113" w15:done="1"/>
  <w15:commentEx w15:paraId="6076CAD8" w15:done="1"/>
  <w15:commentEx w15:paraId="59B0D693" w15:done="1"/>
  <w15:commentEx w15:paraId="0BB80A11" w15:done="1"/>
  <w15:commentEx w15:paraId="1239C5B0" w15:done="1"/>
  <w15:commentEx w15:paraId="1D3D8169" w15:done="1"/>
  <w15:commentEx w15:paraId="3B8085DF" w15:done="1"/>
  <w15:commentEx w15:paraId="6FFCCCA7" w15:done="1"/>
  <w15:commentEx w15:paraId="3FA49C4B" w15:done="1"/>
  <w15:commentEx w15:paraId="2F508C3A" w15:done="1"/>
  <w15:commentEx w15:paraId="2628DFA8" w15:done="1"/>
  <w15:commentEx w15:paraId="25DA04CE" w15:done="1"/>
  <w15:commentEx w15:paraId="710750E0" w15:done="1"/>
  <w15:commentEx w15:paraId="12E68EC3" w15:done="1"/>
  <w15:commentEx w15:paraId="2B646A01" w15:done="1"/>
  <w15:commentEx w15:paraId="4B9B985D" w15:paraIdParent="2B646A01" w15:done="1"/>
  <w15:commentEx w15:paraId="2411B0DA"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740EAEF" w16cex:dateUtc="2024-09-15T11:10:00Z">
    <w16cex:extLst>
      <w16:ext w16:uri="{CE6994B0-6A32-4C9F-8C6B-6E91EDA988CE}">
        <cr:reactions xmlns:cr="http://schemas.microsoft.com/office/comments/2020/reactions">
          <cr:reaction reactionType="1">
            <cr:reactionInfo dateUtc="2024-09-23T09:22:11Z">
              <cr:user userId="S::p.dubois@therapanacea.eu::08fdc963-b32a-4cd5-b1a7-369c306f77e7" userProvider="AD" userName="Paul Dubois"/>
            </cr:reactionInfo>
          </cr:reaction>
        </cr:reactions>
      </w16:ext>
    </w16cex:extLst>
  </w16cex:commentExtensible>
  <w16cex:commentExtensible w16cex:durableId="28280BD4" w16cex:dateUtc="2024-09-15T15:04:00Z"/>
  <w16cex:commentExtensible w16cex:durableId="4067AB15" w16cex:dateUtc="2024-09-15T15:08:00Z"/>
  <w16cex:commentExtensible w16cex:durableId="75A063B6" w16cex:dateUtc="2024-09-15T15:09:00Z"/>
  <w16cex:commentExtensible w16cex:durableId="39AE4A61" w16cex:dateUtc="2024-09-15T15:14:00Z"/>
  <w16cex:commentExtensible w16cex:durableId="06BDBD17" w16cex:dateUtc="2024-09-23T09:46:00Z"/>
  <w16cex:commentExtensible w16cex:durableId="7816F214" w16cex:dateUtc="2024-09-15T15:13:00Z">
    <w16cex:extLst>
      <w16:ext w16:uri="{CE6994B0-6A32-4C9F-8C6B-6E91EDA988CE}">
        <cr:reactions xmlns:cr="http://schemas.microsoft.com/office/comments/2020/reactions">
          <cr:reaction reactionType="1">
            <cr:reactionInfo dateUtc="2024-09-23T09:45:35Z">
              <cr:user userId="S::p.dubois@therapanacea.eu::08fdc963-b32a-4cd5-b1a7-369c306f77e7" userProvider="AD" userName="Paul Dubois"/>
            </cr:reactionInfo>
          </cr:reaction>
        </cr:reactions>
      </w16:ext>
    </w16cex:extLst>
  </w16cex:commentExtensible>
  <w16cex:commentExtensible w16cex:durableId="64AC55E5" w16cex:dateUtc="2024-09-15T15:16:00Z"/>
  <w16cex:commentExtensible w16cex:durableId="18639711" w16cex:dateUtc="2024-09-15T15:24:00Z">
    <w16cex:extLst>
      <w16:ext w16:uri="{CE6994B0-6A32-4C9F-8C6B-6E91EDA988CE}">
        <cr:reactions xmlns:cr="http://schemas.microsoft.com/office/comments/2020/reactions">
          <cr:reaction reactionType="1">
            <cr:reactionInfo dateUtc="2024-09-23T09:51:09Z">
              <cr:user userId="S::p.dubois@therapanacea.eu::08fdc963-b32a-4cd5-b1a7-369c306f77e7" userProvider="AD" userName="Paul Dubois"/>
            </cr:reactionInfo>
          </cr:reaction>
        </cr:reactions>
      </w16:ext>
    </w16cex:extLst>
  </w16cex:commentExtensible>
  <w16cex:commentExtensible w16cex:durableId="4FB44060" w16cex:dateUtc="2024-09-15T15:26:00Z"/>
  <w16cex:commentExtensible w16cex:durableId="748480D3" w16cex:dateUtc="2024-09-23T09:55:00Z"/>
  <w16cex:commentExtensible w16cex:durableId="5B66DA50" w16cex:dateUtc="2024-09-15T20:38:00Z">
    <w16cex:extLst>
      <w16:ext w16:uri="{CE6994B0-6A32-4C9F-8C6B-6E91EDA988CE}">
        <cr:reactions xmlns:cr="http://schemas.microsoft.com/office/comments/2020/reactions">
          <cr:reaction reactionType="1">
            <cr:reactionInfo dateUtc="2024-09-23T10:08:32Z">
              <cr:user userId="S::p.dubois@therapanacea.eu::08fdc963-b32a-4cd5-b1a7-369c306f77e7" userProvider="AD" userName="Paul Dubois"/>
            </cr:reactionInfo>
          </cr:reaction>
        </cr:reactions>
      </w16:ext>
    </w16cex:extLst>
  </w16cex:commentExtensible>
  <w16cex:commentExtensible w16cex:durableId="2F329218" w16cex:dateUtc="2024-09-15T20:40:00Z">
    <w16cex:extLst>
      <w16:ext w16:uri="{CE6994B0-6A32-4C9F-8C6B-6E91EDA988CE}">
        <cr:reactions xmlns:cr="http://schemas.microsoft.com/office/comments/2020/reactions">
          <cr:reaction reactionType="1">
            <cr:reactionInfo dateUtc="2024-09-23T10:07:47Z">
              <cr:user userId="S::p.dubois@therapanacea.eu::08fdc963-b32a-4cd5-b1a7-369c306f77e7" userProvider="AD" userName="Paul Dubois"/>
            </cr:reactionInfo>
          </cr:reaction>
        </cr:reactions>
      </w16:ext>
    </w16cex:extLst>
  </w16cex:commentExtensible>
  <w16cex:commentExtensible w16cex:durableId="1B0C2107" w16cex:dateUtc="2024-09-15T20:44:00Z">
    <w16cex:extLst>
      <w16:ext w16:uri="{CE6994B0-6A32-4C9F-8C6B-6E91EDA988CE}">
        <cr:reactions xmlns:cr="http://schemas.microsoft.com/office/comments/2020/reactions">
          <cr:reaction reactionType="1">
            <cr:reactionInfo dateUtc="2024-09-23T10:10:12Z">
              <cr:user userId="S::p.dubois@therapanacea.eu::08fdc963-b32a-4cd5-b1a7-369c306f77e7" userProvider="AD" userName="Paul Dubois"/>
            </cr:reactionInfo>
          </cr:reaction>
        </cr:reactions>
      </w16:ext>
    </w16cex:extLst>
  </w16cex:commentExtensible>
  <w16cex:commentExtensible w16cex:durableId="585823E6" w16cex:dateUtc="2024-09-15T20:45:00Z">
    <w16cex:extLst>
      <w16:ext w16:uri="{CE6994B0-6A32-4C9F-8C6B-6E91EDA988CE}">
        <cr:reactions xmlns:cr="http://schemas.microsoft.com/office/comments/2020/reactions">
          <cr:reaction reactionType="1">
            <cr:reactionInfo dateUtc="2024-09-23T10:10:17Z">
              <cr:user userId="S::p.dubois@therapanacea.eu::08fdc963-b32a-4cd5-b1a7-369c306f77e7" userProvider="AD" userName="Paul Dubois"/>
            </cr:reactionInfo>
          </cr:reaction>
        </cr:reactions>
      </w16:ext>
    </w16cex:extLst>
  </w16cex:commentExtensible>
  <w16cex:commentExtensible w16cex:durableId="5D70FD0D" w16cex:dateUtc="2024-09-15T20:46:00Z">
    <w16cex:extLst>
      <w16:ext w16:uri="{CE6994B0-6A32-4C9F-8C6B-6E91EDA988CE}">
        <cr:reactions xmlns:cr="http://schemas.microsoft.com/office/comments/2020/reactions">
          <cr:reaction reactionType="1">
            <cr:reactionInfo dateUtc="2024-09-23T10:30:05Z">
              <cr:user userId="S::p.dubois@therapanacea.eu::08fdc963-b32a-4cd5-b1a7-369c306f77e7" userProvider="AD" userName="Paul Dubois"/>
            </cr:reactionInfo>
          </cr:reaction>
        </cr:reactions>
      </w16:ext>
    </w16cex:extLst>
  </w16cex:commentExtensible>
  <w16cex:commentExtensible w16cex:durableId="71AA86ED" w16cex:dateUtc="2024-09-15T20:51:00Z">
    <w16cex:extLst>
      <w16:ext w16:uri="{CE6994B0-6A32-4C9F-8C6B-6E91EDA988CE}">
        <cr:reactions xmlns:cr="http://schemas.microsoft.com/office/comments/2020/reactions">
          <cr:reaction reactionType="1">
            <cr:reactionInfo dateUtc="2024-09-23T10:56:32Z">
              <cr:user userId="S::p.dubois@therapanacea.eu::08fdc963-b32a-4cd5-b1a7-369c306f77e7" userProvider="AD" userName="Paul Dubois"/>
            </cr:reactionInfo>
          </cr:reaction>
        </cr:reactions>
      </w16:ext>
    </w16cex:extLst>
  </w16cex:commentExtensible>
  <w16cex:commentExtensible w16cex:durableId="30CA006B" w16cex:dateUtc="2024-09-15T20:53:00Z"/>
  <w16cex:commentExtensible w16cex:durableId="634028A8" w16cex:dateUtc="2024-09-15T20:57:00Z"/>
  <w16cex:commentExtensible w16cex:durableId="5D3CB939" w16cex:dateUtc="2024-09-15T21:10:00Z">
    <w16cex:extLst>
      <w16:ext w16:uri="{CE6994B0-6A32-4C9F-8C6B-6E91EDA988CE}">
        <cr:reactions xmlns:cr="http://schemas.microsoft.com/office/comments/2020/reactions">
          <cr:reaction reactionType="1">
            <cr:reactionInfo dateUtc="2024-09-23T11:00:04Z">
              <cr:user userId="S::p.dubois@therapanacea.eu::08fdc963-b32a-4cd5-b1a7-369c306f77e7" userProvider="AD" userName="Paul Dubois"/>
            </cr:reactionInfo>
          </cr:reaction>
        </cr:reactions>
      </w16:ext>
    </w16cex:extLst>
  </w16cex:commentExtensible>
  <w16cex:commentExtensible w16cex:durableId="7D981340" w16cex:dateUtc="2024-09-15T21:16:00Z">
    <w16cex:extLst>
      <w16:ext w16:uri="{CE6994B0-6A32-4C9F-8C6B-6E91EDA988CE}">
        <cr:reactions xmlns:cr="http://schemas.microsoft.com/office/comments/2020/reactions">
          <cr:reaction reactionType="1">
            <cr:reactionInfo dateUtc="2024-09-23T11:04:59Z">
              <cr:user userId="S::p.dubois@therapanacea.eu::08fdc963-b32a-4cd5-b1a7-369c306f77e7" userProvider="AD" userName="Paul Dubois"/>
            </cr:reactionInfo>
          </cr:reaction>
        </cr:reactions>
      </w16:ext>
    </w16cex:extLst>
  </w16cex:commentExtensible>
  <w16cex:commentExtensible w16cex:durableId="2F5A9B34" w16cex:dateUtc="2024-09-18T13:31:00Z">
    <w16cex:extLst>
      <w16:ext w16:uri="{CE6994B0-6A32-4C9F-8C6B-6E91EDA988CE}">
        <cr:reactions xmlns:cr="http://schemas.microsoft.com/office/comments/2020/reactions">
          <cr:reaction reactionType="1">
            <cr:reactionInfo dateUtc="2024-09-23T11:47:52Z">
              <cr:user userId="S::p.dubois@therapanacea.eu::08fdc963-b32a-4cd5-b1a7-369c306f77e7" userProvider="AD" userName="Paul Dubois"/>
            </cr:reactionInfo>
          </cr:reaction>
        </cr:reactions>
      </w16:ext>
    </w16cex:extLst>
  </w16cex:commentExtensible>
  <w16cex:commentExtensible w16cex:durableId="553E77C9" w16cex:dateUtc="2024-09-18T13:22:00Z"/>
  <w16cex:commentExtensible w16cex:durableId="20054C1C" w16cex:dateUtc="2024-09-18T13:45:00Z"/>
  <w16cex:commentExtensible w16cex:durableId="0805E2E2" w16cex:dateUtc="2024-09-22T12:47:00Z">
    <w16cex:extLst>
      <w16:ext w16:uri="{CE6994B0-6A32-4C9F-8C6B-6E91EDA988CE}">
        <cr:reactions xmlns:cr="http://schemas.microsoft.com/office/comments/2020/reactions">
          <cr:reaction reactionType="1">
            <cr:reactionInfo dateUtc="2024-09-23T12:23:48Z">
              <cr:user userId="S::p.dubois@therapanacea.eu::08fdc963-b32a-4cd5-b1a7-369c306f77e7" userProvider="AD" userName="Paul Dubois"/>
            </cr:reactionInfo>
          </cr:reaction>
        </cr:reactions>
      </w16:ext>
    </w16cex:extLst>
  </w16cex:commentExtensible>
  <w16cex:commentExtensible w16cex:durableId="0B052F40" w16cex:dateUtc="2024-09-22T16:50:00Z"/>
  <w16cex:commentExtensible w16cex:durableId="79DCA282" w16cex:dateUtc="2024-09-23T13:53:00Z"/>
  <w16cex:commentExtensible w16cex:durableId="2F099680" w16cex:dateUtc="2024-09-22T12:32:00Z">
    <w16cex:extLst>
      <w16:ext w16:uri="{CE6994B0-6A32-4C9F-8C6B-6E91EDA988CE}">
        <cr:reactions xmlns:cr="http://schemas.microsoft.com/office/comments/2020/reactions">
          <cr:reaction reactionType="1">
            <cr:reactionInfo dateUtc="2024-09-23T13:59:07Z">
              <cr:user userId="S::p.dubois@therapanacea.eu::08fdc963-b32a-4cd5-b1a7-369c306f77e7" userProvider="AD" userName="Paul Dubois"/>
            </cr:reactionInfo>
          </cr:reaction>
        </cr:reactions>
      </w16:ext>
    </w16cex:extLst>
  </w16cex:commentExtensible>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0049932" w16cid:durableId="0740EAEF"/>
  <w16cid:commentId w16cid:paraId="33B11CE5" w16cid:durableId="28280BD4"/>
  <w16cid:commentId w16cid:paraId="77BDC55B" w16cid:durableId="4067AB15"/>
  <w16cid:commentId w16cid:paraId="16E2375B" w16cid:durableId="75A063B6"/>
  <w16cid:commentId w16cid:paraId="1F0E7925" w16cid:durableId="39AE4A61"/>
  <w16cid:commentId w16cid:paraId="1E9BA961" w16cid:durableId="06BDBD17"/>
  <w16cid:commentId w16cid:paraId="502D2EE2" w16cid:durableId="7816F214"/>
  <w16cid:commentId w16cid:paraId="0559062A" w16cid:durableId="64AC55E5"/>
  <w16cid:commentId w16cid:paraId="2E2BE9A8" w16cid:durableId="18639711"/>
  <w16cid:commentId w16cid:paraId="1419FDE2" w16cid:durableId="4FB44060"/>
  <w16cid:commentId w16cid:paraId="76D601A4" w16cid:durableId="748480D3"/>
  <w16cid:commentId w16cid:paraId="660E8113" w16cid:durableId="5B66DA50"/>
  <w16cid:commentId w16cid:paraId="6076CAD8" w16cid:durableId="2F329218"/>
  <w16cid:commentId w16cid:paraId="59B0D693" w16cid:durableId="1B0C2107"/>
  <w16cid:commentId w16cid:paraId="0BB80A11" w16cid:durableId="585823E6"/>
  <w16cid:commentId w16cid:paraId="1239C5B0" w16cid:durableId="5D70FD0D"/>
  <w16cid:commentId w16cid:paraId="1D3D8169" w16cid:durableId="71AA86ED"/>
  <w16cid:commentId w16cid:paraId="3B8085DF" w16cid:durableId="30CA006B"/>
  <w16cid:commentId w16cid:paraId="6FFCCCA7" w16cid:durableId="634028A8"/>
  <w16cid:commentId w16cid:paraId="3FA49C4B" w16cid:durableId="5D3CB939"/>
  <w16cid:commentId w16cid:paraId="2F508C3A" w16cid:durableId="7D981340"/>
  <w16cid:commentId w16cid:paraId="2628DFA8" w16cid:durableId="2F5A9B34"/>
  <w16cid:commentId w16cid:paraId="25DA04CE" w16cid:durableId="553E77C9"/>
  <w16cid:commentId w16cid:paraId="710750E0" w16cid:durableId="20054C1C"/>
  <w16cid:commentId w16cid:paraId="12E68EC3" w16cid:durableId="0805E2E2"/>
  <w16cid:commentId w16cid:paraId="2B646A01" w16cid:durableId="0B052F40"/>
  <w16cid:commentId w16cid:paraId="4B9B985D" w16cid:durableId="79DCA282"/>
  <w16cid:commentId w16cid:paraId="2411B0DA" w16cid:durableId="2F09968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6DB3F8" w14:textId="77777777" w:rsidR="00310D9C" w:rsidRDefault="00310D9C">
      <w:pPr>
        <w:spacing w:after="0" w:line="240" w:lineRule="auto"/>
      </w:pPr>
      <w:r>
        <w:separator/>
      </w:r>
    </w:p>
  </w:endnote>
  <w:endnote w:type="continuationSeparator" w:id="0">
    <w:p w14:paraId="52F4CB1B" w14:textId="77777777" w:rsidR="00310D9C" w:rsidRDefault="00310D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A73F8F" w14:textId="698897D9" w:rsidR="000B4D66" w:rsidRDefault="007C2C1D">
    <w:pPr>
      <w:spacing w:after="0" w:line="259" w:lineRule="auto"/>
      <w:ind w:left="0" w:firstLine="0"/>
      <w:jc w:val="center"/>
    </w:pPr>
    <w:r>
      <w:rPr>
        <w:noProof/>
      </w:rPr>
      <mc:AlternateContent>
        <mc:Choice Requires="wps">
          <w:drawing>
            <wp:anchor distT="0" distB="0" distL="0" distR="0" simplePos="0" relativeHeight="251659264" behindDoc="0" locked="0" layoutInCell="1" allowOverlap="1" wp14:anchorId="383641B0" wp14:editId="734D0A10">
              <wp:simplePos x="635" y="635"/>
              <wp:positionH relativeFrom="page">
                <wp:align>left</wp:align>
              </wp:positionH>
              <wp:positionV relativeFrom="page">
                <wp:align>bottom</wp:align>
              </wp:positionV>
              <wp:extent cx="657225" cy="350520"/>
              <wp:effectExtent l="0" t="0" r="9525" b="0"/>
              <wp:wrapNone/>
              <wp:docPr id="1053738238" name="Text Box 708" descr="Intern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657225" cy="350520"/>
                      </a:xfrm>
                      <a:prstGeom prst="rect">
                        <a:avLst/>
                      </a:prstGeom>
                      <a:noFill/>
                      <a:ln>
                        <a:noFill/>
                      </a:ln>
                    </wps:spPr>
                    <wps:txbx>
                      <w:txbxContent>
                        <w:p w14:paraId="45F441A8" w14:textId="46879CAD" w:rsidR="007C2C1D" w:rsidRPr="007C2C1D" w:rsidRDefault="007C2C1D" w:rsidP="007C2C1D">
                          <w:pPr>
                            <w:spacing w:after="0"/>
                            <w:rPr>
                              <w:noProof/>
                              <w:szCs w:val="20"/>
                            </w:rPr>
                          </w:pPr>
                          <w:r w:rsidRPr="007C2C1D">
                            <w:rPr>
                              <w:noProof/>
                              <w:szCs w:val="20"/>
                            </w:rPr>
                            <w:t>Internal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83641B0" id="_x0000_t202" coordsize="21600,21600" o:spt="202" path="m,l,21600r21600,l21600,xe">
              <v:stroke joinstyle="miter"/>
              <v:path gradientshapeok="t" o:connecttype="rect"/>
            </v:shapetype>
            <v:shape id="Text Box 708" o:spid="_x0000_s1741" type="#_x0000_t202" alt="Internal" style="position:absolute;left:0;text-align:left;margin-left:0;margin-top:0;width:51.75pt;height:27.6pt;z-index:2516592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" filled="f" stroked="f">
              <v:fill o:detectmouseclick="t"/>
              <v:textbox style="mso-fit-shape-to-text:t" inset="20pt,0,0,15pt">
                <w:txbxContent>
                  <w:p w14:paraId="45F441A8" w14:textId="46879CAD" w:rsidR="007C2C1D" w:rsidRPr="007C2C1D" w:rsidRDefault="007C2C1D" w:rsidP="007C2C1D">
                    <w:pPr>
                      <w:spacing w:after="0"/>
                      <w:rPr>
                        <w:noProof/>
                        <w:szCs w:val="20"/>
                      </w:rPr>
                    </w:pPr>
                    <w:r w:rsidRPr="007C2C1D">
                      <w:rPr>
                        <w:noProof/>
                        <w:szCs w:val="20"/>
                      </w:rPr>
                      <w:t>Internal</w:t>
                    </w:r>
                  </w:p>
                </w:txbxContent>
              </v:textbox>
              <w10:wrap anchorx="page" anchory="page"/>
            </v:shape>
          </w:pict>
        </mc:Fallback>
      </mc:AlternateContent>
    </w:r>
    <w:r w:rsidR="00000000">
      <w:fldChar w:fldCharType="begin"/>
    </w:r>
    <w:r w:rsidR="00000000">
      <w:instrText xml:space="preserve"> PAGE   \* MERGEFORMAT </w:instrText>
    </w:r>
    <w:r w:rsidR="00000000">
      <w:fldChar w:fldCharType="separate"/>
    </w:r>
    <w:r w:rsidR="00000000">
      <w:t>1</w:t>
    </w:r>
    <w:r w:rsidR="00000000">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A87A5A" w14:textId="159A1F5C" w:rsidR="000B4D66" w:rsidRDefault="007C2C1D">
    <w:pPr>
      <w:spacing w:after="0" w:line="259" w:lineRule="auto"/>
      <w:ind w:left="0" w:firstLine="0"/>
      <w:jc w:val="center"/>
    </w:pPr>
    <w:r>
      <w:rPr>
        <w:noProof/>
      </w:rPr>
      <mc:AlternateContent>
        <mc:Choice Requires="wps">
          <w:drawing>
            <wp:anchor distT="0" distB="0" distL="0" distR="0" simplePos="0" relativeHeight="251660288" behindDoc="0" locked="0" layoutInCell="1" allowOverlap="1" wp14:anchorId="54B1CA3D" wp14:editId="4EF04D05">
              <wp:simplePos x="723900" y="9582150"/>
              <wp:positionH relativeFrom="page">
                <wp:align>left</wp:align>
              </wp:positionH>
              <wp:positionV relativeFrom="page">
                <wp:align>bottom</wp:align>
              </wp:positionV>
              <wp:extent cx="657225" cy="350520"/>
              <wp:effectExtent l="0" t="0" r="9525" b="0"/>
              <wp:wrapNone/>
              <wp:docPr id="1813679452" name="Text Box 709" descr="Intern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657225" cy="350520"/>
                      </a:xfrm>
                      <a:prstGeom prst="rect">
                        <a:avLst/>
                      </a:prstGeom>
                      <a:noFill/>
                      <a:ln>
                        <a:noFill/>
                      </a:ln>
                    </wps:spPr>
                    <wps:txbx>
                      <w:txbxContent>
                        <w:p w14:paraId="1546E714" w14:textId="5C1B9C64" w:rsidR="007C2C1D" w:rsidRPr="007C2C1D" w:rsidRDefault="007C2C1D" w:rsidP="007C2C1D">
                          <w:pPr>
                            <w:spacing w:after="0"/>
                            <w:rPr>
                              <w:noProof/>
                              <w:szCs w:val="20"/>
                            </w:rPr>
                          </w:pPr>
                          <w:r w:rsidRPr="007C2C1D">
                            <w:rPr>
                              <w:noProof/>
                              <w:szCs w:val="20"/>
                            </w:rPr>
                            <w:t>Internal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54B1CA3D" id="_x0000_t202" coordsize="21600,21600" o:spt="202" path="m,l,21600r21600,l21600,xe">
              <v:stroke joinstyle="miter"/>
              <v:path gradientshapeok="t" o:connecttype="rect"/>
            </v:shapetype>
            <v:shape id="Text Box 709" o:spid="_x0000_s1742" type="#_x0000_t202" alt="Internal" style="position:absolute;left:0;text-align:left;margin-left:0;margin-top:0;width:51.75pt;height:27.6pt;z-index:251660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" filled="f" stroked="f">
              <v:fill o:detectmouseclick="t"/>
              <v:textbox style="mso-fit-shape-to-text:t" inset="20pt,0,0,15pt">
                <w:txbxContent>
                  <w:p w14:paraId="1546E714" w14:textId="5C1B9C64" w:rsidR="007C2C1D" w:rsidRPr="007C2C1D" w:rsidRDefault="007C2C1D" w:rsidP="007C2C1D">
                    <w:pPr>
                      <w:spacing w:after="0"/>
                      <w:rPr>
                        <w:noProof/>
                        <w:szCs w:val="20"/>
                      </w:rPr>
                    </w:pPr>
                    <w:r w:rsidRPr="007C2C1D">
                      <w:rPr>
                        <w:noProof/>
                        <w:szCs w:val="20"/>
                      </w:rPr>
                      <w:t>Internal</w:t>
                    </w:r>
                  </w:p>
                </w:txbxContent>
              </v:textbox>
              <w10:wrap anchorx="page" anchory="page"/>
            </v:shape>
          </w:pict>
        </mc:Fallback>
      </mc:AlternateContent>
    </w:r>
    <w:r w:rsidR="00000000">
      <w:fldChar w:fldCharType="begin"/>
    </w:r>
    <w:r w:rsidR="00000000">
      <w:instrText xml:space="preserve"> PAGE   \* MERGEFORMAT </w:instrText>
    </w:r>
    <w:r w:rsidR="00000000">
      <w:fldChar w:fldCharType="separate"/>
    </w:r>
    <w:r w:rsidR="00000000">
      <w:t>1</w:t>
    </w:r>
    <w:r w:rsidR="00000000">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88DBB1" w14:textId="0EFB5061" w:rsidR="000B4D66" w:rsidRDefault="007C2C1D">
    <w:pPr>
      <w:spacing w:after="0" w:line="259" w:lineRule="auto"/>
      <w:ind w:left="0" w:firstLine="0"/>
      <w:jc w:val="center"/>
    </w:pPr>
    <w:r>
      <w:rPr>
        <w:noProof/>
      </w:rPr>
      <mc:AlternateContent>
        <mc:Choice Requires="wps">
          <w:drawing>
            <wp:anchor distT="0" distB="0" distL="0" distR="0" simplePos="0" relativeHeight="251658240" behindDoc="0" locked="0" layoutInCell="1" allowOverlap="1" wp14:anchorId="5A475F25" wp14:editId="6C6382B2">
              <wp:simplePos x="635" y="635"/>
              <wp:positionH relativeFrom="page">
                <wp:align>left</wp:align>
              </wp:positionH>
              <wp:positionV relativeFrom="page">
                <wp:align>bottom</wp:align>
              </wp:positionV>
              <wp:extent cx="657225" cy="350520"/>
              <wp:effectExtent l="0" t="0" r="9525" b="0"/>
              <wp:wrapNone/>
              <wp:docPr id="824943575" name="Text Box 707" descr="Intern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657225" cy="350520"/>
                      </a:xfrm>
                      <a:prstGeom prst="rect">
                        <a:avLst/>
                      </a:prstGeom>
                      <a:noFill/>
                      <a:ln>
                        <a:noFill/>
                      </a:ln>
                    </wps:spPr>
                    <wps:txbx>
                      <w:txbxContent>
                        <w:p w14:paraId="47AAC521" w14:textId="7D5965BE" w:rsidR="007C2C1D" w:rsidRPr="007C2C1D" w:rsidRDefault="007C2C1D" w:rsidP="007C2C1D">
                          <w:pPr>
                            <w:spacing w:after="0"/>
                            <w:rPr>
                              <w:noProof/>
                              <w:szCs w:val="20"/>
                            </w:rPr>
                          </w:pPr>
                          <w:r w:rsidRPr="007C2C1D">
                            <w:rPr>
                              <w:noProof/>
                              <w:szCs w:val="20"/>
                            </w:rPr>
                            <w:t>Internal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5A475F25" id="_x0000_t202" coordsize="21600,21600" o:spt="202" path="m,l,21600r21600,l21600,xe">
              <v:stroke joinstyle="miter"/>
              <v:path gradientshapeok="t" o:connecttype="rect"/>
            </v:shapetype>
            <v:shape id="Text Box 707" o:spid="_x0000_s1743" type="#_x0000_t202" alt="Internal" style="position:absolute;left:0;text-align:left;margin-left:0;margin-top:0;width:51.75pt;height:27.6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" filled="f" stroked="f">
              <v:fill o:detectmouseclick="t"/>
              <v:textbox style="mso-fit-shape-to-text:t" inset="20pt,0,0,15pt">
                <w:txbxContent>
                  <w:p w14:paraId="47AAC521" w14:textId="7D5965BE" w:rsidR="007C2C1D" w:rsidRPr="007C2C1D" w:rsidRDefault="007C2C1D" w:rsidP="007C2C1D">
                    <w:pPr>
                      <w:spacing w:after="0"/>
                      <w:rPr>
                        <w:noProof/>
                        <w:szCs w:val="20"/>
                      </w:rPr>
                    </w:pPr>
                    <w:r w:rsidRPr="007C2C1D">
                      <w:rPr>
                        <w:noProof/>
                        <w:szCs w:val="20"/>
                      </w:rPr>
                      <w:t>Internal</w:t>
                    </w:r>
                  </w:p>
                </w:txbxContent>
              </v:textbox>
              <w10:wrap anchorx="page" anchory="page"/>
            </v:shape>
          </w:pict>
        </mc:Fallback>
      </mc:AlternateContent>
    </w:r>
    <w:r w:rsidR="00000000">
      <w:fldChar w:fldCharType="begin"/>
    </w:r>
    <w:r w:rsidR="00000000">
      <w:instrText xml:space="preserve"> PAGE   \* MERGEFORMAT </w:instrText>
    </w:r>
    <w:r w:rsidR="00000000">
      <w:fldChar w:fldCharType="separate"/>
    </w:r>
    <w:r w:rsidR="00000000">
      <w:t>1</w:t>
    </w:r>
    <w:r w:rsidR="00000000">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B84589" w14:textId="77777777" w:rsidR="00310D9C" w:rsidRDefault="00310D9C">
      <w:pPr>
        <w:spacing w:after="0" w:line="240" w:lineRule="auto"/>
      </w:pPr>
      <w:r>
        <w:separator/>
      </w:r>
    </w:p>
  </w:footnote>
  <w:footnote w:type="continuationSeparator" w:id="0">
    <w:p w14:paraId="42D08AC1" w14:textId="77777777" w:rsidR="00310D9C" w:rsidRDefault="00310D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2EF4015"/>
    <w:multiLevelType w:val="multilevel"/>
    <w:tmpl w:val="6E506530"/>
    <w:lvl w:ilvl="0">
      <w:start w:val="1"/>
      <w:numFmt w:val="decimal"/>
      <w:lvlText w:val="%1"/>
      <w:lvlJc w:val="left"/>
      <w:pPr>
        <w:ind w:left="299"/>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start w:val="1"/>
      <w:numFmt w:val="decimal"/>
      <w:lvlText w:val="%1.%2"/>
      <w:lvlJc w:val="left"/>
      <w:pPr>
        <w:ind w:left="45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start w:val="1"/>
      <w:numFmt w:val="decimal"/>
      <w:lvlText w:val="%1.%2.%3"/>
      <w:lvlJc w:val="left"/>
      <w:pPr>
        <w:ind w:left="63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83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55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27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99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71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43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3F822E85"/>
    <w:multiLevelType w:val="hybridMultilevel"/>
    <w:tmpl w:val="B02C2C22"/>
    <w:lvl w:ilvl="0" w:tplc="90904D7A">
      <w:start w:val="1"/>
      <w:numFmt w:val="lowerLetter"/>
      <w:lvlText w:val="(%1)"/>
      <w:lvlJc w:val="left"/>
      <w:pPr>
        <w:ind w:left="1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C4AEF1E0">
      <w:start w:val="1"/>
      <w:numFmt w:val="lowerLetter"/>
      <w:lvlText w:val="%2"/>
      <w:lvlJc w:val="left"/>
      <w:pPr>
        <w:ind w:left="108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A1085C30">
      <w:start w:val="1"/>
      <w:numFmt w:val="lowerRoman"/>
      <w:lvlText w:val="%3"/>
      <w:lvlJc w:val="left"/>
      <w:pPr>
        <w:ind w:left="180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242E7534">
      <w:start w:val="1"/>
      <w:numFmt w:val="decimal"/>
      <w:lvlText w:val="%4"/>
      <w:lvlJc w:val="left"/>
      <w:pPr>
        <w:ind w:left="252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DC901E90">
      <w:start w:val="1"/>
      <w:numFmt w:val="lowerLetter"/>
      <w:lvlText w:val="%5"/>
      <w:lvlJc w:val="left"/>
      <w:pPr>
        <w:ind w:left="324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D17E6E64">
      <w:start w:val="1"/>
      <w:numFmt w:val="lowerRoman"/>
      <w:lvlText w:val="%6"/>
      <w:lvlJc w:val="left"/>
      <w:pPr>
        <w:ind w:left="39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5860E6A0">
      <w:start w:val="1"/>
      <w:numFmt w:val="decimal"/>
      <w:lvlText w:val="%7"/>
      <w:lvlJc w:val="left"/>
      <w:pPr>
        <w:ind w:left="468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1E564B3A">
      <w:start w:val="1"/>
      <w:numFmt w:val="lowerLetter"/>
      <w:lvlText w:val="%8"/>
      <w:lvlJc w:val="left"/>
      <w:pPr>
        <w:ind w:left="540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4998A6A4">
      <w:start w:val="1"/>
      <w:numFmt w:val="lowerRoman"/>
      <w:lvlText w:val="%9"/>
      <w:lvlJc w:val="left"/>
      <w:pPr>
        <w:ind w:left="612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num w:numId="1" w16cid:durableId="1727531537">
    <w:abstractNumId w:val="0"/>
  </w:num>
  <w:num w:numId="2" w16cid:durableId="58530786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élanie KOJAARTINIAN">
    <w15:presenceInfo w15:providerId="AD" w15:userId="S::melanie.kojaartinian@inseec-france.com::0b3802d3-05f0-4c0b-a7d9-9acd34a7b974"/>
  </w15:person>
  <w15:person w15:author="Paul Dubois">
    <w15:presenceInfo w15:providerId="AD" w15:userId="S::p.dubois@therapanacea.eu::08fdc963-b32a-4cd5-b1a7-369c306f77e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4D66"/>
    <w:rsid w:val="000A30CB"/>
    <w:rsid w:val="000A659A"/>
    <w:rsid w:val="000B4D66"/>
    <w:rsid w:val="000F5C9F"/>
    <w:rsid w:val="001B7F66"/>
    <w:rsid w:val="00203E46"/>
    <w:rsid w:val="00261CB1"/>
    <w:rsid w:val="002734CE"/>
    <w:rsid w:val="00310D9C"/>
    <w:rsid w:val="00317CC4"/>
    <w:rsid w:val="00415B62"/>
    <w:rsid w:val="00454BA8"/>
    <w:rsid w:val="00502BFE"/>
    <w:rsid w:val="00555FE8"/>
    <w:rsid w:val="005B7DC1"/>
    <w:rsid w:val="005C2936"/>
    <w:rsid w:val="00694B60"/>
    <w:rsid w:val="00755DC8"/>
    <w:rsid w:val="007B6F30"/>
    <w:rsid w:val="007C2C1D"/>
    <w:rsid w:val="007C6995"/>
    <w:rsid w:val="007D684D"/>
    <w:rsid w:val="00810C11"/>
    <w:rsid w:val="00816AFB"/>
    <w:rsid w:val="00873D51"/>
    <w:rsid w:val="008C0097"/>
    <w:rsid w:val="009521A7"/>
    <w:rsid w:val="00A03B2C"/>
    <w:rsid w:val="00A269D2"/>
    <w:rsid w:val="00A56F6E"/>
    <w:rsid w:val="00C3628F"/>
    <w:rsid w:val="00CE39D4"/>
    <w:rsid w:val="00D3635F"/>
    <w:rsid w:val="00DA56C9"/>
    <w:rsid w:val="00DF1A00"/>
    <w:rsid w:val="00E244C0"/>
    <w:rsid w:val="00E44EBB"/>
    <w:rsid w:val="00E465BB"/>
    <w:rsid w:val="00E5221C"/>
    <w:rsid w:val="00E854E5"/>
    <w:rsid w:val="00EB422C"/>
    <w:rsid w:val="00ED4FB2"/>
    <w:rsid w:val="00F23319"/>
    <w:rsid w:val="00F45A4B"/>
    <w:rsid w:val="00F5524C"/>
    <w:rsid w:val="00F8105C"/>
    <w:rsid w:val="00FB200A"/>
    <w:rsid w:val="00FE415F"/>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A3A2F8"/>
  <w15:docId w15:val="{ABCA682F-9E11-ED4B-8159-87AB7230CD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81" w:line="248" w:lineRule="auto"/>
      <w:ind w:left="10" w:hanging="10"/>
      <w:jc w:val="both"/>
    </w:pPr>
    <w:rPr>
      <w:rFonts w:ascii="Calibri" w:eastAsia="Calibri" w:hAnsi="Calibri" w:cs="Calibri"/>
      <w:color w:val="000000"/>
      <w:sz w:val="20"/>
    </w:rPr>
  </w:style>
  <w:style w:type="paragraph" w:styleId="Heading1">
    <w:name w:val="heading 1"/>
    <w:next w:val="Normal"/>
    <w:link w:val="Heading1Char"/>
    <w:uiPriority w:val="9"/>
    <w:qFormat/>
    <w:pPr>
      <w:keepNext/>
      <w:keepLines/>
      <w:spacing w:after="86" w:line="265" w:lineRule="auto"/>
      <w:ind w:left="10" w:hanging="10"/>
      <w:outlineLvl w:val="0"/>
    </w:pPr>
    <w:rPr>
      <w:rFonts w:ascii="Calibri" w:eastAsia="Calibri" w:hAnsi="Calibri" w:cs="Calibri"/>
      <w:color w:val="000000"/>
      <w:sz w:val="29"/>
    </w:rPr>
  </w:style>
  <w:style w:type="paragraph" w:styleId="Heading2">
    <w:name w:val="heading 2"/>
    <w:next w:val="Normal"/>
    <w:link w:val="Heading2Char"/>
    <w:uiPriority w:val="9"/>
    <w:unhideWhenUsed/>
    <w:qFormat/>
    <w:pPr>
      <w:keepNext/>
      <w:keepLines/>
      <w:spacing w:after="53" w:line="259" w:lineRule="auto"/>
      <w:ind w:left="10" w:hanging="10"/>
      <w:outlineLvl w:val="1"/>
    </w:pPr>
    <w:rPr>
      <w:rFonts w:ascii="Calibri" w:eastAsia="Calibri" w:hAnsi="Calibri" w:cs="Calibri"/>
      <w:color w:val="000000"/>
    </w:rPr>
  </w:style>
  <w:style w:type="paragraph" w:styleId="Heading3">
    <w:name w:val="heading 3"/>
    <w:next w:val="Normal"/>
    <w:link w:val="Heading3Char"/>
    <w:uiPriority w:val="9"/>
    <w:unhideWhenUsed/>
    <w:qFormat/>
    <w:pPr>
      <w:keepNext/>
      <w:keepLines/>
      <w:spacing w:after="53" w:line="259" w:lineRule="auto"/>
      <w:ind w:left="10" w:hanging="10"/>
      <w:outlineLvl w:val="2"/>
    </w:pPr>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color w:val="000000"/>
      <w:sz w:val="29"/>
    </w:rPr>
  </w:style>
  <w:style w:type="character" w:customStyle="1" w:styleId="Heading2Char">
    <w:name w:val="Heading 2 Char"/>
    <w:link w:val="Heading2"/>
    <w:rPr>
      <w:rFonts w:ascii="Calibri" w:eastAsia="Calibri" w:hAnsi="Calibri" w:cs="Calibri"/>
      <w:color w:val="000000"/>
      <w:sz w:val="24"/>
    </w:rPr>
  </w:style>
  <w:style w:type="character" w:customStyle="1" w:styleId="Heading3Char">
    <w:name w:val="Heading 3 Char"/>
    <w:link w:val="Heading3"/>
    <w:rPr>
      <w:rFonts w:ascii="Calibri" w:eastAsia="Calibri" w:hAnsi="Calibri" w:cs="Calibri"/>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CommentReference">
    <w:name w:val="annotation reference"/>
    <w:basedOn w:val="DefaultParagraphFont"/>
    <w:uiPriority w:val="99"/>
    <w:semiHidden/>
    <w:unhideWhenUsed/>
    <w:rsid w:val="00502BFE"/>
    <w:rPr>
      <w:sz w:val="16"/>
      <w:szCs w:val="16"/>
    </w:rPr>
  </w:style>
  <w:style w:type="paragraph" w:styleId="CommentText">
    <w:name w:val="annotation text"/>
    <w:basedOn w:val="Normal"/>
    <w:link w:val="CommentTextChar"/>
    <w:uiPriority w:val="99"/>
    <w:unhideWhenUsed/>
    <w:rsid w:val="00502BFE"/>
    <w:pPr>
      <w:spacing w:line="240" w:lineRule="auto"/>
    </w:pPr>
    <w:rPr>
      <w:szCs w:val="20"/>
    </w:rPr>
  </w:style>
  <w:style w:type="character" w:customStyle="1" w:styleId="CommentTextChar">
    <w:name w:val="Comment Text Char"/>
    <w:basedOn w:val="DefaultParagraphFont"/>
    <w:link w:val="CommentText"/>
    <w:uiPriority w:val="99"/>
    <w:rsid w:val="00502BFE"/>
    <w:rPr>
      <w:rFonts w:ascii="Calibri" w:eastAsia="Calibri" w:hAnsi="Calibri" w:cs="Calibri"/>
      <w:color w:val="000000"/>
      <w:sz w:val="20"/>
      <w:szCs w:val="20"/>
    </w:rPr>
  </w:style>
  <w:style w:type="paragraph" w:styleId="CommentSubject">
    <w:name w:val="annotation subject"/>
    <w:basedOn w:val="CommentText"/>
    <w:next w:val="CommentText"/>
    <w:link w:val="CommentSubjectChar"/>
    <w:uiPriority w:val="99"/>
    <w:semiHidden/>
    <w:unhideWhenUsed/>
    <w:rsid w:val="00502BFE"/>
    <w:rPr>
      <w:b/>
      <w:bCs/>
    </w:rPr>
  </w:style>
  <w:style w:type="character" w:customStyle="1" w:styleId="CommentSubjectChar">
    <w:name w:val="Comment Subject Char"/>
    <w:basedOn w:val="CommentTextChar"/>
    <w:link w:val="CommentSubject"/>
    <w:uiPriority w:val="99"/>
    <w:semiHidden/>
    <w:rsid w:val="00502BFE"/>
    <w:rPr>
      <w:rFonts w:ascii="Calibri" w:eastAsia="Calibri" w:hAnsi="Calibri" w:cs="Calibri"/>
      <w:b/>
      <w:bCs/>
      <w:color w:val="000000"/>
      <w:sz w:val="20"/>
      <w:szCs w:val="20"/>
    </w:rPr>
  </w:style>
  <w:style w:type="paragraph" w:styleId="Revision">
    <w:name w:val="Revision"/>
    <w:hidden/>
    <w:uiPriority w:val="99"/>
    <w:semiHidden/>
    <w:rsid w:val="00694B60"/>
    <w:pPr>
      <w:spacing w:after="0" w:line="240" w:lineRule="auto"/>
    </w:pPr>
    <w:rPr>
      <w:rFonts w:ascii="Calibri" w:eastAsia="Calibri" w:hAnsi="Calibri" w:cs="Calibri"/>
      <w:color w:val="000000"/>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oter" Target="footer3.xm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26.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footer" Target="footer1.xml"/><Relationship Id="rId40" Type="http://schemas.openxmlformats.org/officeDocument/2006/relationships/image" Target="media/image23.jp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mics-lab.github.io/PresentationJuin2023PRFD/demo" TargetMode="Externa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19.jpeg"/><Relationship Id="rId44" Type="http://schemas.openxmlformats.org/officeDocument/2006/relationships/image" Target="media/image28.jp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jpg"/><Relationship Id="rId35" Type="http://schemas.openxmlformats.org/officeDocument/2006/relationships/hyperlink" Target="https://mics-lab.github.io/PresentationJuin2023PRFD/demo" TargetMode="External"/><Relationship Id="rId43" Type="http://schemas.openxmlformats.org/officeDocument/2006/relationships/image" Target="media/image27.jpg"/><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footer" Target="footer2.xml"/><Relationship Id="rId46" Type="http://schemas.microsoft.com/office/2011/relationships/people" Target="people.xml"/><Relationship Id="rId20" Type="http://schemas.openxmlformats.org/officeDocument/2006/relationships/image" Target="media/image9.png"/><Relationship Id="rId4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0FC3A2-51FF-F94D-A2DC-6333D5FCB8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7760</Words>
  <Characters>44233</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Mélanie KOJAARTINIAN</dc:creator>
  <cp:keywords/>
  <cp:lastModifiedBy>Paul Dubois</cp:lastModifiedBy>
  <cp:revision>25</cp:revision>
  <dcterms:created xsi:type="dcterms:W3CDTF">2024-09-15T11:00:00Z</dcterms:created>
  <dcterms:modified xsi:type="dcterms:W3CDTF">2024-09-24T06:52:00Z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312ba3d7,3ecec4fe,6c1a8d5c</vt:lpwstr>
  </property>
  <property fmtid="{D5CDD505-2E9C-101B-9397-08002B2CF9AE}" pid="3" name="ClassificationContentMarkingFooterFontProps">
    <vt:lpwstr>#000000,10,Calibri</vt:lpwstr>
  </property>
  <property fmtid="{D5CDD505-2E9C-101B-9397-08002B2CF9AE}" pid="4" name="ClassificationContentMarkingFooterText">
    <vt:lpwstr>Internal</vt:lpwstr>
  </property>
  <property fmtid="{D5CDD505-2E9C-101B-9397-08002B2CF9AE}" pid="5" name="MSIP_Label_df116e0e-72df-4d64-8d95-ec79a49a5ebe_Enabled">
    <vt:lpwstr>true</vt:lpwstr>
  </property>
  <property fmtid="{D5CDD505-2E9C-101B-9397-08002B2CF9AE}" pid="6" name="MSIP_Label_df116e0e-72df-4d64-8d95-ec79a49a5ebe_SetDate">
    <vt:lpwstr>2024-09-24T06:52:14Z</vt:lpwstr>
  </property>
  <property fmtid="{D5CDD505-2E9C-101B-9397-08002B2CF9AE}" pid="7" name="MSIP_Label_df116e0e-72df-4d64-8d95-ec79a49a5ebe_Method">
    <vt:lpwstr>Standard</vt:lpwstr>
  </property>
  <property fmtid="{D5CDD505-2E9C-101B-9397-08002B2CF9AE}" pid="8" name="MSIP_Label_df116e0e-72df-4d64-8d95-ec79a49a5ebe_Name">
    <vt:lpwstr>Internal</vt:lpwstr>
  </property>
  <property fmtid="{D5CDD505-2E9C-101B-9397-08002B2CF9AE}" pid="9" name="MSIP_Label_df116e0e-72df-4d64-8d95-ec79a49a5ebe_SiteId">
    <vt:lpwstr>efa39904-64bd-4449-9e11-a0567cf564b6</vt:lpwstr>
  </property>
  <property fmtid="{D5CDD505-2E9C-101B-9397-08002B2CF9AE}" pid="10" name="MSIP_Label_df116e0e-72df-4d64-8d95-ec79a49a5ebe_ActionId">
    <vt:lpwstr>d528124e-f87f-49d7-8dad-05f9f9b2add0</vt:lpwstr>
  </property>
  <property fmtid="{D5CDD505-2E9C-101B-9397-08002B2CF9AE}" pid="11" name="MSIP_Label_df116e0e-72df-4d64-8d95-ec79a49a5ebe_ContentBits">
    <vt:lpwstr>2</vt:lpwstr>
  </property>
</Properties>
</file>